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6B035A">
      <w:pPr>
        <w:jc w:val="center"/>
      </w:pPr>
      <w:r>
        <w:rPr>
          <w:noProof/>
        </w:rPr>
        <w:pict w14:anchorId="77992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bookmarkStart w:id="0" w:name="_Toc522541659"/>
      <w:bookmarkStart w:id="1" w:name="_Toc522541849"/>
      <w:bookmarkStart w:id="2" w:name="_Toc522542746"/>
      <w:bookmarkStart w:id="3" w:name="_Toc522543011"/>
      <w:bookmarkStart w:id="4" w:name="_Toc522543315"/>
      <w:r>
        <w:t>Title of Dissertation</w:t>
      </w:r>
      <w:bookmarkEnd w:id="0"/>
      <w:bookmarkEnd w:id="1"/>
      <w:bookmarkEnd w:id="2"/>
      <w:bookmarkEnd w:id="3"/>
      <w:bookmarkEnd w:id="4"/>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bookmarkStart w:id="5" w:name="_Toc522541660"/>
      <w:bookmarkStart w:id="6" w:name="_Toc522541850"/>
      <w:bookmarkStart w:id="7" w:name="_Toc522542747"/>
      <w:bookmarkStart w:id="8" w:name="_Toc522543012"/>
      <w:bookmarkStart w:id="9" w:name="_Toc522543316"/>
      <w:r>
        <w:lastRenderedPageBreak/>
        <w:t>Abstract</w:t>
      </w:r>
      <w:bookmarkEnd w:id="5"/>
      <w:bookmarkEnd w:id="6"/>
      <w:bookmarkEnd w:id="7"/>
      <w:bookmarkEnd w:id="8"/>
      <w:bookmarkEnd w:id="9"/>
    </w:p>
    <w:p w14:paraId="35326098" w14:textId="44371A48" w:rsidR="00552C17" w:rsidRDefault="00713AD1" w:rsidP="0004512F">
      <w:pPr>
        <w:jc w:val="left"/>
        <w:rPr>
          <w:rFonts w:hint="eastAsia"/>
          <w:lang w:eastAsia="zh-CN"/>
        </w:rPr>
        <w:sectPr w:rsidR="00552C17" w:rsidSect="006B1F41">
          <w:footerReference w:type="default" r:id="rId10"/>
          <w:pgSz w:w="11909" w:h="16834" w:code="9"/>
          <w:pgMar w:top="1928" w:right="1814" w:bottom="1134" w:left="1814" w:header="720" w:footer="720" w:gutter="0"/>
          <w:cols w:space="720"/>
          <w:noEndnote/>
        </w:sectPr>
      </w:pPr>
      <w:r>
        <w:t>This is the bit where you summari</w:t>
      </w:r>
      <w:r w:rsidR="0004512F">
        <w:t>se what is in your dissertat</w:t>
      </w:r>
      <w:r w:rsidR="0004512F">
        <w:rPr>
          <w:rFonts w:hint="eastAsia"/>
          <w:lang w:eastAsia="zh-CN"/>
        </w:rPr>
        <w:t>。</w:t>
      </w:r>
    </w:p>
    <w:p w14:paraId="0FCBF38E" w14:textId="77777777" w:rsidR="007C7779" w:rsidRPr="00D84332" w:rsidRDefault="007C7779" w:rsidP="00D84332">
      <w:pPr>
        <w:pStyle w:val="HeadingPreamble"/>
        <w:rPr>
          <w:rFonts w:cs="Times New Roman"/>
          <w:noProof/>
          <w:sz w:val="24"/>
          <w:szCs w:val="24"/>
        </w:rPr>
      </w:pPr>
      <w:bookmarkStart w:id="10" w:name="_Toc522541661"/>
      <w:bookmarkStart w:id="11" w:name="_Toc522542748"/>
      <w:bookmarkStart w:id="12" w:name="_Toc522543013"/>
      <w:bookmarkStart w:id="13" w:name="_Toc522543317"/>
      <w:r w:rsidRPr="007C7779">
        <w:rPr>
          <w:rFonts w:cs="Times New Roman"/>
        </w:rPr>
        <w:lastRenderedPageBreak/>
        <w:t>Con</w:t>
      </w:r>
      <w:bookmarkStart w:id="14" w:name="_GoBack"/>
      <w:bookmarkEnd w:id="14"/>
      <w:r w:rsidRPr="007C7779">
        <w:rPr>
          <w:rFonts w:cs="Times New Roman"/>
        </w:rPr>
        <w:t>tents</w:t>
      </w:r>
      <w:bookmarkEnd w:id="12"/>
      <w:r w:rsidRPr="007C7779">
        <w:rPr>
          <w:rFonts w:cs="Times New Roman"/>
        </w:rPr>
        <w:t xml:space="preserve"> </w:t>
      </w:r>
      <w:r>
        <w:rPr>
          <w:rFonts w:cs="Times New Roman"/>
          <w:b w:val="0"/>
          <w:sz w:val="24"/>
          <w:szCs w:val="24"/>
        </w:rPr>
        <w:fldChar w:fldCharType="begin"/>
      </w:r>
      <w:r>
        <w:rPr>
          <w:rFonts w:cs="Times New Roman"/>
          <w:b w:val="0"/>
          <w:sz w:val="24"/>
          <w:szCs w:val="24"/>
        </w:rPr>
        <w:instrText xml:space="preserve"> TOC \o "1-3" \h \z \u </w:instrText>
      </w:r>
      <w:r>
        <w:rPr>
          <w:rFonts w:cs="Times New Roman"/>
          <w:b w:val="0"/>
          <w:sz w:val="24"/>
          <w:szCs w:val="24"/>
        </w:rPr>
        <w:fldChar w:fldCharType="separate"/>
      </w:r>
    </w:p>
    <w:p w14:paraId="015FA857" w14:textId="6710A5D5" w:rsidR="007C7779" w:rsidRPr="00D84332" w:rsidRDefault="007C7779" w:rsidP="00D84332">
      <w:pPr>
        <w:pStyle w:val="TOC1"/>
        <w:tabs>
          <w:tab w:val="right" w:leader="dot" w:pos="8271"/>
        </w:tabs>
        <w:snapToGrid w:val="0"/>
        <w:spacing w:line="240" w:lineRule="auto"/>
        <w:jc w:val="both"/>
        <w:rPr>
          <w:rFonts w:ascii="Times New Roman" w:eastAsiaTheme="minorEastAsia"/>
          <w:b w:val="0"/>
          <w:bCs w:val="0"/>
          <w:caps w:val="0"/>
          <w:noProof/>
          <w:spacing w:val="0"/>
          <w:kern w:val="2"/>
          <w:sz w:val="24"/>
          <w:szCs w:val="24"/>
          <w:lang w:val="en-US" w:eastAsia="zh-CN"/>
        </w:rPr>
      </w:pPr>
      <w:r w:rsidRPr="00D84332">
        <w:rPr>
          <w:rStyle w:val="a3"/>
          <w:rFonts w:ascii="Times New Roman"/>
          <w:b w:val="0"/>
          <w:caps w:val="0"/>
          <w:noProof/>
          <w:sz w:val="24"/>
          <w:szCs w:val="24"/>
        </w:rPr>
        <w:fldChar w:fldCharType="begin"/>
      </w:r>
      <w:r w:rsidRPr="00D84332">
        <w:rPr>
          <w:rStyle w:val="a3"/>
          <w:rFonts w:ascii="Times New Roman"/>
          <w:b w:val="0"/>
          <w:caps w:val="0"/>
          <w:noProof/>
          <w:sz w:val="24"/>
          <w:szCs w:val="24"/>
        </w:rPr>
        <w:instrText xml:space="preserve"> </w:instrText>
      </w:r>
      <w:r w:rsidRPr="00D84332">
        <w:rPr>
          <w:rFonts w:ascii="Times New Roman"/>
          <w:b w:val="0"/>
          <w:caps w:val="0"/>
          <w:noProof/>
          <w:sz w:val="24"/>
          <w:szCs w:val="24"/>
        </w:rPr>
        <w:instrText>HYPERLINK \l "_Toc522543321"</w:instrText>
      </w:r>
      <w:r w:rsidRPr="00D84332">
        <w:rPr>
          <w:rStyle w:val="a3"/>
          <w:rFonts w:ascii="Times New Roman"/>
          <w:b w:val="0"/>
          <w:caps w:val="0"/>
          <w:noProof/>
          <w:sz w:val="24"/>
          <w:szCs w:val="24"/>
        </w:rPr>
        <w:instrText xml:space="preserve"> </w:instrText>
      </w:r>
      <w:r w:rsidRPr="00D84332">
        <w:rPr>
          <w:rStyle w:val="a3"/>
          <w:rFonts w:ascii="Times New Roman"/>
          <w:b w:val="0"/>
          <w:caps w:val="0"/>
          <w:noProof/>
          <w:sz w:val="24"/>
          <w:szCs w:val="24"/>
        </w:rPr>
      </w:r>
      <w:r w:rsidRPr="00D84332">
        <w:rPr>
          <w:rStyle w:val="a3"/>
          <w:rFonts w:ascii="Times New Roman"/>
          <w:b w:val="0"/>
          <w:caps w:val="0"/>
          <w:noProof/>
          <w:sz w:val="24"/>
          <w:szCs w:val="24"/>
        </w:rPr>
        <w:fldChar w:fldCharType="separate"/>
      </w:r>
      <w:r w:rsidRPr="00D84332">
        <w:rPr>
          <w:rStyle w:val="a3"/>
          <w:rFonts w:ascii="Times New Roman"/>
          <w:b w:val="0"/>
          <w:caps w:val="0"/>
          <w:noProof/>
          <w:sz w:val="24"/>
          <w:szCs w:val="24"/>
        </w:rPr>
        <w:t>Chapter 1 Introduction</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_Toc522543321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1</w:t>
      </w:r>
      <w:r w:rsidRPr="00D84332">
        <w:rPr>
          <w:rFonts w:ascii="Times New Roman"/>
          <w:b w:val="0"/>
          <w:caps w:val="0"/>
          <w:noProof/>
          <w:webHidden/>
          <w:sz w:val="24"/>
          <w:szCs w:val="24"/>
        </w:rPr>
        <w:fldChar w:fldCharType="end"/>
      </w:r>
      <w:r w:rsidRPr="00D84332">
        <w:rPr>
          <w:rStyle w:val="a3"/>
          <w:rFonts w:ascii="Times New Roman"/>
          <w:b w:val="0"/>
          <w:caps w:val="0"/>
          <w:noProof/>
          <w:sz w:val="24"/>
          <w:szCs w:val="24"/>
        </w:rPr>
        <w:fldChar w:fldCharType="end"/>
      </w:r>
    </w:p>
    <w:p w14:paraId="4DC9C9CD" w14:textId="686EE4F6"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2" w:history="1">
        <w:r w:rsidRPr="00D84332">
          <w:rPr>
            <w:rStyle w:val="a3"/>
            <w:rFonts w:ascii="Times New Roman"/>
            <w:smallCaps w:val="0"/>
            <w:noProof/>
            <w:sz w:val="24"/>
            <w:szCs w:val="24"/>
          </w:rPr>
          <w:t>1.1</w:t>
        </w:r>
        <w:r w:rsidRPr="00D84332">
          <w:rPr>
            <w:rStyle w:val="a3"/>
            <w:rFonts w:ascii="Times New Roman"/>
            <w:smallCaps w:val="0"/>
            <w:noProof/>
            <w:sz w:val="24"/>
            <w:szCs w:val="24"/>
            <w:lang w:eastAsia="zh-CN"/>
          </w:rPr>
          <w:t xml:space="preserve"> Dissertation </w:t>
        </w:r>
        <w:r w:rsidRPr="00D84332">
          <w:rPr>
            <w:rStyle w:val="a3"/>
            <w:rFonts w:ascii="Times New Roman"/>
            <w:smallCaps w:val="0"/>
            <w:noProof/>
            <w:sz w:val="24"/>
            <w:szCs w:val="24"/>
          </w:rPr>
          <w:t>background</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_Toc522543322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1</w:t>
        </w:r>
        <w:r w:rsidRPr="00D84332">
          <w:rPr>
            <w:rFonts w:ascii="Times New Roman"/>
            <w:noProof/>
            <w:webHidden/>
            <w:sz w:val="24"/>
            <w:szCs w:val="24"/>
          </w:rPr>
          <w:fldChar w:fldCharType="end"/>
        </w:r>
      </w:hyperlink>
    </w:p>
    <w:p w14:paraId="514FA027" w14:textId="1DAE5EF2"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3" w:history="1">
        <w:r w:rsidRPr="00D84332">
          <w:rPr>
            <w:rStyle w:val="a3"/>
            <w:rFonts w:ascii="Times New Roman"/>
            <w:smallCaps w:val="0"/>
            <w:noProof/>
            <w:sz w:val="24"/>
            <w:szCs w:val="24"/>
          </w:rPr>
          <w:t>1.2 Research aim and research focus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_Toc522543323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1</w:t>
        </w:r>
        <w:r w:rsidRPr="00D84332">
          <w:rPr>
            <w:rFonts w:ascii="Times New Roman"/>
            <w:noProof/>
            <w:webHidden/>
            <w:sz w:val="24"/>
            <w:szCs w:val="24"/>
          </w:rPr>
          <w:fldChar w:fldCharType="end"/>
        </w:r>
      </w:hyperlink>
    </w:p>
    <w:p w14:paraId="76BFE5EF" w14:textId="12F929E1"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4" w:history="1">
        <w:r w:rsidRPr="00D84332">
          <w:rPr>
            <w:rStyle w:val="a3"/>
            <w:rFonts w:ascii="Times New Roman"/>
            <w:smallCaps w:val="0"/>
            <w:noProof/>
            <w:sz w:val="24"/>
            <w:szCs w:val="24"/>
          </w:rPr>
          <w:t>1.3</w:t>
        </w:r>
        <w:r w:rsidRPr="00D84332">
          <w:rPr>
            <w:rStyle w:val="a3"/>
            <w:rFonts w:ascii="Times New Roman"/>
            <w:smallCaps w:val="0"/>
            <w:noProof/>
            <w:sz w:val="24"/>
            <w:szCs w:val="24"/>
            <w:lang w:eastAsia="zh-CN"/>
          </w:rPr>
          <w:t xml:space="preserve"> Research</w:t>
        </w:r>
        <w:r w:rsidRPr="00D84332">
          <w:rPr>
            <w:rStyle w:val="a3"/>
            <w:rFonts w:ascii="Times New Roman"/>
            <w:smallCaps w:val="0"/>
            <w:noProof/>
            <w:sz w:val="24"/>
            <w:szCs w:val="24"/>
          </w:rPr>
          <w:t xml:space="preserve"> methods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_Toc522543324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w:t>
        </w:r>
        <w:r w:rsidRPr="00D84332">
          <w:rPr>
            <w:rFonts w:ascii="Times New Roman"/>
            <w:noProof/>
            <w:webHidden/>
            <w:sz w:val="24"/>
            <w:szCs w:val="24"/>
          </w:rPr>
          <w:fldChar w:fldCharType="end"/>
        </w:r>
      </w:hyperlink>
    </w:p>
    <w:p w14:paraId="3AE50600" w14:textId="2E3B433C"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5" w:history="1">
        <w:r w:rsidRPr="00D84332">
          <w:rPr>
            <w:rStyle w:val="a3"/>
            <w:rFonts w:ascii="Times New Roman"/>
            <w:smallCaps w:val="0"/>
            <w:noProof/>
            <w:sz w:val="24"/>
            <w:szCs w:val="24"/>
          </w:rPr>
          <w:t xml:space="preserve">1.4 Value </w:t>
        </w:r>
        <w:r w:rsidRPr="00D84332">
          <w:rPr>
            <w:rStyle w:val="a3"/>
            <w:rFonts w:ascii="Times New Roman"/>
            <w:smallCaps w:val="0"/>
            <w:noProof/>
            <w:sz w:val="24"/>
            <w:szCs w:val="24"/>
            <w:lang w:eastAsia="zh-CN"/>
          </w:rPr>
          <w:t>of</w:t>
        </w:r>
        <w:r w:rsidRPr="00D84332">
          <w:rPr>
            <w:rStyle w:val="a3"/>
            <w:rFonts w:ascii="Times New Roman"/>
            <w:smallCaps w:val="0"/>
            <w:noProof/>
            <w:sz w:val="24"/>
            <w:szCs w:val="24"/>
          </w:rPr>
          <w:t xml:space="preserve"> the research</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_Toc522543325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w:t>
        </w:r>
        <w:r w:rsidRPr="00D84332">
          <w:rPr>
            <w:rFonts w:ascii="Times New Roman"/>
            <w:noProof/>
            <w:webHidden/>
            <w:sz w:val="24"/>
            <w:szCs w:val="24"/>
          </w:rPr>
          <w:fldChar w:fldCharType="end"/>
        </w:r>
      </w:hyperlink>
    </w:p>
    <w:p w14:paraId="7F23F15B" w14:textId="28648131"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6" w:history="1">
        <w:r w:rsidRPr="00D84332">
          <w:rPr>
            <w:rStyle w:val="a3"/>
            <w:rFonts w:ascii="Times New Roman"/>
            <w:smallCaps w:val="0"/>
            <w:noProof/>
            <w:sz w:val="24"/>
            <w:szCs w:val="24"/>
          </w:rPr>
          <w:t>1.5 Structure of the dissertation</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_Toc522543326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w:t>
        </w:r>
        <w:r w:rsidRPr="00D84332">
          <w:rPr>
            <w:rFonts w:ascii="Times New Roman"/>
            <w:noProof/>
            <w:webHidden/>
            <w:sz w:val="24"/>
            <w:szCs w:val="24"/>
          </w:rPr>
          <w:fldChar w:fldCharType="end"/>
        </w:r>
      </w:hyperlink>
    </w:p>
    <w:p w14:paraId="20EF3B94" w14:textId="05BAAF85" w:rsidR="007C7779" w:rsidRPr="00D84332" w:rsidRDefault="007C7779" w:rsidP="00D84332">
      <w:pPr>
        <w:pStyle w:val="TOC1"/>
        <w:tabs>
          <w:tab w:val="right" w:leader="dot" w:pos="8271"/>
        </w:tabs>
        <w:snapToGrid w:val="0"/>
        <w:spacing w:line="240" w:lineRule="auto"/>
        <w:jc w:val="both"/>
        <w:rPr>
          <w:rFonts w:ascii="Times New Roman" w:eastAsiaTheme="minorEastAsia"/>
          <w:b w:val="0"/>
          <w:bCs w:val="0"/>
          <w:caps w:val="0"/>
          <w:noProof/>
          <w:spacing w:val="0"/>
          <w:kern w:val="2"/>
          <w:sz w:val="24"/>
          <w:szCs w:val="24"/>
          <w:lang w:val="en-US" w:eastAsia="zh-CN"/>
        </w:rPr>
      </w:pPr>
      <w:hyperlink w:anchor="_Toc522543327" w:history="1">
        <w:r w:rsidRPr="00D84332">
          <w:rPr>
            <w:rStyle w:val="a3"/>
            <w:rFonts w:ascii="Times New Roman"/>
            <w:b w:val="0"/>
            <w:caps w:val="0"/>
            <w:noProof/>
            <w:sz w:val="24"/>
            <w:szCs w:val="24"/>
          </w:rPr>
          <w:t>Chapter 2 Background Theory</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_Toc522543327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5</w:t>
        </w:r>
        <w:r w:rsidRPr="00D84332">
          <w:rPr>
            <w:rFonts w:ascii="Times New Roman"/>
            <w:b w:val="0"/>
            <w:caps w:val="0"/>
            <w:noProof/>
            <w:webHidden/>
            <w:sz w:val="24"/>
            <w:szCs w:val="24"/>
          </w:rPr>
          <w:fldChar w:fldCharType="end"/>
        </w:r>
      </w:hyperlink>
    </w:p>
    <w:p w14:paraId="14CD58A3" w14:textId="7D1D3653"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8" w:history="1">
        <w:r w:rsidRPr="00D84332">
          <w:rPr>
            <w:rStyle w:val="a3"/>
            <w:rFonts w:ascii="Times New Roman"/>
            <w:smallCaps w:val="0"/>
            <w:noProof/>
            <w:sz w:val="24"/>
            <w:szCs w:val="24"/>
          </w:rPr>
          <w:t>2.1 Web crawling</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_Toc522543328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5</w:t>
        </w:r>
        <w:r w:rsidRPr="00D84332">
          <w:rPr>
            <w:rFonts w:ascii="Times New Roman"/>
            <w:noProof/>
            <w:webHidden/>
            <w:sz w:val="24"/>
            <w:szCs w:val="24"/>
          </w:rPr>
          <w:fldChar w:fldCharType="end"/>
        </w:r>
      </w:hyperlink>
    </w:p>
    <w:p w14:paraId="24CE1DB6" w14:textId="4A3A23BE"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29" w:history="1">
        <w:r w:rsidRPr="00D84332">
          <w:rPr>
            <w:rStyle w:val="a3"/>
            <w:rFonts w:ascii="Times New Roman"/>
            <w:smallCaps w:val="0"/>
            <w:noProof/>
            <w:sz w:val="24"/>
            <w:szCs w:val="24"/>
          </w:rPr>
          <w:t>2.2</w:t>
        </w:r>
        <w:r w:rsidRPr="00D84332">
          <w:rPr>
            <w:rStyle w:val="a3"/>
            <w:rFonts w:ascii="Times New Roman"/>
            <w:smallCaps w:val="0"/>
            <w:noProof/>
            <w:sz w:val="24"/>
            <w:szCs w:val="24"/>
            <w:lang w:eastAsia="zh-CN"/>
          </w:rPr>
          <w:t xml:space="preserve"> HTML </w:t>
        </w:r>
        <w:r w:rsidRPr="00D84332">
          <w:rPr>
            <w:rStyle w:val="a3"/>
            <w:rFonts w:ascii="Times New Roman"/>
            <w:smallCaps w:val="0"/>
            <w:noProof/>
            <w:sz w:val="24"/>
            <w:szCs w:val="24"/>
          </w:rPr>
          <w:t>data</w:t>
        </w:r>
        <w:r w:rsidRPr="00D84332">
          <w:rPr>
            <w:rStyle w:val="a3"/>
            <w:rFonts w:ascii="Times New Roman"/>
            <w:smallCaps w:val="0"/>
            <w:noProof/>
            <w:sz w:val="24"/>
            <w:szCs w:val="24"/>
            <w:lang w:eastAsia="zh-CN"/>
          </w:rPr>
          <w:t xml:space="preserve"> cleaning </w:t>
        </w:r>
        <w:r w:rsidRPr="00D84332">
          <w:rPr>
            <w:rStyle w:val="a3"/>
            <w:rFonts w:ascii="Times New Roman"/>
            <w:smallCaps w:val="0"/>
            <w:noProof/>
            <w:sz w:val="24"/>
            <w:szCs w:val="24"/>
          </w:rPr>
          <w:t>techniques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_Toc522543329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5</w:t>
        </w:r>
        <w:r w:rsidRPr="00D84332">
          <w:rPr>
            <w:rFonts w:ascii="Times New Roman"/>
            <w:noProof/>
            <w:webHidden/>
            <w:sz w:val="24"/>
            <w:szCs w:val="24"/>
          </w:rPr>
          <w:fldChar w:fldCharType="end"/>
        </w:r>
      </w:hyperlink>
    </w:p>
    <w:p w14:paraId="1256A750" w14:textId="7C9E7CFB" w:rsidR="007C7779" w:rsidRPr="00D84332" w:rsidRDefault="007C7779" w:rsidP="00D84332">
      <w:pPr>
        <w:pStyle w:val="TOC3"/>
        <w:tabs>
          <w:tab w:val="right" w:leader="dot" w:pos="8271"/>
        </w:tabs>
        <w:snapToGrid w:val="0"/>
        <w:spacing w:before="100" w:after="100" w:line="240" w:lineRule="auto"/>
        <w:ind w:left="482"/>
        <w:jc w:val="both"/>
        <w:rPr>
          <w:rFonts w:ascii="Times New Roman" w:eastAsiaTheme="minorEastAsia"/>
          <w:i w:val="0"/>
          <w:iCs w:val="0"/>
          <w:noProof/>
          <w:spacing w:val="0"/>
          <w:kern w:val="2"/>
          <w:sz w:val="24"/>
          <w:szCs w:val="24"/>
          <w:lang w:val="en-US" w:eastAsia="zh-CN"/>
        </w:rPr>
      </w:pPr>
      <w:hyperlink w:anchor="_Toc522543330" w:history="1">
        <w:r w:rsidRPr="00D84332">
          <w:rPr>
            <w:rStyle w:val="a3"/>
            <w:rFonts w:ascii="Times New Roman"/>
            <w:i w:val="0"/>
            <w:noProof/>
            <w:sz w:val="24"/>
            <w:szCs w:val="24"/>
          </w:rPr>
          <w:t>2.2.1 HTMLParser</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_Toc522543330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6</w:t>
        </w:r>
        <w:r w:rsidRPr="00D84332">
          <w:rPr>
            <w:rFonts w:ascii="Times New Roman"/>
            <w:i w:val="0"/>
            <w:noProof/>
            <w:webHidden/>
            <w:sz w:val="24"/>
            <w:szCs w:val="24"/>
          </w:rPr>
          <w:fldChar w:fldCharType="end"/>
        </w:r>
      </w:hyperlink>
    </w:p>
    <w:p w14:paraId="215D5386" w14:textId="546E9DD0" w:rsidR="007C7779" w:rsidRPr="00D84332" w:rsidRDefault="007C7779" w:rsidP="00D84332">
      <w:pPr>
        <w:pStyle w:val="TOC3"/>
        <w:tabs>
          <w:tab w:val="right" w:leader="dot" w:pos="8271"/>
        </w:tabs>
        <w:snapToGrid w:val="0"/>
        <w:spacing w:before="100" w:after="100" w:line="240" w:lineRule="auto"/>
        <w:ind w:left="482"/>
        <w:jc w:val="both"/>
        <w:rPr>
          <w:rFonts w:ascii="Times New Roman" w:eastAsiaTheme="minorEastAsia"/>
          <w:i w:val="0"/>
          <w:iCs w:val="0"/>
          <w:noProof/>
          <w:spacing w:val="0"/>
          <w:kern w:val="2"/>
          <w:sz w:val="24"/>
          <w:szCs w:val="24"/>
          <w:lang w:val="en-US" w:eastAsia="zh-CN"/>
        </w:rPr>
      </w:pPr>
      <w:hyperlink w:anchor="_Toc522543331" w:history="1">
        <w:r w:rsidRPr="00D84332">
          <w:rPr>
            <w:rStyle w:val="a3"/>
            <w:rFonts w:ascii="Times New Roman"/>
            <w:i w:val="0"/>
            <w:noProof/>
            <w:sz w:val="24"/>
            <w:szCs w:val="24"/>
          </w:rPr>
          <w:t>2.2.2 Natural Language Processing (NLP)</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_Toc522543331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7</w:t>
        </w:r>
        <w:r w:rsidRPr="00D84332">
          <w:rPr>
            <w:rFonts w:ascii="Times New Roman"/>
            <w:i w:val="0"/>
            <w:noProof/>
            <w:webHidden/>
            <w:sz w:val="24"/>
            <w:szCs w:val="24"/>
          </w:rPr>
          <w:fldChar w:fldCharType="end"/>
        </w:r>
      </w:hyperlink>
    </w:p>
    <w:p w14:paraId="1459FCA5" w14:textId="6B5C2013"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32" w:history="1">
        <w:r w:rsidRPr="00D84332">
          <w:rPr>
            <w:rStyle w:val="a3"/>
            <w:rFonts w:ascii="Times New Roman"/>
            <w:smallCaps w:val="0"/>
            <w:noProof/>
            <w:sz w:val="24"/>
            <w:szCs w:val="24"/>
            <w:lang w:eastAsia="zh-CN"/>
          </w:rPr>
          <w:t xml:space="preserve">2.3 Geographic </w:t>
        </w:r>
        <w:r w:rsidRPr="00D84332">
          <w:rPr>
            <w:rStyle w:val="a3"/>
            <w:rFonts w:ascii="Times New Roman"/>
            <w:smallCaps w:val="0"/>
            <w:noProof/>
            <w:sz w:val="24"/>
            <w:szCs w:val="24"/>
          </w:rPr>
          <w:t>data</w:t>
        </w:r>
        <w:r w:rsidRPr="00D84332">
          <w:rPr>
            <w:rStyle w:val="a3"/>
            <w:rFonts w:ascii="Times New Roman"/>
            <w:smallCaps w:val="0"/>
            <w:noProof/>
            <w:sz w:val="24"/>
            <w:szCs w:val="24"/>
            <w:lang w:eastAsia="zh-CN"/>
          </w:rPr>
          <w:t xml:space="preserve"> visualisation</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_Toc522543332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8</w:t>
        </w:r>
        <w:r w:rsidRPr="00D84332">
          <w:rPr>
            <w:rFonts w:ascii="Times New Roman"/>
            <w:noProof/>
            <w:webHidden/>
            <w:sz w:val="24"/>
            <w:szCs w:val="24"/>
          </w:rPr>
          <w:fldChar w:fldCharType="end"/>
        </w:r>
      </w:hyperlink>
    </w:p>
    <w:p w14:paraId="5B3E0BEC" w14:textId="735CE48B"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33" w:history="1">
        <w:r w:rsidRPr="00D84332">
          <w:rPr>
            <w:rStyle w:val="a3"/>
            <w:rFonts w:ascii="Times New Roman"/>
            <w:i w:val="0"/>
            <w:noProof/>
            <w:sz w:val="24"/>
            <w:szCs w:val="24"/>
            <w:lang w:eastAsia="zh-CN"/>
          </w:rPr>
          <w:t>2.3.1</w:t>
        </w:r>
        <w:r w:rsidRPr="00D84332">
          <w:rPr>
            <w:rStyle w:val="a3"/>
            <w:rFonts w:ascii="Times New Roman"/>
            <w:i w:val="0"/>
            <w:noProof/>
            <w:sz w:val="24"/>
            <w:szCs w:val="24"/>
          </w:rPr>
          <w:t xml:space="preserve"> Central point calculation </w:t>
        </w:r>
        <w:r w:rsidRPr="00D84332">
          <w:rPr>
            <w:rStyle w:val="a3"/>
            <w:rFonts w:ascii="Times New Roman"/>
            <w:i w:val="0"/>
            <w:noProof/>
            <w:sz w:val="24"/>
            <w:szCs w:val="24"/>
            <w:lang w:eastAsia="zh-CN"/>
          </w:rPr>
          <w:t>algorithm</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_Toc522543333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8</w:t>
        </w:r>
        <w:r w:rsidRPr="00D84332">
          <w:rPr>
            <w:rFonts w:ascii="Times New Roman"/>
            <w:i w:val="0"/>
            <w:noProof/>
            <w:webHidden/>
            <w:sz w:val="24"/>
            <w:szCs w:val="24"/>
          </w:rPr>
          <w:fldChar w:fldCharType="end"/>
        </w:r>
      </w:hyperlink>
    </w:p>
    <w:p w14:paraId="765C4F99" w14:textId="2C13495A"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34" w:history="1">
        <w:r w:rsidRPr="00D84332">
          <w:rPr>
            <w:rStyle w:val="a3"/>
            <w:rFonts w:ascii="Times New Roman"/>
            <w:i w:val="0"/>
            <w:noProof/>
            <w:sz w:val="24"/>
            <w:szCs w:val="24"/>
          </w:rPr>
          <w:t>2.3.2 Visuali</w:t>
        </w:r>
        <w:r w:rsidRPr="00D84332">
          <w:rPr>
            <w:rStyle w:val="a3"/>
            <w:rFonts w:ascii="Times New Roman"/>
            <w:i w:val="0"/>
            <w:noProof/>
            <w:sz w:val="24"/>
            <w:szCs w:val="24"/>
            <w:lang w:eastAsia="zh-CN"/>
          </w:rPr>
          <w:t>s</w:t>
        </w:r>
        <w:r w:rsidRPr="00D84332">
          <w:rPr>
            <w:rStyle w:val="a3"/>
            <w:rFonts w:ascii="Times New Roman"/>
            <w:i w:val="0"/>
            <w:noProof/>
            <w:sz w:val="24"/>
            <w:szCs w:val="24"/>
          </w:rPr>
          <w:t>ation with Matplotlib</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_Toc522543334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9</w:t>
        </w:r>
        <w:r w:rsidRPr="00D84332">
          <w:rPr>
            <w:rFonts w:ascii="Times New Roman"/>
            <w:i w:val="0"/>
            <w:noProof/>
            <w:webHidden/>
            <w:sz w:val="24"/>
            <w:szCs w:val="24"/>
          </w:rPr>
          <w:fldChar w:fldCharType="end"/>
        </w:r>
      </w:hyperlink>
    </w:p>
    <w:p w14:paraId="4E668BE1" w14:textId="540BCD30"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35" w:history="1">
        <w:r w:rsidRPr="00D84332">
          <w:rPr>
            <w:rStyle w:val="a3"/>
            <w:rFonts w:ascii="Times New Roman"/>
            <w:smallCaps w:val="0"/>
            <w:noProof/>
            <w:sz w:val="24"/>
            <w:szCs w:val="24"/>
            <w:lang w:eastAsia="zh-CN"/>
          </w:rPr>
          <w:t>2.4 Data mining with machine learning methods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_Toc522543335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10</w:t>
        </w:r>
        <w:r w:rsidRPr="00D84332">
          <w:rPr>
            <w:rFonts w:ascii="Times New Roman"/>
            <w:noProof/>
            <w:webHidden/>
            <w:sz w:val="24"/>
            <w:szCs w:val="24"/>
          </w:rPr>
          <w:fldChar w:fldCharType="end"/>
        </w:r>
      </w:hyperlink>
    </w:p>
    <w:p w14:paraId="4F1114C6" w14:textId="6CA73F20"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36" w:history="1">
        <w:r w:rsidRPr="00D84332">
          <w:rPr>
            <w:rStyle w:val="a3"/>
            <w:rFonts w:ascii="Times New Roman"/>
            <w:i w:val="0"/>
            <w:noProof/>
            <w:sz w:val="24"/>
            <w:szCs w:val="24"/>
          </w:rPr>
          <w:t>2.4.1 Decision tree</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_Toc522543336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10</w:t>
        </w:r>
        <w:r w:rsidRPr="00D84332">
          <w:rPr>
            <w:rFonts w:ascii="Times New Roman"/>
            <w:i w:val="0"/>
            <w:noProof/>
            <w:webHidden/>
            <w:sz w:val="24"/>
            <w:szCs w:val="24"/>
          </w:rPr>
          <w:fldChar w:fldCharType="end"/>
        </w:r>
      </w:hyperlink>
    </w:p>
    <w:p w14:paraId="5D56C832" w14:textId="5BC0687D"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37" w:history="1">
        <w:r w:rsidRPr="00D84332">
          <w:rPr>
            <w:rStyle w:val="a3"/>
            <w:rFonts w:ascii="Times New Roman"/>
            <w:i w:val="0"/>
            <w:noProof/>
            <w:sz w:val="24"/>
            <w:szCs w:val="24"/>
          </w:rPr>
          <w:t>2.4.2 Logistic regression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_Toc522543337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11</w:t>
        </w:r>
        <w:r w:rsidRPr="00D84332">
          <w:rPr>
            <w:rFonts w:ascii="Times New Roman"/>
            <w:i w:val="0"/>
            <w:noProof/>
            <w:webHidden/>
            <w:sz w:val="24"/>
            <w:szCs w:val="24"/>
          </w:rPr>
          <w:fldChar w:fldCharType="end"/>
        </w:r>
      </w:hyperlink>
    </w:p>
    <w:p w14:paraId="654AFEF4" w14:textId="12C9F841"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38" w:history="1">
        <w:r w:rsidRPr="00D84332">
          <w:rPr>
            <w:rStyle w:val="a3"/>
            <w:rFonts w:ascii="Times New Roman"/>
            <w:b w:val="0"/>
            <w:caps w:val="0"/>
            <w:noProof/>
            <w:sz w:val="24"/>
            <w:szCs w:val="24"/>
          </w:rPr>
          <w:t>Chapter 3 Iteration 1</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_Toc522543338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13</w:t>
        </w:r>
        <w:r w:rsidRPr="00D84332">
          <w:rPr>
            <w:rFonts w:ascii="Times New Roman"/>
            <w:b w:val="0"/>
            <w:caps w:val="0"/>
            <w:noProof/>
            <w:webHidden/>
            <w:sz w:val="24"/>
            <w:szCs w:val="24"/>
          </w:rPr>
          <w:fldChar w:fldCharType="end"/>
        </w:r>
      </w:hyperlink>
    </w:p>
    <w:p w14:paraId="0923B9D9" w14:textId="1EB9D946"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39" w:history="1">
        <w:r w:rsidRPr="00D84332">
          <w:rPr>
            <w:rStyle w:val="a3"/>
            <w:rFonts w:ascii="Times New Roman"/>
            <w:smallCaps w:val="0"/>
            <w:noProof/>
            <w:sz w:val="24"/>
            <w:szCs w:val="24"/>
            <w:lang w:eastAsia="zh-CN"/>
          </w:rPr>
          <w:t>3.1 Methodology</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_Toc522543339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13</w:t>
        </w:r>
        <w:r w:rsidRPr="00D84332">
          <w:rPr>
            <w:rFonts w:ascii="Times New Roman"/>
            <w:noProof/>
            <w:webHidden/>
            <w:sz w:val="24"/>
            <w:szCs w:val="24"/>
          </w:rPr>
          <w:fldChar w:fldCharType="end"/>
        </w:r>
      </w:hyperlink>
    </w:p>
    <w:p w14:paraId="3A9D8031" w14:textId="5DA1B3AA"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40" w:history="1">
        <w:r w:rsidRPr="00D84332">
          <w:rPr>
            <w:rStyle w:val="a3"/>
            <w:rFonts w:ascii="Times New Roman"/>
            <w:i w:val="0"/>
            <w:noProof/>
            <w:sz w:val="24"/>
            <w:szCs w:val="24"/>
          </w:rPr>
          <w:t>3.1.1</w:t>
        </w:r>
        <w:r w:rsidRPr="00D84332">
          <w:rPr>
            <w:rStyle w:val="a3"/>
            <w:rFonts w:ascii="Times New Roman"/>
            <w:i w:val="0"/>
            <w:noProof/>
            <w:sz w:val="24"/>
            <w:szCs w:val="24"/>
            <w:lang w:eastAsia="en-US"/>
          </w:rPr>
          <w:t xml:space="preserve"> Data</w:t>
        </w:r>
        <w:r w:rsidRPr="00D84332">
          <w:rPr>
            <w:rStyle w:val="a3"/>
            <w:rFonts w:ascii="Times New Roman"/>
            <w:i w:val="0"/>
            <w:noProof/>
            <w:sz w:val="24"/>
            <w:szCs w:val="24"/>
          </w:rPr>
          <w:t xml:space="preserve"> acquisition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_Toc522543340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13</w:t>
        </w:r>
        <w:r w:rsidRPr="00D84332">
          <w:rPr>
            <w:rFonts w:ascii="Times New Roman"/>
            <w:i w:val="0"/>
            <w:noProof/>
            <w:webHidden/>
            <w:sz w:val="24"/>
            <w:szCs w:val="24"/>
          </w:rPr>
          <w:fldChar w:fldCharType="end"/>
        </w:r>
      </w:hyperlink>
    </w:p>
    <w:p w14:paraId="474BA0C8" w14:textId="484605F5"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41" w:history="1">
        <w:r w:rsidRPr="00D84332">
          <w:rPr>
            <w:rStyle w:val="a3"/>
            <w:rFonts w:ascii="Times New Roman"/>
            <w:i w:val="0"/>
            <w:noProof/>
            <w:sz w:val="24"/>
            <w:szCs w:val="24"/>
            <w:lang w:eastAsia="en-US"/>
          </w:rPr>
          <w:t>3.1.2</w:t>
        </w:r>
        <w:r w:rsidRPr="00D84332">
          <w:rPr>
            <w:rStyle w:val="a3"/>
            <w:rFonts w:ascii="Times New Roman"/>
            <w:i w:val="0"/>
            <w:noProof/>
            <w:sz w:val="24"/>
            <w:szCs w:val="24"/>
          </w:rPr>
          <w:t xml:space="preserve"> Data </w:t>
        </w:r>
        <w:r w:rsidRPr="00D84332">
          <w:rPr>
            <w:rStyle w:val="a3"/>
            <w:rFonts w:ascii="Times New Roman"/>
            <w:i w:val="0"/>
            <w:noProof/>
            <w:sz w:val="24"/>
            <w:szCs w:val="24"/>
            <w:lang w:eastAsia="en-US"/>
          </w:rPr>
          <w:t>cleaning</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_Toc522543341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14</w:t>
        </w:r>
        <w:r w:rsidRPr="00D84332">
          <w:rPr>
            <w:rFonts w:ascii="Times New Roman"/>
            <w:i w:val="0"/>
            <w:noProof/>
            <w:webHidden/>
            <w:sz w:val="24"/>
            <w:szCs w:val="24"/>
          </w:rPr>
          <w:fldChar w:fldCharType="end"/>
        </w:r>
      </w:hyperlink>
    </w:p>
    <w:p w14:paraId="3B63EF59" w14:textId="3BD038B2"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42" w:history="1">
        <w:r w:rsidRPr="00D84332">
          <w:rPr>
            <w:rStyle w:val="a3"/>
            <w:rFonts w:ascii="Times New Roman"/>
            <w:i w:val="0"/>
            <w:noProof/>
            <w:sz w:val="24"/>
            <w:szCs w:val="24"/>
          </w:rPr>
          <w:t>3.1.3 Data visualisation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_Toc522543342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15</w:t>
        </w:r>
        <w:r w:rsidRPr="00D84332">
          <w:rPr>
            <w:rFonts w:ascii="Times New Roman"/>
            <w:i w:val="0"/>
            <w:noProof/>
            <w:webHidden/>
            <w:sz w:val="24"/>
            <w:szCs w:val="24"/>
          </w:rPr>
          <w:fldChar w:fldCharType="end"/>
        </w:r>
      </w:hyperlink>
    </w:p>
    <w:p w14:paraId="03E2093F" w14:textId="18D5E8BD"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43" w:history="1">
        <w:r w:rsidRPr="00D84332">
          <w:rPr>
            <w:rStyle w:val="a3"/>
            <w:rFonts w:ascii="Times New Roman"/>
            <w:smallCaps w:val="0"/>
            <w:noProof/>
            <w:sz w:val="24"/>
            <w:szCs w:val="24"/>
          </w:rPr>
          <w:t>3.2 Findings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_Toc522543343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16</w:t>
        </w:r>
        <w:r w:rsidRPr="00D84332">
          <w:rPr>
            <w:rFonts w:ascii="Times New Roman"/>
            <w:noProof/>
            <w:webHidden/>
            <w:sz w:val="24"/>
            <w:szCs w:val="24"/>
          </w:rPr>
          <w:fldChar w:fldCharType="end"/>
        </w:r>
      </w:hyperlink>
    </w:p>
    <w:p w14:paraId="1189562F" w14:textId="5AFBFEE5"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44" w:history="1">
        <w:r w:rsidRPr="00D84332">
          <w:rPr>
            <w:rStyle w:val="a3"/>
            <w:rFonts w:ascii="Times New Roman"/>
            <w:i w:val="0"/>
            <w:noProof/>
            <w:sz w:val="24"/>
            <w:szCs w:val="24"/>
          </w:rPr>
          <w:t>3.2.1 Regional words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_Toc522543344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17</w:t>
        </w:r>
        <w:r w:rsidRPr="00D84332">
          <w:rPr>
            <w:rFonts w:ascii="Times New Roman"/>
            <w:i w:val="0"/>
            <w:noProof/>
            <w:webHidden/>
            <w:sz w:val="24"/>
            <w:szCs w:val="24"/>
          </w:rPr>
          <w:fldChar w:fldCharType="end"/>
        </w:r>
      </w:hyperlink>
    </w:p>
    <w:p w14:paraId="5CBC0790" w14:textId="0676C3E2"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45" w:history="1">
        <w:r w:rsidRPr="00D84332">
          <w:rPr>
            <w:rStyle w:val="a3"/>
            <w:rFonts w:ascii="Times New Roman"/>
            <w:i w:val="0"/>
            <w:noProof/>
            <w:sz w:val="24"/>
            <w:szCs w:val="24"/>
          </w:rPr>
          <w:t>3.2.2 National words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_Toc522543345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19</w:t>
        </w:r>
        <w:r w:rsidRPr="00D84332">
          <w:rPr>
            <w:rFonts w:ascii="Times New Roman"/>
            <w:i w:val="0"/>
            <w:noProof/>
            <w:webHidden/>
            <w:sz w:val="24"/>
            <w:szCs w:val="24"/>
          </w:rPr>
          <w:fldChar w:fldCharType="end"/>
        </w:r>
      </w:hyperlink>
    </w:p>
    <w:p w14:paraId="347B0BE2" w14:textId="6EB84F0D"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46" w:history="1">
        <w:r w:rsidRPr="00D84332">
          <w:rPr>
            <w:rStyle w:val="a3"/>
            <w:rFonts w:ascii="Times New Roman"/>
            <w:smallCaps w:val="0"/>
            <w:noProof/>
            <w:sz w:val="24"/>
            <w:szCs w:val="24"/>
          </w:rPr>
          <w:t>3.3</w:t>
        </w:r>
        <w:r w:rsidRPr="00D84332">
          <w:rPr>
            <w:rStyle w:val="a3"/>
            <w:rFonts w:ascii="Times New Roman"/>
            <w:smallCaps w:val="0"/>
            <w:noProof/>
            <w:sz w:val="24"/>
            <w:szCs w:val="24"/>
            <w:lang w:eastAsia="en-US"/>
          </w:rPr>
          <w:t xml:space="preserve"> Evaluation </w:t>
        </w:r>
        <w:r w:rsidRPr="00D84332">
          <w:rPr>
            <w:rStyle w:val="a3"/>
            <w:rFonts w:ascii="Times New Roman"/>
            <w:smallCaps w:val="0"/>
            <w:noProof/>
            <w:sz w:val="24"/>
            <w:szCs w:val="24"/>
          </w:rPr>
          <w:t>and improvement</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_Toc522543346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22</w:t>
        </w:r>
        <w:r w:rsidRPr="00D84332">
          <w:rPr>
            <w:rFonts w:ascii="Times New Roman"/>
            <w:noProof/>
            <w:webHidden/>
            <w:sz w:val="24"/>
            <w:szCs w:val="24"/>
          </w:rPr>
          <w:fldChar w:fldCharType="end"/>
        </w:r>
      </w:hyperlink>
    </w:p>
    <w:p w14:paraId="6F83BE81" w14:textId="02B5A331"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47" w:history="1">
        <w:r w:rsidRPr="00D84332">
          <w:rPr>
            <w:rStyle w:val="a3"/>
            <w:rFonts w:ascii="Times New Roman"/>
            <w:smallCaps w:val="0"/>
            <w:noProof/>
            <w:sz w:val="24"/>
            <w:szCs w:val="24"/>
            <w:lang w:eastAsia="en-US"/>
          </w:rPr>
          <w:t>3.4</w:t>
        </w:r>
        <w:r w:rsidRPr="00D84332">
          <w:rPr>
            <w:rStyle w:val="a3"/>
            <w:rFonts w:ascii="Times New Roman"/>
            <w:smallCaps w:val="0"/>
            <w:noProof/>
            <w:sz w:val="24"/>
            <w:szCs w:val="24"/>
          </w:rPr>
          <w:t xml:space="preserve"> Summary and </w:t>
        </w:r>
        <w:r w:rsidRPr="00D84332">
          <w:rPr>
            <w:rStyle w:val="a3"/>
            <w:rFonts w:ascii="Times New Roman"/>
            <w:smallCaps w:val="0"/>
            <w:noProof/>
            <w:sz w:val="24"/>
            <w:szCs w:val="24"/>
            <w:lang w:eastAsia="en-US"/>
          </w:rPr>
          <w:t>future work</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_Toc522543347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23</w:t>
        </w:r>
        <w:r w:rsidRPr="00D84332">
          <w:rPr>
            <w:rFonts w:ascii="Times New Roman"/>
            <w:noProof/>
            <w:webHidden/>
            <w:sz w:val="24"/>
            <w:szCs w:val="24"/>
          </w:rPr>
          <w:fldChar w:fldCharType="end"/>
        </w:r>
      </w:hyperlink>
    </w:p>
    <w:p w14:paraId="2C30602A" w14:textId="5924B876"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48" w:history="1">
        <w:r w:rsidRPr="00D84332">
          <w:rPr>
            <w:rStyle w:val="a3"/>
            <w:rFonts w:ascii="Times New Roman"/>
            <w:b w:val="0"/>
            <w:caps w:val="0"/>
            <w:noProof/>
            <w:sz w:val="24"/>
            <w:szCs w:val="24"/>
          </w:rPr>
          <w:t>Chapter 4 Iteration 2</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_Toc522543348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24</w:t>
        </w:r>
        <w:r w:rsidRPr="00D84332">
          <w:rPr>
            <w:rFonts w:ascii="Times New Roman"/>
            <w:b w:val="0"/>
            <w:caps w:val="0"/>
            <w:noProof/>
            <w:webHidden/>
            <w:sz w:val="24"/>
            <w:szCs w:val="24"/>
          </w:rPr>
          <w:fldChar w:fldCharType="end"/>
        </w:r>
      </w:hyperlink>
    </w:p>
    <w:p w14:paraId="56E5E421" w14:textId="68E836D0"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49" w:history="1">
        <w:r w:rsidRPr="00D84332">
          <w:rPr>
            <w:rStyle w:val="a3"/>
            <w:rFonts w:ascii="Times New Roman"/>
            <w:smallCaps w:val="0"/>
            <w:noProof/>
            <w:sz w:val="24"/>
            <w:szCs w:val="24"/>
          </w:rPr>
          <w:t>4.1 Methodology</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_Toc522543349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24</w:t>
        </w:r>
        <w:r w:rsidRPr="00D84332">
          <w:rPr>
            <w:rFonts w:ascii="Times New Roman"/>
            <w:noProof/>
            <w:webHidden/>
            <w:sz w:val="24"/>
            <w:szCs w:val="24"/>
          </w:rPr>
          <w:fldChar w:fldCharType="end"/>
        </w:r>
      </w:hyperlink>
    </w:p>
    <w:p w14:paraId="4C6D9AA8" w14:textId="25DDE6CB"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50" w:history="1">
        <w:r w:rsidRPr="00D84332">
          <w:rPr>
            <w:rStyle w:val="a3"/>
            <w:rFonts w:ascii="Times New Roman"/>
            <w:i w:val="0"/>
            <w:noProof/>
            <w:sz w:val="24"/>
            <w:szCs w:val="24"/>
          </w:rPr>
          <w:t>4.1.1 Training dataset</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_Toc522543350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24</w:t>
        </w:r>
        <w:r w:rsidRPr="00D84332">
          <w:rPr>
            <w:rFonts w:ascii="Times New Roman"/>
            <w:i w:val="0"/>
            <w:noProof/>
            <w:webHidden/>
            <w:sz w:val="24"/>
            <w:szCs w:val="24"/>
          </w:rPr>
          <w:fldChar w:fldCharType="end"/>
        </w:r>
      </w:hyperlink>
    </w:p>
    <w:p w14:paraId="23D3029D" w14:textId="60F1DED1"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51" w:history="1">
        <w:r w:rsidRPr="00D84332">
          <w:rPr>
            <w:rStyle w:val="a3"/>
            <w:rFonts w:ascii="Times New Roman"/>
            <w:i w:val="0"/>
            <w:noProof/>
            <w:sz w:val="24"/>
            <w:szCs w:val="24"/>
          </w:rPr>
          <w:t>4.1.2 ID3 algorithm</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_Toc522543351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24</w:t>
        </w:r>
        <w:r w:rsidRPr="00D84332">
          <w:rPr>
            <w:rFonts w:ascii="Times New Roman"/>
            <w:i w:val="0"/>
            <w:noProof/>
            <w:webHidden/>
            <w:sz w:val="24"/>
            <w:szCs w:val="24"/>
          </w:rPr>
          <w:fldChar w:fldCharType="end"/>
        </w:r>
      </w:hyperlink>
    </w:p>
    <w:p w14:paraId="711803DE" w14:textId="65CFB5BD"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52" w:history="1">
        <w:r w:rsidRPr="00D84332">
          <w:rPr>
            <w:rStyle w:val="a3"/>
            <w:rFonts w:ascii="Times New Roman"/>
            <w:smallCaps w:val="0"/>
            <w:noProof/>
            <w:sz w:val="24"/>
            <w:szCs w:val="24"/>
          </w:rPr>
          <w:t>4.2 Findings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_Toc522543352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25</w:t>
        </w:r>
        <w:r w:rsidRPr="00D84332">
          <w:rPr>
            <w:rFonts w:ascii="Times New Roman"/>
            <w:noProof/>
            <w:webHidden/>
            <w:sz w:val="24"/>
            <w:szCs w:val="24"/>
          </w:rPr>
          <w:fldChar w:fldCharType="end"/>
        </w:r>
      </w:hyperlink>
    </w:p>
    <w:p w14:paraId="41595CC0" w14:textId="13606878"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53" w:history="1">
        <w:r w:rsidRPr="00D84332">
          <w:rPr>
            <w:rStyle w:val="a3"/>
            <w:rFonts w:ascii="Times New Roman"/>
            <w:smallCaps w:val="0"/>
            <w:noProof/>
            <w:sz w:val="24"/>
            <w:szCs w:val="24"/>
          </w:rPr>
          <w:t>4.3 Evaluation and improvement</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_Toc522543353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26</w:t>
        </w:r>
        <w:r w:rsidRPr="00D84332">
          <w:rPr>
            <w:rFonts w:ascii="Times New Roman"/>
            <w:noProof/>
            <w:webHidden/>
            <w:sz w:val="24"/>
            <w:szCs w:val="24"/>
          </w:rPr>
          <w:fldChar w:fldCharType="end"/>
        </w:r>
      </w:hyperlink>
    </w:p>
    <w:p w14:paraId="1C480A65" w14:textId="6CD53887"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54" w:history="1">
        <w:r w:rsidRPr="00D84332">
          <w:rPr>
            <w:rStyle w:val="a3"/>
            <w:rFonts w:ascii="Times New Roman"/>
            <w:i w:val="0"/>
            <w:noProof/>
            <w:sz w:val="24"/>
            <w:szCs w:val="24"/>
          </w:rPr>
          <w:t>4.3.1 Cart algorithm</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_Toc522543354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27</w:t>
        </w:r>
        <w:r w:rsidRPr="00D84332">
          <w:rPr>
            <w:rFonts w:ascii="Times New Roman"/>
            <w:i w:val="0"/>
            <w:noProof/>
            <w:webHidden/>
            <w:sz w:val="24"/>
            <w:szCs w:val="24"/>
          </w:rPr>
          <w:fldChar w:fldCharType="end"/>
        </w:r>
      </w:hyperlink>
    </w:p>
    <w:p w14:paraId="12C37399" w14:textId="57C29A49"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55" w:history="1">
        <w:r w:rsidRPr="00D84332">
          <w:rPr>
            <w:rStyle w:val="a3"/>
            <w:rFonts w:ascii="Times New Roman"/>
            <w:i w:val="0"/>
            <w:noProof/>
            <w:sz w:val="24"/>
            <w:szCs w:val="24"/>
          </w:rPr>
          <w:t>4.3.2 Cart algorithm findings and evaluations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_Toc522543355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28</w:t>
        </w:r>
        <w:r w:rsidRPr="00D84332">
          <w:rPr>
            <w:rFonts w:ascii="Times New Roman"/>
            <w:i w:val="0"/>
            <w:noProof/>
            <w:webHidden/>
            <w:sz w:val="24"/>
            <w:szCs w:val="24"/>
          </w:rPr>
          <w:fldChar w:fldCharType="end"/>
        </w:r>
      </w:hyperlink>
    </w:p>
    <w:p w14:paraId="6F36832E" w14:textId="0218FA2D"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56" w:history="1">
        <w:r w:rsidRPr="00D84332">
          <w:rPr>
            <w:rStyle w:val="a3"/>
            <w:rFonts w:ascii="Times New Roman"/>
            <w:smallCaps w:val="0"/>
            <w:noProof/>
            <w:sz w:val="24"/>
            <w:szCs w:val="24"/>
          </w:rPr>
          <w:t>4.4 Summary and future work</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_Toc522543356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29</w:t>
        </w:r>
        <w:r w:rsidRPr="00D84332">
          <w:rPr>
            <w:rFonts w:ascii="Times New Roman"/>
            <w:noProof/>
            <w:webHidden/>
            <w:sz w:val="24"/>
            <w:szCs w:val="24"/>
          </w:rPr>
          <w:fldChar w:fldCharType="end"/>
        </w:r>
      </w:hyperlink>
    </w:p>
    <w:p w14:paraId="19536A4F" w14:textId="02900DD5"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57" w:history="1">
        <w:r w:rsidRPr="00D84332">
          <w:rPr>
            <w:rStyle w:val="a3"/>
            <w:rFonts w:ascii="Times New Roman"/>
            <w:b w:val="0"/>
            <w:caps w:val="0"/>
            <w:noProof/>
            <w:sz w:val="24"/>
            <w:szCs w:val="24"/>
          </w:rPr>
          <w:t>Chapter 5</w:t>
        </w:r>
        <w:r w:rsidRPr="00D84332">
          <w:rPr>
            <w:rStyle w:val="a3"/>
            <w:rFonts w:ascii="Times New Roman"/>
            <w:b w:val="0"/>
            <w:caps w:val="0"/>
            <w:noProof/>
            <w:sz w:val="24"/>
            <w:szCs w:val="24"/>
            <w:lang w:eastAsia="zh-CN"/>
          </w:rPr>
          <w:t xml:space="preserve"> Iteration 3</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_Toc522543357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30</w:t>
        </w:r>
        <w:r w:rsidRPr="00D84332">
          <w:rPr>
            <w:rFonts w:ascii="Times New Roman"/>
            <w:b w:val="0"/>
            <w:caps w:val="0"/>
            <w:noProof/>
            <w:webHidden/>
            <w:sz w:val="24"/>
            <w:szCs w:val="24"/>
          </w:rPr>
          <w:fldChar w:fldCharType="end"/>
        </w:r>
      </w:hyperlink>
    </w:p>
    <w:p w14:paraId="30221013" w14:textId="7A33E58C"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58" w:history="1">
        <w:r w:rsidRPr="00D84332">
          <w:rPr>
            <w:rStyle w:val="a3"/>
            <w:rFonts w:ascii="Times New Roman"/>
            <w:smallCaps w:val="0"/>
            <w:noProof/>
            <w:sz w:val="24"/>
            <w:szCs w:val="24"/>
          </w:rPr>
          <w:t>5.1 Methodology</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_Toc522543358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30</w:t>
        </w:r>
        <w:r w:rsidRPr="00D84332">
          <w:rPr>
            <w:rFonts w:ascii="Times New Roman"/>
            <w:noProof/>
            <w:webHidden/>
            <w:sz w:val="24"/>
            <w:szCs w:val="24"/>
          </w:rPr>
          <w:fldChar w:fldCharType="end"/>
        </w:r>
      </w:hyperlink>
    </w:p>
    <w:p w14:paraId="25CF654C" w14:textId="0801FFD0"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59" w:history="1">
        <w:r w:rsidRPr="00D84332">
          <w:rPr>
            <w:rStyle w:val="a3"/>
            <w:rFonts w:ascii="Times New Roman"/>
            <w:smallCaps w:val="0"/>
            <w:noProof/>
            <w:sz w:val="24"/>
            <w:szCs w:val="24"/>
          </w:rPr>
          <w:t>5.2 Findings</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_Toc522543359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31</w:t>
        </w:r>
        <w:r w:rsidRPr="00D84332">
          <w:rPr>
            <w:rFonts w:ascii="Times New Roman"/>
            <w:noProof/>
            <w:webHidden/>
            <w:sz w:val="24"/>
            <w:szCs w:val="24"/>
          </w:rPr>
          <w:fldChar w:fldCharType="end"/>
        </w:r>
      </w:hyperlink>
    </w:p>
    <w:p w14:paraId="206DD786" w14:textId="05937FDA"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60" w:history="1">
        <w:r w:rsidRPr="00D84332">
          <w:rPr>
            <w:rStyle w:val="a3"/>
            <w:rFonts w:ascii="Times New Roman"/>
            <w:smallCaps w:val="0"/>
            <w:noProof/>
            <w:sz w:val="24"/>
            <w:szCs w:val="24"/>
            <w:lang w:eastAsia="en-US"/>
          </w:rPr>
          <w:t>5.3 Evaluation</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_Toc522543360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31</w:t>
        </w:r>
        <w:r w:rsidRPr="00D84332">
          <w:rPr>
            <w:rFonts w:ascii="Times New Roman"/>
            <w:noProof/>
            <w:webHidden/>
            <w:sz w:val="24"/>
            <w:szCs w:val="24"/>
          </w:rPr>
          <w:fldChar w:fldCharType="end"/>
        </w:r>
      </w:hyperlink>
    </w:p>
    <w:p w14:paraId="30F1EB06" w14:textId="78220B5C"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61" w:history="1">
        <w:r w:rsidRPr="00D84332">
          <w:rPr>
            <w:rStyle w:val="a3"/>
            <w:rFonts w:ascii="Times New Roman"/>
            <w:smallCaps w:val="0"/>
            <w:noProof/>
            <w:sz w:val="24"/>
            <w:szCs w:val="24"/>
          </w:rPr>
          <w:t>5.4 Summary and Future Work</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_Toc522543361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32</w:t>
        </w:r>
        <w:r w:rsidRPr="00D84332">
          <w:rPr>
            <w:rFonts w:ascii="Times New Roman"/>
            <w:noProof/>
            <w:webHidden/>
            <w:sz w:val="24"/>
            <w:szCs w:val="24"/>
          </w:rPr>
          <w:fldChar w:fldCharType="end"/>
        </w:r>
      </w:hyperlink>
    </w:p>
    <w:p w14:paraId="4BD219A0" w14:textId="63EE9499"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62" w:history="1">
        <w:r w:rsidRPr="00D84332">
          <w:rPr>
            <w:rStyle w:val="a3"/>
            <w:rFonts w:ascii="Times New Roman"/>
            <w:b w:val="0"/>
            <w:caps w:val="0"/>
            <w:noProof/>
            <w:sz w:val="24"/>
            <w:szCs w:val="24"/>
            <w:lang w:eastAsia="zh-CN"/>
          </w:rPr>
          <w:t>Chapter 6 Iteration 4</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_Toc522543362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34</w:t>
        </w:r>
        <w:r w:rsidRPr="00D84332">
          <w:rPr>
            <w:rFonts w:ascii="Times New Roman"/>
            <w:b w:val="0"/>
            <w:caps w:val="0"/>
            <w:noProof/>
            <w:webHidden/>
            <w:sz w:val="24"/>
            <w:szCs w:val="24"/>
          </w:rPr>
          <w:fldChar w:fldCharType="end"/>
        </w:r>
      </w:hyperlink>
    </w:p>
    <w:p w14:paraId="562DDDCC" w14:textId="10553623"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63" w:history="1">
        <w:r w:rsidRPr="00D84332">
          <w:rPr>
            <w:rStyle w:val="a3"/>
            <w:rFonts w:ascii="Times New Roman"/>
            <w:smallCaps w:val="0"/>
            <w:noProof/>
            <w:sz w:val="24"/>
            <w:szCs w:val="24"/>
            <w:lang w:eastAsia="en-US"/>
          </w:rPr>
          <w:t>6.1 Noun phrase</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_Toc522543363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34</w:t>
        </w:r>
        <w:r w:rsidRPr="00D84332">
          <w:rPr>
            <w:rFonts w:ascii="Times New Roman"/>
            <w:noProof/>
            <w:webHidden/>
            <w:sz w:val="24"/>
            <w:szCs w:val="24"/>
          </w:rPr>
          <w:fldChar w:fldCharType="end"/>
        </w:r>
      </w:hyperlink>
    </w:p>
    <w:p w14:paraId="38A2D0AC" w14:textId="0E7DC147"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64" w:history="1">
        <w:r w:rsidRPr="00D84332">
          <w:rPr>
            <w:rStyle w:val="a3"/>
            <w:rFonts w:ascii="Times New Roman"/>
            <w:i w:val="0"/>
            <w:noProof/>
            <w:sz w:val="24"/>
            <w:szCs w:val="24"/>
            <w:lang w:eastAsia="en-US"/>
          </w:rPr>
          <w:t>6.1.1 Noun phrase methodology</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_Toc522543364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34</w:t>
        </w:r>
        <w:r w:rsidRPr="00D84332">
          <w:rPr>
            <w:rFonts w:ascii="Times New Roman"/>
            <w:i w:val="0"/>
            <w:noProof/>
            <w:webHidden/>
            <w:sz w:val="24"/>
            <w:szCs w:val="24"/>
          </w:rPr>
          <w:fldChar w:fldCharType="end"/>
        </w:r>
      </w:hyperlink>
    </w:p>
    <w:p w14:paraId="592C3019" w14:textId="21A646A7"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65" w:history="1">
        <w:r w:rsidRPr="00D84332">
          <w:rPr>
            <w:rStyle w:val="a3"/>
            <w:rFonts w:ascii="Times New Roman"/>
            <w:i w:val="0"/>
            <w:noProof/>
            <w:sz w:val="24"/>
            <w:szCs w:val="24"/>
            <w:lang w:eastAsia="en-US"/>
          </w:rPr>
          <w:t>6.1.2 Noun phrase decision tree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_Toc522543365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35</w:t>
        </w:r>
        <w:r w:rsidRPr="00D84332">
          <w:rPr>
            <w:rFonts w:ascii="Times New Roman"/>
            <w:i w:val="0"/>
            <w:noProof/>
            <w:webHidden/>
            <w:sz w:val="24"/>
            <w:szCs w:val="24"/>
          </w:rPr>
          <w:fldChar w:fldCharType="end"/>
        </w:r>
      </w:hyperlink>
    </w:p>
    <w:p w14:paraId="0F3E1237" w14:textId="1A5178C8"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66" w:history="1">
        <w:r w:rsidRPr="00D84332">
          <w:rPr>
            <w:rStyle w:val="a3"/>
            <w:rFonts w:ascii="Times New Roman"/>
            <w:i w:val="0"/>
            <w:noProof/>
            <w:sz w:val="24"/>
            <w:szCs w:val="24"/>
            <w:lang w:eastAsia="en-US"/>
          </w:rPr>
          <w:t>6.1.3 Noun phrase decision tree evaluation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_Toc522543366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35</w:t>
        </w:r>
        <w:r w:rsidRPr="00D84332">
          <w:rPr>
            <w:rFonts w:ascii="Times New Roman"/>
            <w:i w:val="0"/>
            <w:noProof/>
            <w:webHidden/>
            <w:sz w:val="24"/>
            <w:szCs w:val="24"/>
          </w:rPr>
          <w:fldChar w:fldCharType="end"/>
        </w:r>
      </w:hyperlink>
    </w:p>
    <w:p w14:paraId="5B4D875E" w14:textId="198D8CC0"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67" w:history="1">
        <w:r w:rsidRPr="00D84332">
          <w:rPr>
            <w:rStyle w:val="a3"/>
            <w:rFonts w:ascii="Times New Roman"/>
            <w:i w:val="0"/>
            <w:noProof/>
            <w:sz w:val="24"/>
            <w:szCs w:val="24"/>
            <w:lang w:eastAsia="en-US"/>
          </w:rPr>
          <w:t>6.1.4 Noun phrase logistic regression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_Toc522543367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36</w:t>
        </w:r>
        <w:r w:rsidRPr="00D84332">
          <w:rPr>
            <w:rFonts w:ascii="Times New Roman"/>
            <w:i w:val="0"/>
            <w:noProof/>
            <w:webHidden/>
            <w:sz w:val="24"/>
            <w:szCs w:val="24"/>
          </w:rPr>
          <w:fldChar w:fldCharType="end"/>
        </w:r>
      </w:hyperlink>
    </w:p>
    <w:p w14:paraId="484F149D" w14:textId="31C8CF5C"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68" w:history="1">
        <w:r w:rsidRPr="00D84332">
          <w:rPr>
            <w:rStyle w:val="a3"/>
            <w:rFonts w:ascii="Times New Roman"/>
            <w:i w:val="0"/>
            <w:noProof/>
            <w:sz w:val="24"/>
            <w:szCs w:val="24"/>
            <w:lang w:eastAsia="en-US"/>
          </w:rPr>
          <w:t>6.1.5 Noun phrase logistic regression evaluation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_Toc522543368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36</w:t>
        </w:r>
        <w:r w:rsidRPr="00D84332">
          <w:rPr>
            <w:rFonts w:ascii="Times New Roman"/>
            <w:i w:val="0"/>
            <w:noProof/>
            <w:webHidden/>
            <w:sz w:val="24"/>
            <w:szCs w:val="24"/>
          </w:rPr>
          <w:fldChar w:fldCharType="end"/>
        </w:r>
      </w:hyperlink>
    </w:p>
    <w:p w14:paraId="1CD6A15B" w14:textId="1AF9CF23"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69" w:history="1">
        <w:r w:rsidRPr="00D84332">
          <w:rPr>
            <w:rStyle w:val="a3"/>
            <w:rFonts w:ascii="Times New Roman"/>
            <w:smallCaps w:val="0"/>
            <w:noProof/>
            <w:sz w:val="24"/>
            <w:szCs w:val="24"/>
            <w:lang w:eastAsia="en-US"/>
          </w:rPr>
          <w:t>6.2 Word pair</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_Toc522543369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37</w:t>
        </w:r>
        <w:r w:rsidRPr="00D84332">
          <w:rPr>
            <w:rFonts w:ascii="Times New Roman"/>
            <w:noProof/>
            <w:webHidden/>
            <w:sz w:val="24"/>
            <w:szCs w:val="24"/>
          </w:rPr>
          <w:fldChar w:fldCharType="end"/>
        </w:r>
      </w:hyperlink>
    </w:p>
    <w:p w14:paraId="70F8DD1F" w14:textId="78ABD094"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70" w:history="1">
        <w:r w:rsidRPr="00D84332">
          <w:rPr>
            <w:rStyle w:val="a3"/>
            <w:rFonts w:ascii="Times New Roman"/>
            <w:i w:val="0"/>
            <w:noProof/>
            <w:sz w:val="24"/>
            <w:szCs w:val="24"/>
            <w:lang w:eastAsia="en-US"/>
          </w:rPr>
          <w:t>6.2.1 Word pair methodology</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_Toc522543370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37</w:t>
        </w:r>
        <w:r w:rsidRPr="00D84332">
          <w:rPr>
            <w:rFonts w:ascii="Times New Roman"/>
            <w:i w:val="0"/>
            <w:noProof/>
            <w:webHidden/>
            <w:sz w:val="24"/>
            <w:szCs w:val="24"/>
          </w:rPr>
          <w:fldChar w:fldCharType="end"/>
        </w:r>
      </w:hyperlink>
    </w:p>
    <w:p w14:paraId="1647EFE4" w14:textId="357286D3"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71" w:history="1">
        <w:r w:rsidRPr="00D84332">
          <w:rPr>
            <w:rStyle w:val="a3"/>
            <w:rFonts w:ascii="Times New Roman"/>
            <w:i w:val="0"/>
            <w:noProof/>
            <w:sz w:val="24"/>
            <w:szCs w:val="24"/>
            <w:lang w:eastAsia="en-US"/>
          </w:rPr>
          <w:t>6.2.2 Word pair decision tree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_Toc522543371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37</w:t>
        </w:r>
        <w:r w:rsidRPr="00D84332">
          <w:rPr>
            <w:rFonts w:ascii="Times New Roman"/>
            <w:i w:val="0"/>
            <w:noProof/>
            <w:webHidden/>
            <w:sz w:val="24"/>
            <w:szCs w:val="24"/>
          </w:rPr>
          <w:fldChar w:fldCharType="end"/>
        </w:r>
      </w:hyperlink>
    </w:p>
    <w:p w14:paraId="60CABA98" w14:textId="131F8E78"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72" w:history="1">
        <w:r w:rsidRPr="00D84332">
          <w:rPr>
            <w:rStyle w:val="a3"/>
            <w:rFonts w:ascii="Times New Roman"/>
            <w:i w:val="0"/>
            <w:noProof/>
            <w:sz w:val="24"/>
            <w:szCs w:val="24"/>
            <w:lang w:eastAsia="en-US"/>
          </w:rPr>
          <w:t>6.2.3 Word pair decision tree evaluation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_Toc522543372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39</w:t>
        </w:r>
        <w:r w:rsidRPr="00D84332">
          <w:rPr>
            <w:rFonts w:ascii="Times New Roman"/>
            <w:i w:val="0"/>
            <w:noProof/>
            <w:webHidden/>
            <w:sz w:val="24"/>
            <w:szCs w:val="24"/>
          </w:rPr>
          <w:fldChar w:fldCharType="end"/>
        </w:r>
      </w:hyperlink>
    </w:p>
    <w:p w14:paraId="5C653EF8" w14:textId="2750CFBE"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73" w:history="1">
        <w:r w:rsidRPr="00D84332">
          <w:rPr>
            <w:rStyle w:val="a3"/>
            <w:rFonts w:ascii="Times New Roman"/>
            <w:i w:val="0"/>
            <w:noProof/>
            <w:sz w:val="24"/>
            <w:szCs w:val="24"/>
            <w:lang w:eastAsia="en-US"/>
          </w:rPr>
          <w:t>6.2.4 Word pair logistic regression findings</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_Toc522543373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39</w:t>
        </w:r>
        <w:r w:rsidRPr="00D84332">
          <w:rPr>
            <w:rFonts w:ascii="Times New Roman"/>
            <w:i w:val="0"/>
            <w:noProof/>
            <w:webHidden/>
            <w:sz w:val="24"/>
            <w:szCs w:val="24"/>
          </w:rPr>
          <w:fldChar w:fldCharType="end"/>
        </w:r>
      </w:hyperlink>
    </w:p>
    <w:p w14:paraId="332DA38F" w14:textId="664930DF" w:rsidR="007C7779" w:rsidRPr="00D84332" w:rsidRDefault="007C7779" w:rsidP="00D84332">
      <w:pPr>
        <w:pStyle w:val="TOC3"/>
        <w:tabs>
          <w:tab w:val="right" w:leader="dot" w:pos="8271"/>
        </w:tabs>
        <w:snapToGrid w:val="0"/>
        <w:spacing w:before="100" w:after="100" w:line="240" w:lineRule="auto"/>
        <w:jc w:val="both"/>
        <w:rPr>
          <w:rFonts w:ascii="Times New Roman" w:eastAsiaTheme="minorEastAsia"/>
          <w:i w:val="0"/>
          <w:iCs w:val="0"/>
          <w:noProof/>
          <w:spacing w:val="0"/>
          <w:kern w:val="2"/>
          <w:sz w:val="24"/>
          <w:szCs w:val="24"/>
          <w:lang w:val="en-US" w:eastAsia="zh-CN"/>
        </w:rPr>
      </w:pPr>
      <w:hyperlink w:anchor="_Toc522543374" w:history="1">
        <w:r w:rsidRPr="00D84332">
          <w:rPr>
            <w:rStyle w:val="a3"/>
            <w:rFonts w:ascii="Times New Roman"/>
            <w:i w:val="0"/>
            <w:noProof/>
            <w:sz w:val="24"/>
            <w:szCs w:val="24"/>
            <w:lang w:eastAsia="en-US"/>
          </w:rPr>
          <w:t>6.2.5 Word pair logistic regression evaluation</w:t>
        </w:r>
        <w:r w:rsidRPr="00D84332">
          <w:rPr>
            <w:rFonts w:ascii="Times New Roman"/>
            <w:i w:val="0"/>
            <w:noProof/>
            <w:webHidden/>
            <w:sz w:val="24"/>
            <w:szCs w:val="24"/>
          </w:rPr>
          <w:tab/>
        </w:r>
        <w:r w:rsidRPr="00D84332">
          <w:rPr>
            <w:rFonts w:ascii="Times New Roman"/>
            <w:i w:val="0"/>
            <w:noProof/>
            <w:webHidden/>
            <w:sz w:val="24"/>
            <w:szCs w:val="24"/>
          </w:rPr>
          <w:fldChar w:fldCharType="begin"/>
        </w:r>
        <w:r w:rsidRPr="00D84332">
          <w:rPr>
            <w:rFonts w:ascii="Times New Roman"/>
            <w:i w:val="0"/>
            <w:noProof/>
            <w:webHidden/>
            <w:sz w:val="24"/>
            <w:szCs w:val="24"/>
          </w:rPr>
          <w:instrText xml:space="preserve"> PAGEREF _Toc522543374 \h </w:instrText>
        </w:r>
        <w:r w:rsidRPr="00D84332">
          <w:rPr>
            <w:rFonts w:ascii="Times New Roman"/>
            <w:i w:val="0"/>
            <w:noProof/>
            <w:webHidden/>
            <w:sz w:val="24"/>
            <w:szCs w:val="24"/>
          </w:rPr>
        </w:r>
        <w:r w:rsidRPr="00D84332">
          <w:rPr>
            <w:rFonts w:ascii="Times New Roman"/>
            <w:i w:val="0"/>
            <w:noProof/>
            <w:webHidden/>
            <w:sz w:val="24"/>
            <w:szCs w:val="24"/>
          </w:rPr>
          <w:fldChar w:fldCharType="separate"/>
        </w:r>
        <w:r w:rsidRPr="00D84332">
          <w:rPr>
            <w:rFonts w:ascii="Times New Roman"/>
            <w:i w:val="0"/>
            <w:noProof/>
            <w:webHidden/>
            <w:sz w:val="24"/>
            <w:szCs w:val="24"/>
          </w:rPr>
          <w:t>39</w:t>
        </w:r>
        <w:r w:rsidRPr="00D84332">
          <w:rPr>
            <w:rFonts w:ascii="Times New Roman"/>
            <w:i w:val="0"/>
            <w:noProof/>
            <w:webHidden/>
            <w:sz w:val="24"/>
            <w:szCs w:val="24"/>
          </w:rPr>
          <w:fldChar w:fldCharType="end"/>
        </w:r>
      </w:hyperlink>
    </w:p>
    <w:p w14:paraId="78E87B43" w14:textId="1CBA3ABC" w:rsidR="007C7779" w:rsidRPr="00D84332" w:rsidRDefault="007C7779" w:rsidP="00D84332">
      <w:pPr>
        <w:pStyle w:val="TOC2"/>
        <w:spacing w:line="240" w:lineRule="auto"/>
        <w:rPr>
          <w:rFonts w:ascii="Times New Roman" w:eastAsiaTheme="minorEastAsia"/>
          <w:noProof/>
          <w:spacing w:val="0"/>
          <w:kern w:val="2"/>
          <w:sz w:val="24"/>
          <w:szCs w:val="24"/>
          <w:lang w:val="en-US" w:eastAsia="zh-CN"/>
        </w:rPr>
      </w:pPr>
      <w:hyperlink w:anchor="_Toc522543375" w:history="1">
        <w:r w:rsidRPr="00D84332">
          <w:rPr>
            <w:rStyle w:val="a3"/>
            <w:rFonts w:ascii="Times New Roman"/>
            <w:smallCaps w:val="0"/>
            <w:noProof/>
            <w:sz w:val="24"/>
            <w:szCs w:val="24"/>
            <w:lang w:eastAsia="en-US"/>
          </w:rPr>
          <w:t>6.3 Summary</w:t>
        </w:r>
        <w:r w:rsidRPr="00D84332">
          <w:rPr>
            <w:rFonts w:ascii="Times New Roman"/>
            <w:noProof/>
            <w:webHidden/>
            <w:sz w:val="24"/>
            <w:szCs w:val="24"/>
          </w:rPr>
          <w:tab/>
        </w:r>
        <w:r w:rsidRPr="00D84332">
          <w:rPr>
            <w:rFonts w:ascii="Times New Roman"/>
            <w:noProof/>
            <w:webHidden/>
            <w:sz w:val="24"/>
            <w:szCs w:val="24"/>
          </w:rPr>
          <w:fldChar w:fldCharType="begin"/>
        </w:r>
        <w:r w:rsidRPr="00D84332">
          <w:rPr>
            <w:rFonts w:ascii="Times New Roman"/>
            <w:noProof/>
            <w:webHidden/>
            <w:sz w:val="24"/>
            <w:szCs w:val="24"/>
          </w:rPr>
          <w:instrText xml:space="preserve"> PAGEREF _Toc522543375 \h </w:instrText>
        </w:r>
        <w:r w:rsidRPr="00D84332">
          <w:rPr>
            <w:rFonts w:ascii="Times New Roman"/>
            <w:noProof/>
            <w:webHidden/>
            <w:sz w:val="24"/>
            <w:szCs w:val="24"/>
          </w:rPr>
        </w:r>
        <w:r w:rsidRPr="00D84332">
          <w:rPr>
            <w:rFonts w:ascii="Times New Roman"/>
            <w:noProof/>
            <w:webHidden/>
            <w:sz w:val="24"/>
            <w:szCs w:val="24"/>
          </w:rPr>
          <w:fldChar w:fldCharType="separate"/>
        </w:r>
        <w:r w:rsidRPr="00D84332">
          <w:rPr>
            <w:rFonts w:ascii="Times New Roman"/>
            <w:noProof/>
            <w:webHidden/>
            <w:sz w:val="24"/>
            <w:szCs w:val="24"/>
          </w:rPr>
          <w:t>40</w:t>
        </w:r>
        <w:r w:rsidRPr="00D84332">
          <w:rPr>
            <w:rFonts w:ascii="Times New Roman"/>
            <w:noProof/>
            <w:webHidden/>
            <w:sz w:val="24"/>
            <w:szCs w:val="24"/>
          </w:rPr>
          <w:fldChar w:fldCharType="end"/>
        </w:r>
      </w:hyperlink>
    </w:p>
    <w:p w14:paraId="09CDC323" w14:textId="2DB7AE17"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76" w:history="1">
        <w:r w:rsidRPr="00D84332">
          <w:rPr>
            <w:rStyle w:val="a3"/>
            <w:rFonts w:ascii="Times New Roman"/>
            <w:b w:val="0"/>
            <w:caps w:val="0"/>
            <w:noProof/>
            <w:sz w:val="24"/>
            <w:szCs w:val="24"/>
            <w:lang w:eastAsia="zh-CN"/>
          </w:rPr>
          <w:t>Chapter 7 Conclusion</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_Toc522543376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41</w:t>
        </w:r>
        <w:r w:rsidRPr="00D84332">
          <w:rPr>
            <w:rFonts w:ascii="Times New Roman"/>
            <w:b w:val="0"/>
            <w:caps w:val="0"/>
            <w:noProof/>
            <w:webHidden/>
            <w:sz w:val="24"/>
            <w:szCs w:val="24"/>
          </w:rPr>
          <w:fldChar w:fldCharType="end"/>
        </w:r>
      </w:hyperlink>
    </w:p>
    <w:p w14:paraId="35C3CAB1" w14:textId="4964F043" w:rsidR="007C7779" w:rsidRPr="00D84332"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77" w:history="1">
        <w:r w:rsidRPr="00D84332">
          <w:rPr>
            <w:rStyle w:val="a3"/>
            <w:rFonts w:ascii="Times New Roman"/>
            <w:b w:val="0"/>
            <w:caps w:val="0"/>
            <w:noProof/>
            <w:sz w:val="24"/>
            <w:szCs w:val="24"/>
            <w:lang w:eastAsia="zh-CN"/>
          </w:rPr>
          <w:t>Chapter 8 Future Work</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_Toc522543377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43</w:t>
        </w:r>
        <w:r w:rsidRPr="00D84332">
          <w:rPr>
            <w:rFonts w:ascii="Times New Roman"/>
            <w:b w:val="0"/>
            <w:caps w:val="0"/>
            <w:noProof/>
            <w:webHidden/>
            <w:sz w:val="24"/>
            <w:szCs w:val="24"/>
          </w:rPr>
          <w:fldChar w:fldCharType="end"/>
        </w:r>
      </w:hyperlink>
    </w:p>
    <w:p w14:paraId="3343ABE3" w14:textId="373724DF" w:rsidR="007C7779" w:rsidRPr="00D84332" w:rsidRDefault="007C7779" w:rsidP="00D84332">
      <w:pPr>
        <w:pStyle w:val="TOC1"/>
        <w:tabs>
          <w:tab w:val="left" w:pos="1440"/>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78" w:history="1">
        <w:r w:rsidRPr="00D84332">
          <w:rPr>
            <w:rStyle w:val="a3"/>
            <w:rFonts w:ascii="Times New Roman"/>
            <w:b w:val="0"/>
            <w:caps w:val="0"/>
            <w:noProof/>
            <w:sz w:val="24"/>
            <w:szCs w:val="24"/>
            <w:lang w:eastAsia="zh-CN"/>
          </w:rPr>
          <w:t>Appendix A</w:t>
        </w:r>
        <w:r w:rsidRPr="00D84332">
          <w:rPr>
            <w:rFonts w:ascii="Times New Roman" w:eastAsiaTheme="minorEastAsia"/>
            <w:b w:val="0"/>
            <w:bCs w:val="0"/>
            <w:caps w:val="0"/>
            <w:noProof/>
            <w:spacing w:val="0"/>
            <w:kern w:val="2"/>
            <w:sz w:val="24"/>
            <w:szCs w:val="24"/>
            <w:lang w:val="en-US" w:eastAsia="zh-CN"/>
          </w:rPr>
          <w:tab/>
        </w:r>
        <w:r w:rsidRPr="00D84332">
          <w:rPr>
            <w:rStyle w:val="a3"/>
            <w:rFonts w:ascii="Times New Roman"/>
            <w:b w:val="0"/>
            <w:caps w:val="0"/>
            <w:noProof/>
            <w:sz w:val="24"/>
            <w:szCs w:val="24"/>
            <w:lang w:eastAsia="zh-CN"/>
          </w:rPr>
          <w:t>Logistic regression probability results</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_Toc522543378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44</w:t>
        </w:r>
        <w:r w:rsidRPr="00D84332">
          <w:rPr>
            <w:rFonts w:ascii="Times New Roman"/>
            <w:b w:val="0"/>
            <w:caps w:val="0"/>
            <w:noProof/>
            <w:webHidden/>
            <w:sz w:val="24"/>
            <w:szCs w:val="24"/>
          </w:rPr>
          <w:fldChar w:fldCharType="end"/>
        </w:r>
      </w:hyperlink>
    </w:p>
    <w:p w14:paraId="4625F729" w14:textId="19BD28BB" w:rsidR="007C7779" w:rsidRPr="00D84332" w:rsidRDefault="007C7779" w:rsidP="00D84332">
      <w:pPr>
        <w:pStyle w:val="TOC1"/>
        <w:tabs>
          <w:tab w:val="left" w:pos="1440"/>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79" w:history="1">
        <w:r w:rsidRPr="00D84332">
          <w:rPr>
            <w:rStyle w:val="a3"/>
            <w:rFonts w:ascii="Times New Roman"/>
            <w:b w:val="0"/>
            <w:caps w:val="0"/>
            <w:noProof/>
            <w:sz w:val="24"/>
            <w:szCs w:val="24"/>
          </w:rPr>
          <w:t>Appendix B</w:t>
        </w:r>
        <w:r w:rsidRPr="00D84332">
          <w:rPr>
            <w:rFonts w:ascii="Times New Roman" w:eastAsiaTheme="minorEastAsia"/>
            <w:b w:val="0"/>
            <w:bCs w:val="0"/>
            <w:caps w:val="0"/>
            <w:noProof/>
            <w:spacing w:val="0"/>
            <w:kern w:val="2"/>
            <w:sz w:val="24"/>
            <w:szCs w:val="24"/>
            <w:lang w:val="en-US" w:eastAsia="zh-CN"/>
          </w:rPr>
          <w:tab/>
        </w:r>
        <w:r w:rsidRPr="00D84332">
          <w:rPr>
            <w:rStyle w:val="a3"/>
            <w:rFonts w:ascii="Times New Roman"/>
            <w:b w:val="0"/>
            <w:caps w:val="0"/>
            <w:noProof/>
            <w:sz w:val="24"/>
            <w:szCs w:val="24"/>
          </w:rPr>
          <w:t>Stuff which no-one will read</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_Toc522543379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52</w:t>
        </w:r>
        <w:r w:rsidRPr="00D84332">
          <w:rPr>
            <w:rFonts w:ascii="Times New Roman"/>
            <w:b w:val="0"/>
            <w:caps w:val="0"/>
            <w:noProof/>
            <w:webHidden/>
            <w:sz w:val="24"/>
            <w:szCs w:val="24"/>
          </w:rPr>
          <w:fldChar w:fldCharType="end"/>
        </w:r>
      </w:hyperlink>
    </w:p>
    <w:p w14:paraId="3987B59D" w14:textId="0941AB76" w:rsidR="007C7779" w:rsidRPr="007C7779" w:rsidRDefault="007C7779" w:rsidP="00D84332">
      <w:pPr>
        <w:pStyle w:val="TOC1"/>
        <w:tabs>
          <w:tab w:val="right" w:leader="dot" w:pos="8271"/>
        </w:tabs>
        <w:snapToGrid w:val="0"/>
        <w:spacing w:before="100" w:after="100" w:line="240" w:lineRule="auto"/>
        <w:jc w:val="both"/>
        <w:rPr>
          <w:rFonts w:ascii="Times New Roman" w:eastAsiaTheme="minorEastAsia"/>
          <w:b w:val="0"/>
          <w:bCs w:val="0"/>
          <w:caps w:val="0"/>
          <w:noProof/>
          <w:spacing w:val="0"/>
          <w:kern w:val="2"/>
          <w:sz w:val="24"/>
          <w:szCs w:val="24"/>
          <w:lang w:val="en-US" w:eastAsia="zh-CN"/>
        </w:rPr>
      </w:pPr>
      <w:hyperlink w:anchor="_Toc522543380" w:history="1">
        <w:r w:rsidRPr="00D84332">
          <w:rPr>
            <w:rStyle w:val="a3"/>
            <w:rFonts w:ascii="Times New Roman"/>
            <w:b w:val="0"/>
            <w:caps w:val="0"/>
            <w:noProof/>
            <w:sz w:val="24"/>
            <w:szCs w:val="24"/>
          </w:rPr>
          <w:t>References</w:t>
        </w:r>
        <w:r w:rsidRPr="00D84332">
          <w:rPr>
            <w:rFonts w:ascii="Times New Roman"/>
            <w:b w:val="0"/>
            <w:caps w:val="0"/>
            <w:noProof/>
            <w:webHidden/>
            <w:sz w:val="24"/>
            <w:szCs w:val="24"/>
          </w:rPr>
          <w:tab/>
        </w:r>
        <w:r w:rsidRPr="00D84332">
          <w:rPr>
            <w:rFonts w:ascii="Times New Roman"/>
            <w:b w:val="0"/>
            <w:caps w:val="0"/>
            <w:noProof/>
            <w:webHidden/>
            <w:sz w:val="24"/>
            <w:szCs w:val="24"/>
          </w:rPr>
          <w:fldChar w:fldCharType="begin"/>
        </w:r>
        <w:r w:rsidRPr="00D84332">
          <w:rPr>
            <w:rFonts w:ascii="Times New Roman"/>
            <w:b w:val="0"/>
            <w:caps w:val="0"/>
            <w:noProof/>
            <w:webHidden/>
            <w:sz w:val="24"/>
            <w:szCs w:val="24"/>
          </w:rPr>
          <w:instrText xml:space="preserve"> PAGEREF _Toc522543380 \h </w:instrText>
        </w:r>
        <w:r w:rsidRPr="00D84332">
          <w:rPr>
            <w:rFonts w:ascii="Times New Roman"/>
            <w:b w:val="0"/>
            <w:caps w:val="0"/>
            <w:noProof/>
            <w:webHidden/>
            <w:sz w:val="24"/>
            <w:szCs w:val="24"/>
          </w:rPr>
        </w:r>
        <w:r w:rsidRPr="00D84332">
          <w:rPr>
            <w:rFonts w:ascii="Times New Roman"/>
            <w:b w:val="0"/>
            <w:caps w:val="0"/>
            <w:noProof/>
            <w:webHidden/>
            <w:sz w:val="24"/>
            <w:szCs w:val="24"/>
          </w:rPr>
          <w:fldChar w:fldCharType="separate"/>
        </w:r>
        <w:r w:rsidRPr="00D84332">
          <w:rPr>
            <w:rFonts w:ascii="Times New Roman"/>
            <w:b w:val="0"/>
            <w:caps w:val="0"/>
            <w:noProof/>
            <w:webHidden/>
            <w:sz w:val="24"/>
            <w:szCs w:val="24"/>
          </w:rPr>
          <w:t>53</w:t>
        </w:r>
        <w:r w:rsidRPr="00D84332">
          <w:rPr>
            <w:rFonts w:ascii="Times New Roman"/>
            <w:b w:val="0"/>
            <w:caps w:val="0"/>
            <w:noProof/>
            <w:webHidden/>
            <w:sz w:val="24"/>
            <w:szCs w:val="24"/>
          </w:rPr>
          <w:fldChar w:fldCharType="end"/>
        </w:r>
      </w:hyperlink>
    </w:p>
    <w:p w14:paraId="383EF51E" w14:textId="40AB89A2" w:rsidR="0000069C" w:rsidRDefault="007C7779" w:rsidP="007C7779">
      <w:pPr>
        <w:pStyle w:val="HeadingPreamble"/>
      </w:pPr>
      <w:r>
        <w:rPr>
          <w:rFonts w:cs="Times New Roman"/>
          <w:b w:val="0"/>
          <w:sz w:val="24"/>
          <w:szCs w:val="24"/>
        </w:rPr>
        <w:lastRenderedPageBreak/>
        <w:fldChar w:fldCharType="end"/>
      </w:r>
      <w:r w:rsidR="0000069C" w:rsidRPr="0000069C">
        <w:t xml:space="preserve"> </w:t>
      </w:r>
      <w:bookmarkStart w:id="15" w:name="_Toc522541662"/>
      <w:bookmarkStart w:id="16" w:name="_Toc522541852"/>
      <w:bookmarkStart w:id="17" w:name="_Toc522542749"/>
      <w:bookmarkStart w:id="18" w:name="_Toc522543014"/>
      <w:bookmarkStart w:id="19" w:name="_Toc522543318"/>
      <w:r w:rsidR="0000069C">
        <w:t>List of Tables</w:t>
      </w:r>
      <w:bookmarkEnd w:id="10"/>
      <w:bookmarkEnd w:id="11"/>
      <w:bookmarkEnd w:id="13"/>
      <w:bookmarkEnd w:id="15"/>
      <w:bookmarkEnd w:id="16"/>
      <w:bookmarkEnd w:id="17"/>
      <w:bookmarkEnd w:id="18"/>
      <w:bookmarkEnd w:id="19"/>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w:t>
        </w:r>
        <w:r w:rsidR="005C5403" w:rsidRPr="005C5403">
          <w:rPr>
            <w:rStyle w:val="a3"/>
            <w:bCs/>
            <w:noProof/>
          </w:rPr>
          <w:t>c</w:t>
        </w:r>
        <w:r w:rsidR="005C5403" w:rsidRPr="005C5403">
          <w:rPr>
            <w:rStyle w:val="a3"/>
            <w:bCs/>
            <w:noProof/>
          </w:rPr>
          <w:t>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5C5403">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Pr="005C5403">
          <w:rPr>
            <w:rStyle w:val="a3"/>
            <w:bCs/>
            <w:noProof/>
          </w:rPr>
          <w:t xml:space="preserve">Table </w:t>
        </w:r>
        <w:r w:rsidRPr="005C5403">
          <w:rPr>
            <w:rStyle w:val="a3"/>
            <w:noProof/>
          </w:rPr>
          <w:t>2</w:t>
        </w:r>
        <w:r w:rsidRPr="005C5403">
          <w:rPr>
            <w:rStyle w:val="a3"/>
            <w:bCs/>
            <w:noProof/>
          </w:rPr>
          <w:t>: Comparison of regularization choices for noun phrase</w:t>
        </w:r>
        <w:r w:rsidRPr="005C5403">
          <w:rPr>
            <w:noProof/>
            <w:webHidden/>
          </w:rPr>
          <w:tab/>
        </w:r>
        <w:r w:rsidRPr="005C5403">
          <w:rPr>
            <w:noProof/>
            <w:webHidden/>
          </w:rPr>
          <w:fldChar w:fldCharType="begin"/>
        </w:r>
        <w:r w:rsidRPr="005C5403">
          <w:rPr>
            <w:noProof/>
            <w:webHidden/>
          </w:rPr>
          <w:instrText xml:space="preserve"> PAGEREF _Toc522488020 \h </w:instrText>
        </w:r>
        <w:r w:rsidRPr="005C5403">
          <w:rPr>
            <w:noProof/>
            <w:webHidden/>
          </w:rPr>
        </w:r>
        <w:r w:rsidRPr="005C5403">
          <w:rPr>
            <w:noProof/>
            <w:webHidden/>
          </w:rPr>
          <w:fldChar w:fldCharType="separate"/>
        </w:r>
        <w:r w:rsidRPr="005C5403">
          <w:rPr>
            <w:noProof/>
            <w:webHidden/>
          </w:rPr>
          <w:t>35</w:t>
        </w:r>
        <w:r w:rsidRPr="005C5403">
          <w:rPr>
            <w:noProof/>
            <w:webHidden/>
          </w:rPr>
          <w:fldChar w:fldCharType="end"/>
        </w:r>
      </w:hyperlink>
    </w:p>
    <w:p w14:paraId="02E6C702" w14:textId="6A63FCA8" w:rsidR="005C5403" w:rsidRPr="005C5403" w:rsidRDefault="005C5403">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Pr="005C5403">
          <w:rPr>
            <w:rStyle w:val="a3"/>
            <w:bCs/>
            <w:noProof/>
          </w:rPr>
          <w:t xml:space="preserve">Table </w:t>
        </w:r>
        <w:r w:rsidRPr="005C5403">
          <w:rPr>
            <w:rStyle w:val="a3"/>
            <w:noProof/>
          </w:rPr>
          <w:t>3</w:t>
        </w:r>
        <w:r w:rsidRPr="005C5403">
          <w:rPr>
            <w:rStyle w:val="a3"/>
            <w:bCs/>
            <w:noProof/>
          </w:rPr>
          <w:t>: Comparison of penalty choices for word pair when selecting, ‘proportion’, ‘ratio’, ‘city number’ and ‘average distance’ as features</w:t>
        </w:r>
        <w:r w:rsidRPr="005C5403">
          <w:rPr>
            <w:noProof/>
            <w:webHidden/>
          </w:rPr>
          <w:tab/>
        </w:r>
        <w:r w:rsidRPr="005C5403">
          <w:rPr>
            <w:noProof/>
            <w:webHidden/>
          </w:rPr>
          <w:fldChar w:fldCharType="begin"/>
        </w:r>
        <w:r w:rsidRPr="005C5403">
          <w:rPr>
            <w:noProof/>
            <w:webHidden/>
          </w:rPr>
          <w:instrText xml:space="preserve"> PAGEREF _Toc522488021 \h </w:instrText>
        </w:r>
        <w:r w:rsidRPr="005C5403">
          <w:rPr>
            <w:noProof/>
            <w:webHidden/>
          </w:rPr>
        </w:r>
        <w:r w:rsidRPr="005C5403">
          <w:rPr>
            <w:noProof/>
            <w:webHidden/>
          </w:rPr>
          <w:fldChar w:fldCharType="separate"/>
        </w:r>
        <w:r w:rsidRPr="005C5403">
          <w:rPr>
            <w:noProof/>
            <w:webHidden/>
          </w:rPr>
          <w:t>38</w:t>
        </w:r>
        <w:r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bookmarkStart w:id="20" w:name="_Toc522541663"/>
      <w:bookmarkStart w:id="21" w:name="_Toc522541853"/>
      <w:bookmarkStart w:id="22" w:name="_Toc522542750"/>
      <w:bookmarkStart w:id="23" w:name="_Toc522543015"/>
      <w:bookmarkStart w:id="24" w:name="_Toc522543319"/>
      <w:r w:rsidR="00552C17">
        <w:t>List of Figures</w:t>
      </w:r>
      <w:bookmarkEnd w:id="20"/>
      <w:bookmarkEnd w:id="21"/>
      <w:bookmarkEnd w:id="22"/>
      <w:bookmarkEnd w:id="23"/>
      <w:bookmarkEnd w:id="24"/>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Pr="005C5403">
          <w:rPr>
            <w:rStyle w:val="a3"/>
            <w:noProof/>
            <w:color w:val="000000" w:themeColor="text1"/>
            <w:lang w:eastAsia="en-US"/>
          </w:rPr>
          <w:t xml:space="preserve">Figure </w:t>
        </w:r>
        <w:r w:rsidRPr="005C5403">
          <w:rPr>
            <w:rStyle w:val="a3"/>
            <w:noProof/>
            <w:color w:val="000000" w:themeColor="text1"/>
          </w:rPr>
          <w:t>1</w:t>
        </w:r>
        <w:r w:rsidRPr="005C5403">
          <w:rPr>
            <w:rStyle w:val="a3"/>
            <w:noProof/>
            <w:color w:val="000000" w:themeColor="text1"/>
            <w:lang w:eastAsia="en-US"/>
          </w:rPr>
          <w:t>: Workflow Di</w:t>
        </w:r>
        <w:r w:rsidRPr="005C5403">
          <w:rPr>
            <w:rStyle w:val="a3"/>
            <w:noProof/>
            <w:color w:val="000000" w:themeColor="text1"/>
            <w:lang w:eastAsia="en-US"/>
          </w:rPr>
          <w:t>a</w:t>
        </w:r>
        <w:r w:rsidRPr="005C5403">
          <w:rPr>
            <w:rStyle w:val="a3"/>
            <w:noProof/>
            <w:color w:val="000000" w:themeColor="text1"/>
            <w:lang w:eastAsia="en-US"/>
          </w:rPr>
          <w:t>gram</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w:t>
        </w:r>
        <w:r w:rsidRPr="005C5403">
          <w:rPr>
            <w:noProof/>
            <w:webHidden/>
            <w:color w:val="000000" w:themeColor="text1"/>
          </w:rPr>
          <w:fldChar w:fldCharType="end"/>
        </w:r>
      </w:hyperlink>
    </w:p>
    <w:p w14:paraId="30BF169F" w14:textId="37C2A20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Pr="005C5403">
          <w:rPr>
            <w:rStyle w:val="a3"/>
            <w:noProof/>
            <w:color w:val="000000" w:themeColor="text1"/>
          </w:rPr>
          <w:t xml:space="preserve">Figure 2: HTML source code with HTML style of one </w:t>
        </w:r>
        <w:r w:rsidRPr="005C5403">
          <w:rPr>
            <w:rStyle w:val="a3"/>
            <w:rFonts w:eastAsia="宋体"/>
            <w:noProof/>
            <w:color w:val="000000" w:themeColor="text1"/>
          </w:rPr>
          <w:t xml:space="preserve">of </w:t>
        </w:r>
        <w:r w:rsidRPr="005C5403">
          <w:rPr>
            <w:rStyle w:val="a3"/>
            <w:noProof/>
            <w:color w:val="000000" w:themeColor="text1"/>
          </w:rPr>
          <w:t>‘Fish &amp; Chips’ shops’</w:t>
        </w:r>
        <w:r w:rsidRPr="005C5403">
          <w:rPr>
            <w:rStyle w:val="a3"/>
            <w:rFonts w:eastAsia="宋体"/>
            <w:noProof/>
            <w:color w:val="000000" w:themeColor="text1"/>
          </w:rPr>
          <w:t xml:space="preserve"> websites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6</w:t>
        </w:r>
        <w:r w:rsidRPr="005C5403">
          <w:rPr>
            <w:noProof/>
            <w:webHidden/>
            <w:color w:val="000000" w:themeColor="text1"/>
          </w:rPr>
          <w:fldChar w:fldCharType="end"/>
        </w:r>
      </w:hyperlink>
    </w:p>
    <w:p w14:paraId="2DD397AC" w14:textId="1C622840"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Pr="005C5403">
          <w:rPr>
            <w:rStyle w:val="a3"/>
            <w:noProof/>
            <w:color w:val="000000" w:themeColor="text1"/>
            <w:lang w:eastAsia="zh-CN"/>
          </w:rPr>
          <w:t xml:space="preserve">Figure </w:t>
        </w:r>
        <w:r w:rsidRPr="005C5403">
          <w:rPr>
            <w:rStyle w:val="a3"/>
            <w:noProof/>
            <w:color w:val="000000" w:themeColor="text1"/>
          </w:rPr>
          <w:t>3</w:t>
        </w:r>
        <w:r w:rsidRPr="005C5403">
          <w:rPr>
            <w:rStyle w:val="a3"/>
            <w:noProof/>
            <w:color w:val="000000" w:themeColor="text1"/>
            <w:lang w:eastAsia="zh-CN"/>
          </w:rPr>
          <w:t xml:space="preserve">: HTML source code of one </w:t>
        </w:r>
        <w:r w:rsidRPr="005C5403">
          <w:rPr>
            <w:rStyle w:val="a3"/>
            <w:rFonts w:eastAsia="宋体"/>
            <w:noProof/>
            <w:color w:val="000000" w:themeColor="text1"/>
            <w:lang w:eastAsia="zh-CN"/>
          </w:rPr>
          <w:t xml:space="preserve">of </w:t>
        </w:r>
        <w:r w:rsidRPr="005C5403">
          <w:rPr>
            <w:rStyle w:val="a3"/>
            <w:noProof/>
            <w:color w:val="000000" w:themeColor="text1"/>
          </w:rPr>
          <w:t>‘Fish &amp; Chips’ shops’</w:t>
        </w:r>
        <w:r w:rsidRPr="005C5403">
          <w:rPr>
            <w:rStyle w:val="a3"/>
            <w:rFonts w:eastAsia="宋体"/>
            <w:noProof/>
            <w:color w:val="000000" w:themeColor="text1"/>
            <w:lang w:eastAsia="zh-CN"/>
          </w:rPr>
          <w:t xml:space="preserve"> websites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6</w:t>
        </w:r>
        <w:r w:rsidRPr="005C5403">
          <w:rPr>
            <w:noProof/>
            <w:webHidden/>
            <w:color w:val="000000" w:themeColor="text1"/>
          </w:rPr>
          <w:fldChar w:fldCharType="end"/>
        </w:r>
      </w:hyperlink>
    </w:p>
    <w:p w14:paraId="296E6705" w14:textId="6D7E9E5B"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Pr="005C5403">
          <w:rPr>
            <w:rStyle w:val="a3"/>
            <w:noProof/>
            <w:color w:val="000000" w:themeColor="text1"/>
          </w:rPr>
          <w:t>Figure 4: geographical coordinate system with a cartesian coordinate systems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7</w:t>
        </w:r>
        <w:r w:rsidRPr="005C5403">
          <w:rPr>
            <w:noProof/>
            <w:webHidden/>
            <w:color w:val="000000" w:themeColor="text1"/>
          </w:rPr>
          <w:fldChar w:fldCharType="end"/>
        </w:r>
      </w:hyperlink>
    </w:p>
    <w:p w14:paraId="0B72F3E0" w14:textId="2BF41737"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Pr="005C5403">
          <w:rPr>
            <w:rStyle w:val="a3"/>
            <w:bCs/>
            <w:noProof/>
            <w:color w:val="000000" w:themeColor="text1"/>
          </w:rPr>
          <w:t xml:space="preserve">Figure </w:t>
        </w:r>
        <w:r w:rsidRPr="005C5403">
          <w:rPr>
            <w:rStyle w:val="a3"/>
            <w:noProof/>
            <w:color w:val="000000" w:themeColor="text1"/>
          </w:rPr>
          <w:t>5</w:t>
        </w:r>
        <w:r w:rsidRPr="005C5403">
          <w:rPr>
            <w:rStyle w:val="a3"/>
            <w:bCs/>
            <w:noProof/>
            <w:color w:val="000000" w:themeColor="text1"/>
          </w:rPr>
          <w:t>: Haggis distribution range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8</w:t>
        </w:r>
        <w:r w:rsidRPr="005C5403">
          <w:rPr>
            <w:noProof/>
            <w:webHidden/>
            <w:color w:val="000000" w:themeColor="text1"/>
          </w:rPr>
          <w:fldChar w:fldCharType="end"/>
        </w:r>
      </w:hyperlink>
    </w:p>
    <w:p w14:paraId="54028FAC" w14:textId="46C984B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6: ‘haggis’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014E9547" w14:textId="2E77006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7: The number of ‘haggis’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3EC16576" w14:textId="1E678A85"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8: ‘bru’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1C5E4134" w14:textId="79147FE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9: The number of ‘bru’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66F824F5" w14:textId="66DA32A2"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Pr="005C5403">
          <w:rPr>
            <w:rStyle w:val="a3"/>
            <w:noProof/>
            <w:color w:val="000000" w:themeColor="text1"/>
          </w:rPr>
          <w:t>Figure 10: ‘naan’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58AEA644" w14:textId="1FC1C97D"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11: The number of ‘naan’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3F2D61AF" w14:textId="57E0A64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12: ‘roe’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4B094E64" w14:textId="64B19A7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13: The number of ‘roe’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3F1127AC" w14:textId="72DB07D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14: ‘supper’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102BC70E" w14:textId="1492CB1C"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15: The number of ‘supper’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7A802831" w14:textId="6011FA6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16: ‘</w:t>
        </w:r>
        <w:r w:rsidRPr="005C5403">
          <w:rPr>
            <w:rStyle w:val="a3"/>
            <w:bCs/>
            <w:noProof/>
            <w:color w:val="000000" w:themeColor="text1"/>
          </w:rPr>
          <w:t>pakora</w:t>
        </w:r>
        <w:r w:rsidRPr="005C5403">
          <w:rPr>
            <w:rStyle w:val="a3"/>
            <w:noProof/>
            <w:color w:val="000000" w:themeColor="text1"/>
          </w:rPr>
          <w:t>’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2192E447" w14:textId="656AB6F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17: The number of ‘pokora’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1B4C30AB" w14:textId="4FFABC9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Pr="005C5403">
          <w:rPr>
            <w:rStyle w:val="a3"/>
            <w:noProof/>
            <w:color w:val="000000" w:themeColor="text1"/>
          </w:rPr>
          <w:t>Figure 18: ‘massala’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54F3BE6D" w14:textId="1BDF5F3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Pr="005C5403">
          <w:rPr>
            <w:rStyle w:val="a3"/>
            <w:noProof/>
            <w:color w:val="000000" w:themeColor="text1"/>
          </w:rPr>
          <w:t>Figure 19: The number of ‘massala’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25DD3F2E" w14:textId="33EFF32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Pr="005C5403">
          <w:rPr>
            <w:rStyle w:val="a3"/>
            <w:noProof/>
            <w:color w:val="000000" w:themeColor="text1"/>
          </w:rPr>
          <w:t>Figure 20: ‘chip’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33CD8A8C" w14:textId="757A5638"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Pr="005C5403">
          <w:rPr>
            <w:rStyle w:val="a3"/>
            <w:noProof/>
            <w:color w:val="000000" w:themeColor="text1"/>
          </w:rPr>
          <w:t>Figure 21: The number of ‘chip’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6F48F798" w14:textId="2B71C24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Pr="005C5403">
          <w:rPr>
            <w:rStyle w:val="a3"/>
            <w:noProof/>
            <w:color w:val="000000" w:themeColor="text1"/>
          </w:rPr>
          <w:t>Figure 22: ‘sausage’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5D4F8125" w14:textId="237183E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Pr="005C5403">
          <w:rPr>
            <w:rStyle w:val="a3"/>
            <w:noProof/>
            <w:color w:val="000000" w:themeColor="text1"/>
          </w:rPr>
          <w:t>Figure 23: The number of ‘sausage’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4E1A5D41" w14:textId="74A319A0"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Pr="005C5403">
          <w:rPr>
            <w:rStyle w:val="a3"/>
            <w:noProof/>
            <w:color w:val="000000" w:themeColor="text1"/>
          </w:rPr>
          <w:t>Figure 24: ‘supreme’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64786745" w14:textId="384147CB"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Pr="005C5403">
          <w:rPr>
            <w:rStyle w:val="a3"/>
            <w:noProof/>
            <w:color w:val="000000" w:themeColor="text1"/>
          </w:rPr>
          <w:t>Figure 25: The number of ‘supreme’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7A1EA80A" w14:textId="5E75E661"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Pr="005C5403">
          <w:rPr>
            <w:rStyle w:val="a3"/>
            <w:noProof/>
            <w:color w:val="000000" w:themeColor="text1"/>
          </w:rPr>
          <w:t>Figure 26: ‘gift’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05219002" w14:textId="09D06186"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Pr="005C5403">
          <w:rPr>
            <w:rStyle w:val="a3"/>
            <w:noProof/>
            <w:color w:val="000000" w:themeColor="text1"/>
          </w:rPr>
          <w:t>Figure 27: The number of ‘gift’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739E4051" w14:textId="39309C1C"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Pr="005C5403">
          <w:rPr>
            <w:rStyle w:val="a3"/>
            <w:noProof/>
            <w:color w:val="000000" w:themeColor="text1"/>
          </w:rPr>
          <w:t>Figure 28: ‘soup’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91647FB" w14:textId="1B234742"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Pr="005C5403">
          <w:rPr>
            <w:rStyle w:val="a3"/>
            <w:noProof/>
            <w:color w:val="000000" w:themeColor="text1"/>
          </w:rPr>
          <w:t>Figure 29: The number of ‘soup’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06D43909" w14:textId="64DDE6C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Pr="005C5403">
          <w:rPr>
            <w:rStyle w:val="a3"/>
            <w:noProof/>
            <w:color w:val="000000" w:themeColor="text1"/>
          </w:rPr>
          <w:t>Figure 30: ‘daily’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69CC160" w14:textId="2F0A5C5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Pr="005C5403">
          <w:rPr>
            <w:rStyle w:val="a3"/>
            <w:noProof/>
            <w:color w:val="000000" w:themeColor="text1"/>
          </w:rPr>
          <w:t>Figure 31: The number of ‘daily’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6B32EB5" w14:textId="0A5F69F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Pr="005C5403">
          <w:rPr>
            <w:rStyle w:val="a3"/>
            <w:noProof/>
            <w:color w:val="000000" w:themeColor="text1"/>
          </w:rPr>
          <w:t>Figure 32: ‘funghi’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21</w:t>
        </w:r>
        <w:r w:rsidRPr="005C5403">
          <w:rPr>
            <w:noProof/>
            <w:webHidden/>
            <w:color w:val="000000" w:themeColor="text1"/>
          </w:rPr>
          <w:fldChar w:fldCharType="end"/>
        </w:r>
      </w:hyperlink>
    </w:p>
    <w:p w14:paraId="73139D62" w14:textId="55B1390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Pr="005C5403">
          <w:rPr>
            <w:rStyle w:val="a3"/>
            <w:noProof/>
            <w:color w:val="000000" w:themeColor="text1"/>
          </w:rPr>
          <w:t>Figure 33: The number of ‘funghi’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21</w:t>
        </w:r>
        <w:r w:rsidRPr="005C5403">
          <w:rPr>
            <w:noProof/>
            <w:webHidden/>
            <w:color w:val="000000" w:themeColor="text1"/>
          </w:rPr>
          <w:fldChar w:fldCharType="end"/>
        </w:r>
      </w:hyperlink>
    </w:p>
    <w:p w14:paraId="5289AB51" w14:textId="756A017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Pr="005C5403">
          <w:rPr>
            <w:rStyle w:val="a3"/>
            <w:noProof/>
            <w:color w:val="000000" w:themeColor="text1"/>
          </w:rPr>
          <w:t>Figure 34: ID3 algorithm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24</w:t>
        </w:r>
        <w:r w:rsidRPr="005C5403">
          <w:rPr>
            <w:noProof/>
            <w:webHidden/>
            <w:color w:val="000000" w:themeColor="text1"/>
          </w:rPr>
          <w:fldChar w:fldCharType="end"/>
        </w:r>
      </w:hyperlink>
    </w:p>
    <w:p w14:paraId="067E1FDD" w14:textId="73889D4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Pr="005C5403">
          <w:rPr>
            <w:rStyle w:val="a3"/>
            <w:noProof/>
            <w:color w:val="000000" w:themeColor="text1"/>
          </w:rPr>
          <w:t>Figure 35: Cart algorithm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27</w:t>
        </w:r>
        <w:r w:rsidRPr="005C5403">
          <w:rPr>
            <w:noProof/>
            <w:webHidden/>
            <w:color w:val="000000" w:themeColor="text1"/>
          </w:rPr>
          <w:fldChar w:fldCharType="end"/>
        </w:r>
      </w:hyperlink>
    </w:p>
    <w:p w14:paraId="2F99282B" w14:textId="4418F29D"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Pr="005C5403">
          <w:rPr>
            <w:rStyle w:val="a3"/>
            <w:rFonts w:eastAsia="Hiragino Sans GB W3"/>
            <w:noProof/>
            <w:color w:val="000000" w:themeColor="text1"/>
            <w:lang w:eastAsia="en-US"/>
          </w:rPr>
          <w:t xml:space="preserve">Figure </w:t>
        </w:r>
        <w:r w:rsidRPr="005C5403">
          <w:rPr>
            <w:rStyle w:val="a3"/>
            <w:noProof/>
            <w:color w:val="000000" w:themeColor="text1"/>
          </w:rPr>
          <w:t>36</w:t>
        </w:r>
        <w:r w:rsidRPr="005C5403">
          <w:rPr>
            <w:rStyle w:val="a3"/>
            <w:rFonts w:eastAsia="Hiragino Sans GB W3"/>
            <w:noProof/>
            <w:color w:val="000000" w:themeColor="text1"/>
            <w:lang w:eastAsia="en-US"/>
          </w:rPr>
          <w:t>: Noun phrase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34</w:t>
        </w:r>
        <w:r w:rsidRPr="005C5403">
          <w:rPr>
            <w:noProof/>
            <w:webHidden/>
            <w:color w:val="000000" w:themeColor="text1"/>
          </w:rPr>
          <w:fldChar w:fldCharType="end"/>
        </w:r>
      </w:hyperlink>
    </w:p>
    <w:p w14:paraId="21A6CD05" w14:textId="47AFE8D0" w:rsidR="005C5403" w:rsidRPr="005C5403" w:rsidRDefault="005C5403">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Pr="005C5403">
          <w:rPr>
            <w:rStyle w:val="a3"/>
            <w:noProof/>
            <w:color w:val="000000" w:themeColor="text1"/>
          </w:rPr>
          <w:t xml:space="preserve">Figure 37: Word </w:t>
        </w:r>
        <w:r w:rsidRPr="005C5403">
          <w:rPr>
            <w:rStyle w:val="a3"/>
            <w:noProof/>
            <w:color w:val="000000" w:themeColor="text1"/>
            <w:lang w:eastAsia="zh-CN"/>
          </w:rPr>
          <w:t>p</w:t>
        </w:r>
        <w:r w:rsidRPr="005C5403">
          <w:rPr>
            <w:rStyle w:val="a3"/>
            <w:noProof/>
            <w:color w:val="000000" w:themeColor="text1"/>
          </w:rPr>
          <w:t xml:space="preserve">air </w:t>
        </w:r>
        <w:r w:rsidRPr="005C5403">
          <w:rPr>
            <w:rStyle w:val="a3"/>
            <w:noProof/>
            <w:color w:val="000000" w:themeColor="text1"/>
            <w:lang w:eastAsia="zh-CN"/>
          </w:rPr>
          <w:t>d</w:t>
        </w:r>
        <w:r w:rsidRPr="005C5403">
          <w:rPr>
            <w:rStyle w:val="a3"/>
            <w:noProof/>
            <w:color w:val="000000" w:themeColor="text1"/>
          </w:rPr>
          <w:t>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37</w:t>
        </w:r>
        <w:r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1"/>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bookmarkStart w:id="25" w:name="_Toc522541664"/>
      <w:bookmarkStart w:id="26" w:name="_Toc522541854"/>
      <w:bookmarkStart w:id="27" w:name="_Toc522542751"/>
      <w:bookmarkStart w:id="28" w:name="_Toc522543016"/>
      <w:bookmarkStart w:id="29" w:name="_Toc522543320"/>
      <w:r>
        <w:lastRenderedPageBreak/>
        <w:t>Acknowledgements</w:t>
      </w:r>
      <w:bookmarkEnd w:id="25"/>
      <w:bookmarkEnd w:id="26"/>
      <w:bookmarkEnd w:id="27"/>
      <w:bookmarkEnd w:id="28"/>
      <w:bookmarkEnd w:id="29"/>
      <w:r>
        <w:t xml:space="preserve">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30" w:name="_Toc169086636"/>
      <w:bookmarkStart w:id="31" w:name="_Toc522541665"/>
      <w:bookmarkStart w:id="32" w:name="_Toc522541855"/>
      <w:bookmarkStart w:id="33" w:name="_Toc522543321"/>
      <w:r w:rsidR="008863BE">
        <w:t>Introduction</w:t>
      </w:r>
      <w:bookmarkEnd w:id="30"/>
      <w:bookmarkEnd w:id="31"/>
      <w:bookmarkEnd w:id="32"/>
      <w:bookmarkEnd w:id="33"/>
    </w:p>
    <w:p w14:paraId="797B2452" w14:textId="77777777" w:rsidR="006D3B8E" w:rsidRPr="00AC5B02" w:rsidRDefault="006D3B8E" w:rsidP="006D3B8E">
      <w:r w:rsidRPr="00AC5B02">
        <w:t xml:space="preserve">This chapter provides a general overview of the dissertation, including background, aims, methods, study value, and main structure of this research. </w:t>
      </w:r>
    </w:p>
    <w:p w14:paraId="042D6809" w14:textId="3E626925" w:rsidR="006D3B8E" w:rsidRPr="00AC5B02" w:rsidRDefault="006D3B8E" w:rsidP="006D3B8E">
      <w:pPr>
        <w:pStyle w:val="2"/>
        <w:rPr>
          <w:rFonts w:cs="Times New Roman"/>
        </w:rPr>
      </w:pPr>
      <w:bookmarkStart w:id="34" w:name="_Toc522541666"/>
      <w:bookmarkStart w:id="35" w:name="_Toc522541856"/>
      <w:bookmarkStart w:id="36" w:name="_Toc522543322"/>
      <w:r w:rsidRPr="00AC5B02">
        <w:rPr>
          <w:rFonts w:cs="Times New Roman"/>
          <w:lang w:eastAsia="zh-CN"/>
        </w:rPr>
        <w:t xml:space="preserve">Dissertation </w:t>
      </w:r>
      <w:r w:rsidR="00942DD5">
        <w:rPr>
          <w:rFonts w:cs="Times New Roman"/>
        </w:rPr>
        <w:t>b</w:t>
      </w:r>
      <w:r w:rsidRPr="00AC5B02">
        <w:rPr>
          <w:rFonts w:cs="Times New Roman"/>
        </w:rPr>
        <w:t>ackground</w:t>
      </w:r>
      <w:bookmarkEnd w:id="34"/>
      <w:bookmarkEnd w:id="35"/>
      <w:bookmarkEnd w:id="36"/>
    </w:p>
    <w:p w14:paraId="5CFCD9B0" w14:textId="77777777" w:rsidR="008863BE" w:rsidRDefault="00AC5B02" w:rsidP="00AC5B02">
      <w:pPr>
        <w:rPr>
          <w:lang w:eastAsia="zh-CN"/>
        </w:rPr>
      </w:pPr>
      <w:r w:rsidRPr="00AC5B02">
        <w:t xml:space="preserve">In the era of rapid development of the Internet and smartphones, searching restaurants or specific food has become easier. For example, with Google Maps,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156F">
        <w:t>[</w:t>
      </w:r>
      <w:r w:rsidR="003A156F">
        <w:t>1</w:t>
      </w:r>
      <w:r w:rsidR="003A156F">
        <w:t>]</w:t>
      </w:r>
      <w:r w:rsidR="003A156F">
        <w:fldChar w:fldCharType="end"/>
      </w:r>
      <w:r w:rsidRPr="00AC5B02">
        <w:t>. On discovering this business opportunity, an increasing number of restaurant operators are advertising the link to their menu on some information applications and websites, such as Google Maps and TripAdviso</w:t>
      </w:r>
      <w:r w:rsidR="003A156F">
        <w:t xml:space="preserve">r </w:t>
      </w:r>
      <w:r w:rsidR="003A156F">
        <w:fldChar w:fldCharType="begin"/>
      </w:r>
      <w:r w:rsidR="003A156F">
        <w:instrText xml:space="preserve"> REF _Ref522465107 \r \h </w:instrText>
      </w:r>
      <w:r w:rsidR="003A156F">
        <w:fldChar w:fldCharType="separate"/>
      </w:r>
      <w:r w:rsidR="003A156F">
        <w:t>[</w:t>
      </w:r>
      <w:r w:rsidR="003A156F">
        <w:t>2</w:t>
      </w:r>
      <w:r w:rsidR="003A156F">
        <w:t>]</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t>]</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bookmarkStart w:id="37" w:name="_Toc522541667"/>
      <w:bookmarkStart w:id="38" w:name="_Toc522541857"/>
      <w:bookmarkStart w:id="39" w:name="_Toc522543323"/>
      <w:r>
        <w:rPr>
          <w:rFonts w:cs="Times New Roman"/>
        </w:rPr>
        <w:t>Research aim and r</w:t>
      </w:r>
      <w:r w:rsidR="00095D84" w:rsidRPr="00095D84">
        <w:rPr>
          <w:rFonts w:cs="Times New Roman"/>
        </w:rPr>
        <w:t>esearch</w:t>
      </w:r>
      <w:r>
        <w:rPr>
          <w:rFonts w:cs="Times New Roman"/>
        </w:rPr>
        <w:t xml:space="preserve"> f</w:t>
      </w:r>
      <w:r w:rsidR="00095D84" w:rsidRPr="00095D84">
        <w:rPr>
          <w:rFonts w:cs="Times New Roman"/>
        </w:rPr>
        <w:t>ocus</w:t>
      </w:r>
      <w:bookmarkEnd w:id="37"/>
      <w:bookmarkEnd w:id="38"/>
      <w:bookmarkEnd w:id="39"/>
    </w:p>
    <w:p w14:paraId="6510E69F" w14:textId="77777777" w:rsidR="00095D84" w:rsidRDefault="00095D84" w:rsidP="00095D84">
      <w:r w:rsidRPr="00985785">
        <w:t>The aim of this dissertation is to mine menu data from the “Fish&amp;Chips” shops, revealing regional differences in the UK based on the geographical distribution of the content of the menu data. For example, 'Haggis'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Pr="00985785">
        <w:t xml:space="preserve">. To achieve the project aim we will obtain the raw HTML data from the websites of some of these </w:t>
      </w:r>
      <w:r w:rsidRPr="00985785">
        <w:lastRenderedPageBreak/>
        <w:t>‘Fish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bookmarkStart w:id="40" w:name="_Toc522541668"/>
      <w:bookmarkStart w:id="41" w:name="_Toc522541858"/>
      <w:bookmarkStart w:id="42" w:name="_Toc522543324"/>
      <w:r w:rsidRPr="00095D84">
        <w:rPr>
          <w:rFonts w:cs="Times New Roman"/>
          <w:lang w:eastAsia="zh-CN"/>
        </w:rPr>
        <w:t>Research</w:t>
      </w:r>
      <w:r w:rsidR="00942DD5">
        <w:rPr>
          <w:rFonts w:cs="Times New Roman"/>
        </w:rPr>
        <w:t xml:space="preserve"> m</w:t>
      </w:r>
      <w:r w:rsidRPr="00095D84">
        <w:rPr>
          <w:rFonts w:cs="Times New Roman"/>
        </w:rPr>
        <w:t>ethods</w:t>
      </w:r>
      <w:bookmarkEnd w:id="40"/>
      <w:bookmarkEnd w:id="41"/>
      <w:bookmarkEnd w:id="42"/>
    </w:p>
    <w:p w14:paraId="59313DDB" w14:textId="039B64F4"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HTMLParser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national content) of the extracted datasets, the project employs machine learning methods, such as decision trees and regression classifiers (will be detailed in 2.4) to generate the regionality result. </w:t>
      </w:r>
      <w:commentRangeStart w:id="43"/>
      <w:r w:rsidRPr="003A156F">
        <w:t xml:space="preserve">Specifically, this research is an iterative process </w:t>
      </w:r>
      <w:commentRangeEnd w:id="43"/>
      <w:r w:rsidRPr="003A156F">
        <w:rPr>
          <w:rStyle w:val="ae"/>
          <w:sz w:val="24"/>
          <w:szCs w:val="24"/>
        </w:rPr>
        <w:commentReference w:id="43"/>
      </w:r>
      <w:r w:rsidRPr="003A156F">
        <w:t>and includes four rounds of evaluation a</w:t>
      </w:r>
      <w:r w:rsidR="001C1955">
        <w:t>nd improvement (showed by Fig</w:t>
      </w:r>
      <w:r w:rsidRPr="003A156F">
        <w:t xml:space="preserve">.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‘irn bru’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w:t>
      </w:r>
      <w:commentRangeStart w:id="44"/>
      <w:r w:rsidRPr="003A156F">
        <w:t>Besides, each iteration will also evaluate the results to identify problems and propose improvements for the next iteration.</w:t>
      </w:r>
      <w:commentRangeEnd w:id="44"/>
      <w:r w:rsidRPr="003A156F">
        <w:rPr>
          <w:rStyle w:val="ae"/>
          <w:sz w:val="24"/>
          <w:szCs w:val="24"/>
        </w:rPr>
        <w:commentReference w:id="44"/>
      </w:r>
    </w:p>
    <w:p w14:paraId="7B588A7F" w14:textId="741FB5DF" w:rsidR="001C24CE" w:rsidRPr="003A156F" w:rsidRDefault="006D4205" w:rsidP="00C655CE">
      <w:pPr>
        <w:jc w:val="center"/>
        <w:rPr>
          <w:ins w:id="45" w:author="CAO Jiahao" w:date="2018-08-13T10:13:00Z"/>
        </w:rPr>
      </w:pPr>
      <w:r w:rsidRPr="006D4205">
        <w:lastRenderedPageBreak/>
        <w:drawing>
          <wp:inline distT="0" distB="0" distL="0" distR="0" wp14:anchorId="7F9132BB" wp14:editId="0054208E">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C655CE">
      <w:pPr>
        <w:jc w:val="center"/>
        <w:rPr>
          <w:b/>
          <w:lang w:eastAsia="en-US"/>
        </w:rPr>
      </w:pPr>
      <w:bookmarkStart w:id="46"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46"/>
    </w:p>
    <w:p w14:paraId="273FD94C" w14:textId="4CFF9E7E" w:rsidR="003A156F" w:rsidRDefault="003A156F" w:rsidP="003A156F">
      <w:pPr>
        <w:pStyle w:val="2"/>
        <w:rPr>
          <w:rFonts w:cs="Times New Roman"/>
        </w:rPr>
      </w:pPr>
      <w:bookmarkStart w:id="47" w:name="_Toc522541669"/>
      <w:bookmarkStart w:id="48" w:name="_Toc522541859"/>
      <w:bookmarkStart w:id="49" w:name="_Toc522543325"/>
      <w:commentRangeStart w:id="50"/>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commentRangeEnd w:id="50"/>
      <w:r w:rsidRPr="003A156F">
        <w:rPr>
          <w:rStyle w:val="ae"/>
          <w:rFonts w:cs="Times New Roman"/>
          <w:b w:val="0"/>
          <w:lang w:val="en-US" w:eastAsia="zh-CN"/>
        </w:rPr>
        <w:commentReference w:id="50"/>
      </w:r>
      <w:bookmarkEnd w:id="47"/>
      <w:bookmarkEnd w:id="48"/>
      <w:bookmarkEnd w:id="49"/>
    </w:p>
    <w:p w14:paraId="577FFE5E" w14:textId="77777777" w:rsidR="003A156F" w:rsidRPr="003A156F" w:rsidRDefault="003A156F" w:rsidP="003A156F">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w:t>
      </w:r>
      <w:commentRangeStart w:id="51"/>
      <w:r w:rsidRPr="003A156F">
        <w:t xml:space="preserve">he methods and algorithms used in this project are universal, and they can also be used to find regional differences in other countries or used in similar studies. As a result, the project laid the foundation for similar subsequent researches. </w:t>
      </w:r>
      <w:commentRangeEnd w:id="51"/>
      <w:r w:rsidRPr="003A156F">
        <w:rPr>
          <w:rStyle w:val="ae"/>
          <w:sz w:val="24"/>
          <w:szCs w:val="24"/>
        </w:rPr>
        <w:commentReference w:id="51"/>
      </w:r>
    </w:p>
    <w:p w14:paraId="644E3A1B" w14:textId="36468218" w:rsidR="003A156F" w:rsidRDefault="00942DD5" w:rsidP="003A156F">
      <w:pPr>
        <w:pStyle w:val="2"/>
        <w:rPr>
          <w:rFonts w:cs="Times New Roman"/>
        </w:rPr>
      </w:pPr>
      <w:bookmarkStart w:id="52" w:name="_Toc522541670"/>
      <w:bookmarkStart w:id="53" w:name="_Toc522541860"/>
      <w:bookmarkStart w:id="54" w:name="_Toc522543326"/>
      <w:r>
        <w:rPr>
          <w:rFonts w:cs="Times New Roman"/>
        </w:rPr>
        <w:t>Structure of the d</w:t>
      </w:r>
      <w:r w:rsidR="003A156F" w:rsidRPr="003A156F">
        <w:rPr>
          <w:rFonts w:cs="Times New Roman"/>
        </w:rPr>
        <w:t>issertation</w:t>
      </w:r>
      <w:bookmarkEnd w:id="52"/>
      <w:bookmarkEnd w:id="53"/>
      <w:bookmarkEnd w:id="54"/>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Chapter 3 describes the first iteration, 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w:t>
      </w:r>
      <w:r w:rsidRPr="00985785">
        <w:lastRenderedPageBreak/>
        <w:t>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rFonts w:hint="eastAsia"/>
          <w:lang w:eastAsia="zh-CN"/>
        </w:rPr>
      </w:pPr>
    </w:p>
    <w:p w14:paraId="76CE2CB1" w14:textId="77777777" w:rsidR="0003620F" w:rsidRDefault="0003620F" w:rsidP="0003620F">
      <w:pPr>
        <w:pStyle w:val="1"/>
      </w:pPr>
      <w:r>
        <w:lastRenderedPageBreak/>
        <w:br/>
      </w:r>
      <w:r>
        <w:br/>
      </w:r>
      <w:bookmarkStart w:id="55" w:name="_Toc522541671"/>
      <w:bookmarkStart w:id="56" w:name="_Toc522541861"/>
      <w:bookmarkStart w:id="57" w:name="_Toc522543327"/>
      <w:r>
        <w:t>Background Theory</w:t>
      </w:r>
      <w:bookmarkEnd w:id="55"/>
      <w:bookmarkEnd w:id="56"/>
      <w:bookmarkEnd w:id="57"/>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bookmarkStart w:id="58" w:name="_Toc522541672"/>
      <w:bookmarkStart w:id="59" w:name="_Toc522541862"/>
      <w:bookmarkStart w:id="60" w:name="_Toc522543328"/>
      <w:r w:rsidRPr="00A52555">
        <w:t>Web</w:t>
      </w:r>
      <w:r w:rsidRPr="00A52555">
        <w:rPr>
          <w:rFonts w:cs="Times New Roman"/>
        </w:rPr>
        <w:t xml:space="preserve"> crawling</w:t>
      </w:r>
      <w:bookmarkEnd w:id="58"/>
      <w:bookmarkEnd w:id="59"/>
      <w:bookmarkEnd w:id="60"/>
    </w:p>
    <w:p w14:paraId="1D3FE631" w14:textId="77777777"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w:t>
      </w:r>
      <w:r w:rsidR="00DC4CD1">
        <w:t>5</w:t>
      </w:r>
      <w:r w:rsidR="00DC4CD1">
        <w:t>]</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w:t>
      </w:r>
      <w:commentRangeStart w:id="61"/>
      <w:r w:rsidRPr="00A52555">
        <w:t xml:space="preserve">. In addition, each shop which is searched out from food delivery websites is available to crawl data directly that the shop has a valid link and the page of that link has menu content. </w:t>
      </w:r>
      <w:commentRangeEnd w:id="61"/>
      <w:r w:rsidRPr="00A52555">
        <w:rPr>
          <w:rStyle w:val="ae"/>
          <w:sz w:val="24"/>
          <w:szCs w:val="24"/>
        </w:rPr>
        <w:commentReference w:id="61"/>
      </w:r>
      <w:r w:rsidRPr="00A52555">
        <w:t>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t>]</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Maps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bookmarkStart w:id="62" w:name="_Toc522541673"/>
      <w:bookmarkStart w:id="63" w:name="_Toc522541863"/>
      <w:bookmarkStart w:id="64" w:name="_Toc522543329"/>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bookmarkEnd w:id="62"/>
      <w:bookmarkEnd w:id="63"/>
      <w:bookmarkEnd w:id="64"/>
    </w:p>
    <w:p w14:paraId="7E768618" w14:textId="77777777" w:rsidR="00DC4CD1" w:rsidRPr="00DC4CD1" w:rsidRDefault="00DC4CD1" w:rsidP="00DC4CD1">
      <w:pPr>
        <w:pStyle w:val="af3"/>
        <w:spacing w:line="252" w:lineRule="auto"/>
        <w:jc w:val="both"/>
        <w:rPr>
          <w:color w:val="000000"/>
        </w:rPr>
      </w:pPr>
      <w:commentRangeStart w:id="65"/>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xml:space="preserve">. </w:t>
      </w:r>
      <w:commentRangeEnd w:id="65"/>
      <w:r w:rsidRPr="00DC4CD1">
        <w:rPr>
          <w:rStyle w:val="ae"/>
          <w:rFonts w:eastAsia="宋体"/>
          <w:sz w:val="24"/>
          <w:szCs w:val="24"/>
          <w:lang w:val="en-US" w:eastAsia="zh-CN"/>
        </w:rPr>
        <w:commentReference w:id="65"/>
      </w:r>
      <w:r w:rsidRPr="00DC4CD1">
        <w:rPr>
          <w:color w:val="000000"/>
        </w:rPr>
        <w:t>In this project, the dataset required to be cleaned is HTML data. The goal of data cleaning in this project is to obtain independent words (such as ‘haggis’), noun phrases (such as ‘</w:t>
      </w:r>
      <w:r w:rsidRPr="00DC4CD1">
        <w:rPr>
          <w:rFonts w:eastAsia="DengXian"/>
          <w:bCs/>
          <w:color w:val="000000"/>
        </w:rPr>
        <w:t>monday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w:t>
      </w:r>
      <w:commentRangeStart w:id="66"/>
      <w:r w:rsidRPr="00DC4CD1">
        <w:rPr>
          <w:color w:val="000000"/>
        </w:rPr>
        <w:t xml:space="preserve">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w:t>
      </w:r>
      <w:commentRangeEnd w:id="66"/>
      <w:r w:rsidRPr="00DC4CD1">
        <w:rPr>
          <w:rStyle w:val="ae"/>
          <w:rFonts w:eastAsia="宋体"/>
          <w:sz w:val="24"/>
          <w:szCs w:val="24"/>
          <w:lang w:val="en-US" w:eastAsia="zh-CN"/>
        </w:rPr>
        <w:commentReference w:id="66"/>
      </w:r>
      <w:r w:rsidRPr="00DC4CD1">
        <w:rPr>
          <w:color w:val="000000"/>
        </w:rPr>
        <w:t>Fortunately, the regular expression, HTMLPa</w:t>
      </w:r>
      <w:r w:rsidRPr="00DC4CD1">
        <w:rPr>
          <w:color w:val="000000"/>
          <w:lang w:eastAsia="zh-CN"/>
        </w:rPr>
        <w:t>r</w:t>
      </w:r>
      <w:r w:rsidRPr="00DC4CD1">
        <w:rPr>
          <w:color w:val="000000"/>
        </w:rPr>
        <w:t>ser and NLP can help the project to achieve the data cleaning goal.</w:t>
      </w:r>
    </w:p>
    <w:p w14:paraId="2B1850D4" w14:textId="77777777" w:rsidR="00DC4CD1" w:rsidRDefault="00DC4CD1" w:rsidP="00DC4CD1">
      <w:pPr>
        <w:pStyle w:val="3"/>
      </w:pPr>
      <w:bookmarkStart w:id="67" w:name="_Toc522541674"/>
      <w:bookmarkStart w:id="68" w:name="_Toc522541864"/>
      <w:bookmarkStart w:id="69" w:name="_Toc522543330"/>
      <w:r w:rsidRPr="00DC4CD1">
        <w:t>HTMLParser</w:t>
      </w:r>
      <w:bookmarkEnd w:id="67"/>
      <w:bookmarkEnd w:id="68"/>
      <w:bookmarkEnd w:id="69"/>
    </w:p>
    <w:p w14:paraId="5EE19634" w14:textId="0F296903" w:rsidR="00DC4CD1" w:rsidRPr="00F80BEE" w:rsidRDefault="00DC4CD1" w:rsidP="00F80BEE">
      <w:pPr>
        <w:pStyle w:val="a6"/>
        <w:jc w:val="both"/>
        <w:rPr>
          <w:b w:val="0"/>
          <w:color w:val="000000"/>
          <w:szCs w:val="24"/>
        </w:rPr>
      </w:pPr>
      <w:r w:rsidRPr="00F80BEE">
        <w:rPr>
          <w:b w:val="0"/>
          <w:color w:val="000000"/>
          <w:szCs w:val="24"/>
        </w:rPr>
        <w:t>HTMLParser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HTMLParser mainly responsible for data extraction and filtering. The data source used in the project are independent websites that </w:t>
      </w:r>
      <w:commentRangeStart w:id="70"/>
      <w:r w:rsidRPr="00F80BEE">
        <w:rPr>
          <w:b w:val="0"/>
          <w:color w:val="000000"/>
          <w:szCs w:val="24"/>
        </w:rPr>
        <w:t xml:space="preserve">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commentRangeEnd w:id="70"/>
      <w:r w:rsidRPr="00F80BEE">
        <w:rPr>
          <w:rStyle w:val="ae"/>
          <w:rFonts w:eastAsia="宋体"/>
          <w:b w:val="0"/>
          <w:sz w:val="24"/>
          <w:szCs w:val="24"/>
          <w:lang w:val="en-US" w:eastAsia="zh-CN"/>
        </w:rPr>
        <w:commentReference w:id="70"/>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n order to extract content from HTML source code with different structures, the HTMLParser plays an important role. It does not pay attention to the structure of the website design, it only pays attention to the name of the HTML tag, such as ‘div’ and ‘script’. As a consequence, the project can easily filter absolutely useless content based on the tag name, such as the content in the ‘script’ tag and extract potentially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HTMLParser.</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71" w:name="_Hlk522470574"/>
      <w:bookmarkStart w:id="72"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71"/>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72"/>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73"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73"/>
    </w:p>
    <w:p w14:paraId="59248D67" w14:textId="6F209DDD" w:rsidR="004E6CE5" w:rsidRDefault="004E6CE5" w:rsidP="00C83604">
      <w:pPr>
        <w:pStyle w:val="3"/>
        <w:rPr>
          <w:rFonts w:cs="Times New Roman"/>
          <w:color w:val="000000"/>
        </w:rPr>
      </w:pPr>
      <w:bookmarkStart w:id="74" w:name="_Toc522541675"/>
      <w:bookmarkStart w:id="75" w:name="_Toc522541865"/>
      <w:bookmarkStart w:id="76" w:name="_Toc522543331"/>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bookmarkEnd w:id="74"/>
      <w:bookmarkEnd w:id="75"/>
      <w:bookmarkEnd w:id="76"/>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(nltk) can provide the solution. nltk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commentRangeStart w:id="77"/>
      <w:r w:rsidRPr="004E6CE5">
        <w:rPr>
          <w:color w:val="000000"/>
        </w:rPr>
        <w:t>nltk determines the part of speech of a word based on its corpus and the identification method has been encapsulated which the project can use directly to identify plural nouns and convert them to singular forms.</w:t>
      </w:r>
      <w:commentRangeEnd w:id="77"/>
      <w:r w:rsidRPr="004E6CE5">
        <w:rPr>
          <w:rStyle w:val="ae"/>
          <w:rFonts w:eastAsia="宋体"/>
          <w:sz w:val="24"/>
          <w:szCs w:val="24"/>
          <w:lang w:val="en-US" w:eastAsia="zh-CN"/>
        </w:rPr>
        <w:commentReference w:id="77"/>
      </w:r>
      <w:r w:rsidRPr="004E6CE5">
        <w:rPr>
          <w:color w:val="000000"/>
        </w:rPr>
        <w:t xml:space="preserve"> However, in </w:t>
      </w:r>
      <w:r w:rsidRPr="004E6CE5">
        <w:t xml:space="preserve">English some words can be both plural nouns and verbs </w:t>
      </w:r>
      <w:r w:rsidRPr="004E6CE5">
        <w:rPr>
          <w:lang w:eastAsia="zh-CN"/>
        </w:rPr>
        <w:t>and</w:t>
      </w:r>
      <w:r w:rsidRPr="004E6CE5">
        <w:t xml:space="preserve"> the </w:t>
      </w:r>
      <w:r w:rsidRPr="004E6CE5">
        <w:rPr>
          <w:color w:val="000000"/>
        </w:rPr>
        <w:t>nltk</w:t>
      </w:r>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bookmarkStart w:id="78" w:name="_Toc522541676"/>
      <w:bookmarkStart w:id="79" w:name="_Toc522541866"/>
      <w:bookmarkStart w:id="80" w:name="_Toc522543332"/>
      <w:r w:rsidRPr="00E36449">
        <w:rPr>
          <w:rFonts w:cs="Times New Roman"/>
          <w:lang w:eastAsia="zh-CN"/>
        </w:rPr>
        <w:lastRenderedPageBreak/>
        <w:t xml:space="preserve">Geographic </w:t>
      </w:r>
      <w:r w:rsidRPr="00E36449">
        <w:t>data</w:t>
      </w:r>
      <w:r w:rsidRPr="00E36449">
        <w:rPr>
          <w:lang w:eastAsia="zh-CN"/>
        </w:rPr>
        <w:t xml:space="preserve"> visualisation</w:t>
      </w:r>
      <w:bookmarkEnd w:id="78"/>
      <w:bookmarkEnd w:id="79"/>
      <w:bookmarkEnd w:id="80"/>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bookmarkStart w:id="81" w:name="_Toc522541677"/>
      <w:bookmarkStart w:id="82" w:name="_Toc522541867"/>
      <w:bookmarkStart w:id="83" w:name="_Toc522543333"/>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bookmarkEnd w:id="81"/>
      <w:bookmarkEnd w:id="82"/>
      <w:bookmarkEnd w:id="83"/>
    </w:p>
    <w:p w14:paraId="794D40CB" w14:textId="2278009A" w:rsidR="00E36449" w:rsidRPr="00E36449" w:rsidRDefault="00E36449" w:rsidP="00E36449">
      <w:commentRangeStart w:id="84"/>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w:t>
      </w:r>
      <w:commentRangeEnd w:id="84"/>
      <w:r w:rsidRPr="00E36449">
        <w:rPr>
          <w:rStyle w:val="ae"/>
          <w:sz w:val="24"/>
          <w:szCs w:val="24"/>
        </w:rPr>
        <w:commentReference w:id="84"/>
      </w:r>
      <w:r w:rsidRPr="00E36449">
        <w:rPr>
          <w:lang w:eastAsia="en-US"/>
        </w:rPr>
        <w:t xml:space="preserve">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earth-centered,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centered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xml:space="preserve">. However, the coordinates of the central point obtained by using this algorithm in the project are not accurate since the algorithm regards the earth as a sphere rather than ellipse which is the shape of the earth itself. </w:t>
      </w:r>
      <w:commentRangeStart w:id="85"/>
      <w:r w:rsidRPr="00E36449">
        <w:rPr>
          <w:color w:val="242729"/>
          <w:shd w:val="clear" w:color="auto" w:fill="FEFEFE"/>
        </w:rPr>
        <w:t>Fortunately, the requirement of the accuracy of the coordinates of the central point in this project is not high, because this project is concerned with the distribution of content.</w:t>
      </w:r>
      <w:commentRangeEnd w:id="85"/>
      <w:r w:rsidRPr="00E36449">
        <w:rPr>
          <w:rStyle w:val="ae"/>
          <w:sz w:val="24"/>
          <w:szCs w:val="24"/>
        </w:rPr>
        <w:commentReference w:id="85"/>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86"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86"/>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r w:rsidRPr="00F60F3F">
        <w:rPr>
          <w:color w:val="242729"/>
          <w:bdr w:val="none" w:sz="0" w:space="0" w:color="auto" w:frame="1"/>
          <w:shd w:val="clear" w:color="auto" w:fill="FEFEFE"/>
        </w:rPr>
        <w:t>i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F60F3F" w:rsidP="006B035A">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F60F3F" w:rsidP="006B035A">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F60F3F" w:rsidP="006B035A">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Pr="00553DBA">
        <w:rPr>
          <w:rFonts w:cs="Times New Roman"/>
          <w:bdr w:val="none" w:sz="0" w:space="0" w:color="auto" w:frame="1"/>
        </w:rPr>
        <w:t xml:space="preserve"> </w:t>
      </w:r>
      <w:r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6B035A">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x</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y</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F60F3F" w:rsidP="006B035A">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F60F3F" w:rsidP="006B035A">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bookmarkStart w:id="87" w:name="_Toc522541678"/>
      <w:bookmarkStart w:id="88" w:name="_Toc522541868"/>
      <w:bookmarkStart w:id="89" w:name="_Toc522543334"/>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bookmarkEnd w:id="87"/>
      <w:bookmarkEnd w:id="88"/>
      <w:bookmarkEnd w:id="89"/>
    </w:p>
    <w:p w14:paraId="24D22492" w14:textId="49A665B6" w:rsidR="00B54A72" w:rsidRPr="00B54A72" w:rsidRDefault="00B54A72" w:rsidP="00B54A72">
      <w:r w:rsidRPr="00B54A72">
        <w:rPr>
          <w:lang w:eastAsia="en-US"/>
        </w:rPr>
        <w:t xml:space="preserve">After the project gets the coordinates of central point and other features such as </w:t>
      </w:r>
      <w:commentRangeStart w:id="90"/>
      <w:r w:rsidRPr="00B54A72">
        <w:rPr>
          <w:lang w:eastAsia="en-US"/>
        </w:rPr>
        <w:t>radius</w:t>
      </w:r>
      <w:commentRangeEnd w:id="90"/>
      <w:r w:rsidRPr="00B54A72">
        <w:rPr>
          <w:rStyle w:val="ae"/>
          <w:sz w:val="24"/>
          <w:szCs w:val="24"/>
        </w:rPr>
        <w:commentReference w:id="90"/>
      </w:r>
      <w:r w:rsidRPr="00B54A72">
        <w:rPr>
          <w:lang w:eastAsia="en-US"/>
        </w:rPr>
        <w:t xml:space="preserve">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Basemap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w:t>
      </w:r>
      <w:r w:rsidR="001F5080">
        <w:rPr>
          <w:lang w:eastAsia="en-US"/>
        </w:rPr>
        <w:t>9</w:t>
      </w:r>
      <w:r w:rsidR="001F5080">
        <w:rPr>
          <w:lang w:eastAsia="en-US"/>
        </w:rPr>
        <w:t>]</w:t>
      </w:r>
      <w:r w:rsidR="001F5080">
        <w:rPr>
          <w:lang w:eastAsia="en-US"/>
        </w:rPr>
        <w:fldChar w:fldCharType="end"/>
      </w:r>
      <w:r w:rsidRPr="00B54A72">
        <w:rPr>
          <w:lang w:eastAsia="en-US"/>
        </w:rPr>
        <w:t xml:space="preserve">. Basemap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Basemap replaces the bottom canvas of the Matplotlib, so it can implement the goal of plotting other graphics such as radius and circumference curve on the map. </w:t>
      </w:r>
      <w:commentRangeStart w:id="91"/>
      <w:r w:rsidRPr="00B54A72">
        <w:t>The following figure (Fig. 5) is an example of using Basemap to visualise the distribution of ‘haggis’ (details will be stated in 3.1.3).</w:t>
      </w:r>
      <w:commentRangeEnd w:id="91"/>
      <w:r w:rsidRPr="00B54A72">
        <w:rPr>
          <w:rStyle w:val="ae"/>
          <w:sz w:val="24"/>
          <w:szCs w:val="24"/>
        </w:rPr>
        <w:commentReference w:id="91"/>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92"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92"/>
    </w:p>
    <w:p w14:paraId="4BD7728D" w14:textId="355EDDBD" w:rsidR="00BB456C" w:rsidRDefault="00BB456C" w:rsidP="00BB456C">
      <w:pPr>
        <w:pStyle w:val="2"/>
        <w:rPr>
          <w:rFonts w:cs="Times New Roman"/>
          <w:lang w:eastAsia="zh-CN"/>
        </w:rPr>
      </w:pPr>
      <w:bookmarkStart w:id="93" w:name="_Toc522541679"/>
      <w:bookmarkStart w:id="94" w:name="_Toc522541869"/>
      <w:bookmarkStart w:id="95" w:name="_Toc522543335"/>
      <w:r w:rsidRPr="00BB456C">
        <w:rPr>
          <w:rFonts w:cs="Times New Roman"/>
          <w:lang w:eastAsia="zh-CN"/>
        </w:rPr>
        <w:lastRenderedPageBreak/>
        <w:t>Data mining with machine learning methods</w:t>
      </w:r>
      <w:bookmarkEnd w:id="93"/>
      <w:bookmarkEnd w:id="94"/>
      <w:bookmarkEnd w:id="95"/>
    </w:p>
    <w:p w14:paraId="136D7DD2" w14:textId="5FE52B7C" w:rsidR="00BB456C" w:rsidRDefault="00BB456C" w:rsidP="00BB456C">
      <w:r w:rsidRPr="00985785">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and the commonalities can be regarded as the features (national or regional) of the content. For example, in the range of 200,000 meters from the central point, the number of shops which have the same regional content will be more than 70% of total shops number which contain that content. However, in terms of most national content, this number will be lower than 60%. As a consequence, in the range of 200,000 meters, the number of shops exceeding 70% of the total number can be regarded as a feature of regional content. After the project uses the above method to get more features, the project tries two machine learning methods to judge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 that are judged in advance based on experiences, and they are all marked on zero (widely distributed) or one (regional).</w:t>
      </w:r>
    </w:p>
    <w:p w14:paraId="75C21CDE" w14:textId="1D9A2611" w:rsidR="00BE20CA" w:rsidRDefault="00553DBA" w:rsidP="00BE20CA">
      <w:pPr>
        <w:pStyle w:val="3"/>
        <w:rPr>
          <w:rFonts w:cs="Times New Roman"/>
        </w:rPr>
      </w:pPr>
      <w:bookmarkStart w:id="96" w:name="_Toc522541680"/>
      <w:bookmarkStart w:id="97" w:name="_Toc522541870"/>
      <w:bookmarkStart w:id="98" w:name="_Toc522543336"/>
      <w:r>
        <w:rPr>
          <w:rFonts w:cs="Times New Roman"/>
        </w:rPr>
        <w:t>Decision t</w:t>
      </w:r>
      <w:r w:rsidR="00BE20CA" w:rsidRPr="00BE20CA">
        <w:rPr>
          <w:rFonts w:cs="Times New Roman"/>
        </w:rPr>
        <w:t>ree</w:t>
      </w:r>
      <w:bookmarkEnd w:id="96"/>
      <w:bookmarkEnd w:id="97"/>
      <w:bookmarkEnd w:id="98"/>
    </w:p>
    <w:p w14:paraId="6B6BCE17" w14:textId="377AD38F" w:rsidR="00BE20CA" w:rsidRPr="00985785" w:rsidRDefault="00BE20CA" w:rsidP="00BE20CA">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the project uses decision tree to classify regional content and widely distributed content. There are two algorithms tested in this project. One is the ID3 algorithm and the other is the Cart algorithm. Both algorithm use training dataset to create the tree and then use the tree t</w:t>
      </w:r>
      <w:r>
        <w:t>o classify the test dataset</w:t>
      </w:r>
      <w:r>
        <w:t xml:space="preserve"> </w:t>
      </w:r>
      <w:r>
        <w:fldChar w:fldCharType="begin"/>
      </w:r>
      <w:r>
        <w:instrText xml:space="preserve"> REF _Ref522477890 \n \h </w:instrText>
      </w:r>
      <w:r>
        <w:fldChar w:fldCharType="separate"/>
      </w:r>
      <w:r>
        <w:t>[24]</w:t>
      </w:r>
      <w:r>
        <w:fldChar w:fldCharType="end"/>
      </w:r>
      <w:r w:rsidRPr="00985785">
        <w:t>. The reason why the project chooses these two algorithms is that after the project found some features of regional content, the thresholds of these features’ value were defined by the developer. For example, if the average distance of all shops which contain a specific content more than 300,000 meters from the central point, the content is definitely not regional content. The threshold 300,000 meters is defined by developer and can be regarded as a symbol (‘&gt;300,000’). Thus, the project uses the ID3 algorithm which uses symbolic data to</w:t>
      </w:r>
      <w:r>
        <w:t xml:space="preserve"> generate the decision tree </w:t>
      </w:r>
      <w:r>
        <w:fldChar w:fldCharType="begin"/>
      </w:r>
      <w:r>
        <w:instrText xml:space="preserve"> REF _Ref522477958 \n \h </w:instrText>
      </w:r>
      <w:r>
        <w:fldChar w:fldCharType="separate"/>
      </w:r>
      <w:r>
        <w:t>[25]</w:t>
      </w:r>
      <w:r>
        <w:fldChar w:fldCharType="end"/>
      </w:r>
      <w:r w:rsidRPr="00985785">
        <w:t xml:space="preserve"> to classify the content to regional or not. However, there are some disadvantages to use the ID3 algorithm (details in 4.1.2) and the project tries another decision tree algorithm – Cart algorithm (details in 4.3.1). </w:t>
      </w:r>
    </w:p>
    <w:p w14:paraId="21CE27D1" w14:textId="77777777" w:rsidR="00BE20CA" w:rsidRPr="00985785" w:rsidRDefault="00BE20CA" w:rsidP="00BE20CA">
      <w:r w:rsidRPr="00985785">
        <w:t>In this project, the result of the decision tree is binary (details in 4.2 and 4.3), which means content is judged to be regional or non-regional. However, the project also wants to know how much probability content is judged as regional. Thus, the project tries another method - logistic regression.</w:t>
      </w:r>
    </w:p>
    <w:p w14:paraId="03AB071F" w14:textId="3BEE72C5" w:rsidR="00BE20CA" w:rsidRDefault="00553DBA" w:rsidP="00BE20CA">
      <w:pPr>
        <w:pStyle w:val="3"/>
        <w:rPr>
          <w:rFonts w:cs="Times New Roman"/>
        </w:rPr>
      </w:pPr>
      <w:bookmarkStart w:id="99" w:name="_Toc522541681"/>
      <w:bookmarkStart w:id="100" w:name="_Toc522541871"/>
      <w:bookmarkStart w:id="101" w:name="_Toc522543337"/>
      <w:r>
        <w:rPr>
          <w:rFonts w:cs="Times New Roman"/>
        </w:rPr>
        <w:lastRenderedPageBreak/>
        <w:t>Logistic r</w:t>
      </w:r>
      <w:r w:rsidR="00BE20CA" w:rsidRPr="00BE20CA">
        <w:rPr>
          <w:rFonts w:cs="Times New Roman"/>
        </w:rPr>
        <w:t>egression</w:t>
      </w:r>
      <w:bookmarkEnd w:id="99"/>
      <w:bookmarkEnd w:id="100"/>
      <w:bookmarkEnd w:id="101"/>
    </w:p>
    <w:p w14:paraId="01330F27" w14:textId="77777777" w:rsidR="00BE20CA" w:rsidRPr="00985785" w:rsidRDefault="00BE20CA" w:rsidP="00BE20CA">
      <w:pPr>
        <w:rPr>
          <w:bCs/>
          <w:color w:val="000000"/>
        </w:rPr>
      </w:pPr>
      <w:r w:rsidRPr="00985785">
        <w:rPr>
          <w:bCs/>
          <w:color w:val="000000"/>
        </w:rPr>
        <w:t>The project studies the classification problem, so the dependent variable of the model is classification variable (0 or 1) and the independent and dependent variables of the model are nonlinear. As a result, logistic regression model is more suitable for this project and the project selected the logistic regression model of the Sklearn</w:t>
      </w:r>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6B035A">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6B035A">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r>
          <w:rPr>
            <w:rFonts w:ascii="Cambria Math" w:hAnsi="Cambria Math" w:cs="Times New Roman"/>
            <w:color w:val="000000"/>
          </w:rPr>
          <m:t>)</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6910A1" w:rsidP="006B035A">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m:rPr>
                <m:sty m:val="p"/>
              </m:rPr>
              <w:rPr>
                <w:rFonts w:ascii="Cambria Math" w:hAnsi="Cambria Math" w:cs="Times New Roman"/>
                <w:color w:val="000000"/>
              </w:rPr>
              <m:t>l</m:t>
            </m:r>
          </m:e>
          <m:sub>
            <m:r>
              <m:rPr>
                <m:sty m:val="p"/>
              </m:rPr>
              <w:rPr>
                <w:rFonts w:ascii="Cambria Math" w:hAnsi="Cambria Math" w:cs="Times New Roman"/>
                <w:color w:val="000000"/>
              </w:rPr>
              <m:t>avg</m:t>
            </m:r>
          </m:sub>
        </m:sSub>
        <m:d>
          <m:dPr>
            <m:ctrlPr>
              <w:rPr>
                <w:rFonts w:ascii="Cambria Math" w:hAnsi="Cambria Math" w:cs="Times New Roman"/>
                <w:bCs/>
                <w:i w:val="0"/>
                <w:color w:val="000000"/>
              </w:rPr>
            </m:ctrlPr>
          </m:dPr>
          <m:e>
            <m:r>
              <m:rPr>
                <m:sty m:val="p"/>
              </m:rPr>
              <w:rPr>
                <w:rFonts w:ascii="Cambria Math" w:hAnsi="Cambria Math" w:cs="Times New Roman"/>
                <w:color w:val="000000"/>
              </w:rPr>
              <m:t>v,w</m:t>
            </m:r>
          </m:e>
        </m:d>
        <m:r>
          <m:rPr>
            <m:sty m:val="p"/>
          </m:rP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m:rPr>
                <m:sty m:val="p"/>
              </m:rPr>
              <w:rPr>
                <w:rFonts w:ascii="Cambria Math" w:hAnsi="Cambria Math" w:cs="Times New Roman"/>
                <w:color w:val="000000"/>
              </w:rPr>
              <m:t>i=1</m:t>
            </m:r>
          </m:sub>
          <m:sup>
            <m:r>
              <m:rPr>
                <m:sty m:val="p"/>
              </m:rPr>
              <w:rPr>
                <w:rFonts w:ascii="Cambria Math" w:hAnsi="Cambria Math" w:cs="Times New Roman"/>
                <w:color w:val="000000"/>
              </w:rPr>
              <m:t>m</m:t>
            </m:r>
          </m:sup>
          <m:e>
            <m:r>
              <m:rPr>
                <m:sty m:val="p"/>
              </m:rPr>
              <w:rPr>
                <w:rFonts w:ascii="Cambria Math" w:hAnsi="Cambria Math" w:cs="Times New Roman"/>
                <w:color w:val="000000"/>
              </w:rPr>
              <m:t>f(</m:t>
            </m:r>
            <m:sSup>
              <m:sSupPr>
                <m:ctrlPr>
                  <w:rPr>
                    <w:rFonts w:ascii="Cambria Math" w:hAnsi="Cambria Math" w:cs="Times New Roman"/>
                    <w:bCs/>
                    <w:i w:val="0"/>
                    <w:color w:val="000000"/>
                  </w:rPr>
                </m:ctrlPr>
              </m:sSupPr>
              <m:e>
                <m:r>
                  <m:rPr>
                    <m:sty m:val="p"/>
                  </m:rPr>
                  <w:rPr>
                    <w:rFonts w:ascii="Cambria Math" w:hAnsi="Cambria Math" w:cs="Times New Roman"/>
                    <w:color w:val="000000"/>
                  </w:rPr>
                  <m:t>b(w</m:t>
                </m:r>
              </m:e>
              <m:sup>
                <m:r>
                  <m:rPr>
                    <m:sty m:val="p"/>
                  </m:rPr>
                  <w:rPr>
                    <w:rFonts w:ascii="Cambria Math" w:hAnsi="Cambria Math" w:cs="Times New Roman"/>
                    <w:color w:val="000000"/>
                  </w:rPr>
                  <m:t>T</m:t>
                </m:r>
              </m:sup>
            </m:sSup>
            <m:r>
              <m:rPr>
                <m:sty m:val="p"/>
              </m:rP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E9116C" w:rsidP="006B035A">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t>]</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F74053" w:rsidP="006B035A">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102" w:name="_Toc169086641"/>
      <w:r>
        <w:lastRenderedPageBreak/>
        <w:br/>
      </w:r>
      <w:r>
        <w:br/>
      </w:r>
      <w:bookmarkStart w:id="103" w:name="_Toc522541682"/>
      <w:bookmarkStart w:id="104" w:name="_Toc522541872"/>
      <w:bookmarkStart w:id="105" w:name="_Toc522543338"/>
      <w:bookmarkEnd w:id="102"/>
      <w:r w:rsidR="00553DBA">
        <w:t>Iteration 1</w:t>
      </w:r>
      <w:bookmarkEnd w:id="103"/>
      <w:bookmarkEnd w:id="104"/>
      <w:bookmarkEnd w:id="105"/>
      <w:r w:rsidR="008863BE">
        <w:t xml:space="preserve"> </w:t>
      </w:r>
    </w:p>
    <w:p w14:paraId="5147CBB1" w14:textId="0DFE7182" w:rsidR="008863BE" w:rsidRDefault="00553DBA" w:rsidP="00EE08D8">
      <w:r w:rsidRPr="00985785">
        <w:t>In iteration one, the project will do the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bookmarkStart w:id="106" w:name="_Toc522541683"/>
      <w:bookmarkStart w:id="107" w:name="_Toc522541873"/>
      <w:bookmarkStart w:id="108" w:name="_Toc522543339"/>
      <w:r w:rsidRPr="00553DBA">
        <w:rPr>
          <w:rFonts w:cs="Times New Roman"/>
          <w:lang w:eastAsia="zh-CN"/>
        </w:rPr>
        <w:t>Methodology</w:t>
      </w:r>
      <w:bookmarkEnd w:id="106"/>
      <w:bookmarkEnd w:id="107"/>
      <w:bookmarkEnd w:id="108"/>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bookmarkStart w:id="109" w:name="_Toc522541684"/>
      <w:bookmarkStart w:id="110" w:name="_Toc522541874"/>
      <w:bookmarkStart w:id="111" w:name="_Toc522543340"/>
      <w:r w:rsidRPr="00CD6AD2">
        <w:rPr>
          <w:szCs w:val="24"/>
          <w:lang w:eastAsia="en-US"/>
        </w:rPr>
        <w:t>Data</w:t>
      </w:r>
      <w:r w:rsidRPr="00CD6AD2">
        <w:rPr>
          <w:szCs w:val="24"/>
        </w:rPr>
        <w:t xml:space="preserve"> </w:t>
      </w:r>
      <w:r w:rsidRPr="00CD6AD2">
        <w:rPr>
          <w:rFonts w:cs="Times New Roman"/>
          <w:szCs w:val="24"/>
        </w:rPr>
        <w:t>acquisition</w:t>
      </w:r>
      <w:bookmarkEnd w:id="109"/>
      <w:bookmarkEnd w:id="110"/>
      <w:bookmarkEnd w:id="111"/>
    </w:p>
    <w:p w14:paraId="33139F37" w14:textId="77777777" w:rsidR="00CD6AD2" w:rsidRPr="00985785" w:rsidRDefault="00CD6AD2" w:rsidP="00CD6AD2">
      <w:commentRangeStart w:id="112"/>
      <w:r w:rsidRPr="00985785">
        <w:t>After the project identified the data source is independent ‘Fish &amp; Chips’ shops’ websites, the project started to find URLs of these websites through searching on the Google Maps and other food recommendation websites</w:t>
      </w:r>
      <w:commentRangeEnd w:id="112"/>
      <w:r w:rsidRPr="00985785">
        <w:rPr>
          <w:rStyle w:val="ae"/>
        </w:rPr>
        <w:commentReference w:id="112"/>
      </w:r>
      <w:r w:rsidRPr="00985785">
        <w:t xml:space="preserve">. The method for searching websites is first finding the city, then searching for ‘Fish &amp; Chips’ and get websites URLs from the searching result. In the beginning of the project, the project collected websites of ‘Fish &amp; Chips’ shops in some densely populated cities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Maps. </w:t>
      </w:r>
    </w:p>
    <w:p w14:paraId="12CFBE0D" w14:textId="77777777" w:rsidR="00CD6AD2" w:rsidRPr="00985785" w:rsidRDefault="00CD6AD2" w:rsidP="00CD6AD2">
      <w:r w:rsidRPr="00985785">
        <w:t xml:space="preserve">The initial goal of the project is to obtain a collection of shops that their distribution can cover all parts of the UK. However, in the UK, although there are a lot of ‘Fish &amp; Chips’ shops, not every ‘Fish &amp; Chips’ shop offers the menu website. Besides, as 2.1 described, some of these ‘Fish &amp; Chips’ websites cannot be crawled. As a consequence, the project finally collected two hundred and forty available websites of the ‘Fish &amp; Chips’ shop. </w:t>
      </w:r>
      <w:commentRangeStart w:id="113"/>
      <w:r w:rsidRPr="00985785">
        <w:t>The distribution of the shops which contain these websites basically covers most parts of the UK</w:t>
      </w:r>
      <w:commentRangeEnd w:id="113"/>
      <w:r w:rsidRPr="00985785">
        <w:rPr>
          <w:rStyle w:val="ae"/>
        </w:rPr>
        <w:commentReference w:id="113"/>
      </w:r>
      <w:r w:rsidRPr="00985785">
        <w:t xml:space="preserve">. However, although the distribution of shops covers most cities, the number of shops in each city still shows bias. That means most of the shops are concentrated in densely populated cities, and other cities with sparse populations such as </w:t>
      </w:r>
      <w:r w:rsidRPr="00985785">
        <w:rPr>
          <w:rFonts w:eastAsiaTheme="minorEastAsia"/>
          <w:color w:val="000000"/>
        </w:rPr>
        <w:t>Inverness and Carlisle</w:t>
      </w:r>
      <w:r w:rsidRPr="00985785">
        <w:t xml:space="preserve"> have fewer shops. Thus, this imbalance will be reflected when the project </w:t>
      </w:r>
      <w:r w:rsidRPr="00985785">
        <w:lastRenderedPageBreak/>
        <w:t>visualises the shops' geographic data in 3.1.3. Each ‘Fish &amp; Chips’ shop collected by the project will be assigned Id, city name, and the URL and this information is stored in an CSV format file. Id is used to uniquely identify the shop and the city name is used to find the coordinates of the city where the shop is located (cities with their coordinates are stored in another file created by the project).</w:t>
      </w:r>
    </w:p>
    <w:p w14:paraId="46BAAD9F" w14:textId="77777777" w:rsidR="00CD6AD2" w:rsidRPr="00985785" w:rsidRDefault="00CD6AD2" w:rsidP="00CD6AD2">
      <w:r w:rsidRPr="00985785">
        <w:t xml:space="preserve">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 which has the coordinates of different cities and finds the geographic coordinates of each shops. (In this project, the coordinates of the shops in the same city are the coordinates of the city). </w:t>
      </w:r>
    </w:p>
    <w:p w14:paraId="0696AD5E" w14:textId="73E2051F" w:rsidR="00CD6AD2" w:rsidRDefault="00CD6AD2" w:rsidP="00CD6AD2">
      <w:r w:rsidRPr="00985785">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bookmarkStart w:id="114" w:name="_Toc522541685"/>
      <w:bookmarkStart w:id="115" w:name="_Toc522541875"/>
      <w:bookmarkStart w:id="116" w:name="_Toc522543341"/>
      <w:r w:rsidRPr="009C78F0">
        <w:rPr>
          <w:rFonts w:cs="Times New Roman"/>
          <w:szCs w:val="24"/>
        </w:rPr>
        <w:t xml:space="preserve">Data </w:t>
      </w:r>
      <w:r w:rsidRPr="009C78F0">
        <w:rPr>
          <w:szCs w:val="24"/>
          <w:lang w:eastAsia="en-US"/>
        </w:rPr>
        <w:t>cleaning</w:t>
      </w:r>
      <w:bookmarkEnd w:id="114"/>
      <w:bookmarkEnd w:id="115"/>
      <w:bookmarkEnd w:id="116"/>
    </w:p>
    <w:p w14:paraId="133FA209" w14:textId="328AF261" w:rsidR="009C78F0" w:rsidRPr="00985785" w:rsidRDefault="009C78F0" w:rsidP="009C78F0">
      <w:r w:rsidRPr="00985785">
        <w:t xml:space="preserve">The entire process of data cleaning in this project is a process similar </w:t>
      </w:r>
      <w:commentRangeStart w:id="117"/>
      <w:commentRangeStart w:id="118"/>
      <w:r w:rsidRPr="00985785">
        <w:t xml:space="preserve">to Map-Reduce </w:t>
      </w:r>
      <w:commentRangeEnd w:id="117"/>
      <w:r w:rsidRPr="00985785">
        <w:rPr>
          <w:rStyle w:val="ae"/>
        </w:rPr>
        <w:commentReference w:id="117"/>
      </w:r>
      <w:commentRangeEnd w:id="118"/>
      <w:r w:rsidRPr="00985785">
        <w:rPr>
          <w:rStyle w:val="ae"/>
        </w:rPr>
        <w:commentReference w:id="118"/>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xml:space="preserve">. The reason why data cleaning procedure is similar to the Map-Reduce is that this project extracts the content from the HTML source code in the form of key (content)-value (shop id and a set of coordinates) and merge the content with the same key. This project uses two Python scripts to achieve the Map and Reduce processes to complete the data cleaning procedure. The Map script is responsible for extracting independent single words with their shop id (its role will be described in the Reduce script) and shop coordinates. The Reduce script is mainly responsible for merging the words output by the Map script and adding the coordinates of the same word to the coordinate set of that word. </w:t>
      </w:r>
    </w:p>
    <w:p w14:paraId="0B37E2C7" w14:textId="77777777" w:rsidR="009C78F0" w:rsidRPr="00985785" w:rsidRDefault="009C78F0" w:rsidP="009C78F0">
      <w:r w:rsidRPr="00985785">
        <w:t xml:space="preserve">The Map script mainly focuses on filtering useless HTML content, extracting the content in the HTML tag, splitting the content into separate independent words and converting all plural nouns to singular. Firstly, the script reads the mapping file generated in 3.1.1 and sequentially reads the HTML file that the project crawls and hand HTML content to the HTMLParser for processing. The HTMLParser firstly filters the tags with the content in them that project do not need. The useless tags names are defined by the project and in this project, useless tags are ‘script’, ‘style’, ‘link’, ‘head’, ‘a’ and ‘title’, since most of the content in these tags is HTML code. Next, the HTMLParser will sequentially recognize the names of other tags with their content, but this project only focuses on the content. In order to extract independent single words, the project uses regular expressions and </w:t>
      </w:r>
      <w:r w:rsidRPr="009C78F0">
        <w:rPr>
          <w:i/>
        </w:rPr>
        <w:t>split()</w:t>
      </w:r>
      <w:r w:rsidRPr="00985785">
        <w:t xml:space="preserve"> function in the function which HTMLParser handles the contents of the HTML tag. The project will first use regular expressions to filter numbers and process </w:t>
      </w:r>
      <w:r w:rsidRPr="00985785">
        <w:lastRenderedPageBreak/>
        <w:t xml:space="preserve">special symbols such as ‘.’, ‘+’ and ‘-’, and then use the segmentation method to split the content into separate independent words and convert them to lowercase. </w:t>
      </w:r>
    </w:p>
    <w:p w14:paraId="7A03A5E9" w14:textId="77777777" w:rsidR="009C78F0" w:rsidRPr="00985785" w:rsidRDefault="009C78F0" w:rsidP="009C78F0">
      <w:r w:rsidRPr="00985785">
        <w:t>The project originally wanted to convert plural nouns into singular nouns after getting the independent single words. However, the ASCII encoded special spaces appear in some of independent single words and the regular expressions cannot recognize them. The reason for 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finds that these words with special spaces will only display the ASCII code of the special space such as ‘</w:t>
      </w:r>
      <w:r w:rsidRPr="00985785">
        <w:rPr>
          <w:color w:val="000000" w:themeColor="text1"/>
        </w:rPr>
        <w:t>\xc2\xa0</w:t>
      </w:r>
      <w:r w:rsidRPr="00985785">
        <w:t>’ after added to the list. Thus, the project first saves all the results of HTMLParser to the output list. Each row of the output list includes shop Id, independent single word (may contain special spaces) and the shop coordinates. Next, the project will convert output array to string, and the ASCII code of special spaces will be existed as strings, and then the project can use the regular expression to filter special spaces. After filtering the special spaces, the project reconverts the string of the output list to a list and used as the output of the Map script.</w:t>
      </w:r>
    </w:p>
    <w:p w14:paraId="7900CFA1" w14:textId="77777777" w:rsidR="009C78F0" w:rsidRPr="00985785" w:rsidRDefault="009C78F0" w:rsidP="009C78F0">
      <w:r w:rsidRPr="00985785">
        <w:t xml:space="preserve">Before the Reduce script processing the output data of the Map script, the project uses the Unix </w:t>
      </w:r>
      <w:r w:rsidRPr="009C78F0">
        <w:rPr>
          <w:i/>
        </w:rPr>
        <w:t>sort()</w:t>
      </w:r>
      <w:r w:rsidRPr="00985785">
        <w:t xml:space="preserve"> method to sort the independent single word column of the output list of the Map script. This will reduce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is only allowed to appear once in one shop. That means in terms of same words with the same shop id which is one of the output value of Map script, only one set of coordinates can be added to the word coordinates collection. The reason for this is because the coordinates of the word added to the collection can represent the coordinates of all the same words in a shop.</w:t>
      </w:r>
    </w:p>
    <w:p w14:paraId="1356B11C" w14:textId="2F2A5A96" w:rsidR="009C78F0" w:rsidRPr="009C78F0" w:rsidRDefault="009C78F0" w:rsidP="009C78F0">
      <w:pPr>
        <w:rPr>
          <w:lang w:eastAsia="en-US"/>
        </w:rPr>
      </w:pPr>
      <w:r w:rsidRPr="00985785">
        <w:t>The output of the Reduce script is a CSV format file which each row is an independent single word with its coordinates collection. As a result, this file can be used for calculating the central point of each word’s distribution and the data cleaning procedure has finished.</w:t>
      </w:r>
    </w:p>
    <w:p w14:paraId="4F5643BD" w14:textId="01C0D18B" w:rsidR="00CD6AD2" w:rsidRPr="00820D35" w:rsidRDefault="009C78F0" w:rsidP="009C78F0">
      <w:pPr>
        <w:pStyle w:val="3"/>
        <w:rPr>
          <w:rFonts w:cs="Times New Roman"/>
          <w:szCs w:val="24"/>
        </w:rPr>
      </w:pPr>
      <w:bookmarkStart w:id="119" w:name="_Toc522541686"/>
      <w:bookmarkStart w:id="120" w:name="_Toc522541876"/>
      <w:bookmarkStart w:id="121" w:name="_Toc522543342"/>
      <w:r w:rsidRPr="00820D35">
        <w:rPr>
          <w:rFonts w:cs="Times New Roman"/>
          <w:szCs w:val="24"/>
        </w:rPr>
        <w:t>Data visualisation</w:t>
      </w:r>
      <w:bookmarkEnd w:id="119"/>
      <w:bookmarkEnd w:id="120"/>
      <w:bookmarkEnd w:id="121"/>
    </w:p>
    <w:p w14:paraId="1E8FF37F" w14:textId="77777777" w:rsidR="009C78F0" w:rsidRPr="00985785" w:rsidRDefault="009C78F0" w:rsidP="009C78F0">
      <w:pPr>
        <w:rPr>
          <w:ins w:id="122" w:author="CAO Jiahao [2]" w:date="2018-08-12T23:22:00Z"/>
        </w:rPr>
      </w:pPr>
      <w:r w:rsidRPr="00985785">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137D00BE" w14:textId="77777777" w:rsidR="009C78F0" w:rsidRPr="00985785" w:rsidRDefault="009C78F0" w:rsidP="009C78F0">
      <w:r w:rsidRPr="00985785">
        <w:t xml:space="preserve">In terms of the geographic maps, the project considers this to be the most intuitive way to see if a word is a regional word. Before visualising the geographic maps, firstly, the </w:t>
      </w:r>
      <w:r w:rsidRPr="00985785">
        <w:lastRenderedPageBreak/>
        <w:t>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Basemap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Next, the project sets a percentage that the project will only take a percentage of the shops close to the central point and then the project will recalculate the central points and other parameters based on these selected shops.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64D3511D" w:rsidR="009C78F0" w:rsidRDefault="009C78F0" w:rsidP="009C78F0">
      <w:pPr>
        <w:rPr>
          <w:bCs/>
          <w:color w:val="000000"/>
        </w:rPr>
      </w:pPr>
      <w:r w:rsidRPr="00985785">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bCs/>
          <w:color w:val="000000"/>
        </w:rPr>
        <w:t>ratio’ means the number of shops whose distance is less than specific meters</w:t>
      </w:r>
      <w:r w:rsidR="00A633E2">
        <w:rPr>
          <w:bCs/>
          <w:color w:val="000000"/>
        </w:rPr>
        <w:t xml:space="preserve"> from the central</w:t>
      </w:r>
      <w:r w:rsidRPr="00985785">
        <w:rPr>
          <w:bCs/>
          <w:color w:val="000000"/>
        </w:rPr>
        <w:t xml:space="preserve"> point/ total shop number.</w:t>
      </w:r>
    </w:p>
    <w:p w14:paraId="129C1B9A" w14:textId="2923F4F4" w:rsidR="009C78F0" w:rsidRDefault="009C78F0" w:rsidP="009C78F0">
      <w:pPr>
        <w:pStyle w:val="2"/>
        <w:rPr>
          <w:rFonts w:cs="Times New Roman"/>
        </w:rPr>
      </w:pPr>
      <w:bookmarkStart w:id="123" w:name="_Toc522541687"/>
      <w:bookmarkStart w:id="124" w:name="_Toc522541877"/>
      <w:bookmarkStart w:id="125" w:name="_Toc522543343"/>
      <w:r w:rsidRPr="009C78F0">
        <w:rPr>
          <w:rFonts w:cs="Times New Roman"/>
        </w:rPr>
        <w:t>Findings</w:t>
      </w:r>
      <w:bookmarkEnd w:id="123"/>
      <w:bookmarkEnd w:id="124"/>
      <w:bookmarkEnd w:id="125"/>
    </w:p>
    <w:p w14:paraId="7A94F6FF" w14:textId="77777777" w:rsidR="00A633E2" w:rsidRPr="00985785" w:rsidRDefault="00A633E2" w:rsidP="00A633E2">
      <w:r w:rsidRPr="00985785">
        <w:t xml:space="preserve">The following diagrams show geographic map visualisation and the trend visualisation results of regional words and national words. In terms of geographic map visualisation, the reason for selecting 95% shops of a word to calculate parameters is that after adjusting the percentage, the project found that selecting 95% can filter out almost all outliers that have huge impact on the results. In addition, this percentage can retain all normal distribution shops. </w:t>
      </w:r>
    </w:p>
    <w:p w14:paraId="6378F7C6" w14:textId="67332F51" w:rsidR="00A633E2" w:rsidRDefault="00A633E2" w:rsidP="00A633E2">
      <w:r w:rsidRPr="00985785">
        <w:lastRenderedPageBreak/>
        <w:t>In iteration one, the project obtained the features of some regional word by comparing the results of pre-known regional words with the results of pre-known national words.</w:t>
      </w:r>
    </w:p>
    <w:p w14:paraId="31AB1523" w14:textId="3F1D5F1B" w:rsidR="00820D35" w:rsidRDefault="00820D35" w:rsidP="00820D35">
      <w:pPr>
        <w:pStyle w:val="3"/>
        <w:rPr>
          <w:rFonts w:cs="Times New Roman"/>
          <w:szCs w:val="24"/>
        </w:rPr>
      </w:pPr>
      <w:bookmarkStart w:id="126" w:name="_Toc522541688"/>
      <w:bookmarkStart w:id="127" w:name="_Toc522541878"/>
      <w:bookmarkStart w:id="128" w:name="_Toc522543344"/>
      <w:r w:rsidRPr="00820D35">
        <w:rPr>
          <w:rFonts w:cs="Times New Roman"/>
          <w:szCs w:val="24"/>
        </w:rPr>
        <w:t>Regional words findings</w:t>
      </w:r>
      <w:bookmarkEnd w:id="126"/>
      <w:bookmarkEnd w:id="127"/>
      <w:bookmarkEnd w:id="128"/>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84B92">
            <w:pPr>
              <w:jc w:val="center"/>
              <w:rPr>
                <w:b/>
                <w:noProof/>
                <w:sz w:val="26"/>
                <w:szCs w:val="26"/>
              </w:rPr>
            </w:pPr>
            <w:bookmarkStart w:id="129"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129"/>
          </w:p>
        </w:tc>
        <w:tc>
          <w:tcPr>
            <w:tcW w:w="5294" w:type="dxa"/>
          </w:tcPr>
          <w:p w14:paraId="590FC425" w14:textId="4CC1F9E2" w:rsidR="006C509E" w:rsidRPr="00985785" w:rsidRDefault="006C509E" w:rsidP="00484B92">
            <w:pPr>
              <w:jc w:val="center"/>
              <w:rPr>
                <w:b/>
                <w:noProof/>
                <w:sz w:val="26"/>
                <w:szCs w:val="26"/>
              </w:rPr>
            </w:pPr>
            <w:bookmarkStart w:id="130"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130"/>
          </w:p>
        </w:tc>
      </w:tr>
      <w:tr w:rsidR="006C509E" w:rsidRPr="00985785" w14:paraId="6FA10582" w14:textId="77777777" w:rsidTr="00EB50FA">
        <w:tc>
          <w:tcPr>
            <w:tcW w:w="2987" w:type="dxa"/>
          </w:tcPr>
          <w:p w14:paraId="7D0680B7" w14:textId="77777777" w:rsidR="006C509E" w:rsidRPr="00985785" w:rsidRDefault="006C509E" w:rsidP="00484B92">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84B92">
            <w:pPr>
              <w:jc w:val="center"/>
              <w:rPr>
                <w:b/>
                <w:noProof/>
                <w:sz w:val="26"/>
                <w:szCs w:val="26"/>
              </w:rPr>
            </w:pPr>
            <w:bookmarkStart w:id="131"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‘bru’ distribution (95%)</w:t>
            </w:r>
            <w:bookmarkEnd w:id="131"/>
          </w:p>
        </w:tc>
        <w:tc>
          <w:tcPr>
            <w:tcW w:w="5294" w:type="dxa"/>
          </w:tcPr>
          <w:p w14:paraId="07613FB2" w14:textId="2F4EA5DC" w:rsidR="006C509E" w:rsidRPr="00985785" w:rsidRDefault="006C509E" w:rsidP="00484B92">
            <w:pPr>
              <w:jc w:val="center"/>
              <w:rPr>
                <w:b/>
              </w:rPr>
            </w:pPr>
            <w:bookmarkStart w:id="132"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‘bru’ shops varies with distance</w:t>
            </w:r>
            <w:bookmarkEnd w:id="132"/>
          </w:p>
        </w:tc>
      </w:tr>
      <w:tr w:rsidR="006C509E" w:rsidRPr="00985785" w14:paraId="6E58E843" w14:textId="77777777" w:rsidTr="00EB50FA">
        <w:tc>
          <w:tcPr>
            <w:tcW w:w="2987" w:type="dxa"/>
          </w:tcPr>
          <w:p w14:paraId="6AF8D12B" w14:textId="77777777" w:rsidR="006C509E" w:rsidRPr="00985785" w:rsidRDefault="006C509E" w:rsidP="00484B92">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84B92">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84B92">
            <w:pPr>
              <w:jc w:val="center"/>
              <w:rPr>
                <w:b/>
                <w:noProof/>
              </w:rPr>
            </w:pPr>
            <w:bookmarkStart w:id="133" w:name="_Toc522487871"/>
            <w:r w:rsidRPr="00985785">
              <w:rPr>
                <w:b/>
              </w:rPr>
              <w:lastRenderedPageBreak/>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bookmarkEnd w:id="133"/>
          </w:p>
        </w:tc>
        <w:tc>
          <w:tcPr>
            <w:tcW w:w="5294" w:type="dxa"/>
          </w:tcPr>
          <w:p w14:paraId="3B662397" w14:textId="3E486D70" w:rsidR="006C509E" w:rsidRPr="00985785" w:rsidRDefault="006C509E" w:rsidP="00484B92">
            <w:pPr>
              <w:jc w:val="center"/>
              <w:rPr>
                <w:b/>
              </w:rPr>
            </w:pPr>
            <w:bookmarkStart w:id="134" w:name="_Toc522487872"/>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bookmarkEnd w:id="134"/>
          </w:p>
        </w:tc>
      </w:tr>
      <w:tr w:rsidR="006C509E" w:rsidRPr="00985785" w14:paraId="47D4315E" w14:textId="77777777" w:rsidTr="00EB50FA">
        <w:tc>
          <w:tcPr>
            <w:tcW w:w="2987" w:type="dxa"/>
          </w:tcPr>
          <w:p w14:paraId="5F7D95E2" w14:textId="77777777" w:rsidR="006C509E" w:rsidRPr="00985785" w:rsidRDefault="006C509E" w:rsidP="00484B92">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84B92">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84B92">
            <w:pPr>
              <w:jc w:val="center"/>
              <w:rPr>
                <w:noProof/>
              </w:rPr>
            </w:pPr>
            <w:bookmarkStart w:id="135" w:name="_Toc522487873"/>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bookmarkEnd w:id="135"/>
          </w:p>
        </w:tc>
        <w:tc>
          <w:tcPr>
            <w:tcW w:w="5294" w:type="dxa"/>
          </w:tcPr>
          <w:p w14:paraId="0F4B9273" w14:textId="0D2C4C86" w:rsidR="006C509E" w:rsidRPr="00985785" w:rsidRDefault="006C509E" w:rsidP="00484B92">
            <w:pPr>
              <w:jc w:val="center"/>
              <w:rPr>
                <w:b/>
              </w:rPr>
            </w:pPr>
            <w:bookmarkStart w:id="136" w:name="_Toc522487874"/>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bookmarkEnd w:id="136"/>
          </w:p>
        </w:tc>
      </w:tr>
      <w:tr w:rsidR="006C509E" w:rsidRPr="00985785" w14:paraId="377AC316" w14:textId="77777777" w:rsidTr="00EB50FA">
        <w:tc>
          <w:tcPr>
            <w:tcW w:w="2987" w:type="dxa"/>
          </w:tcPr>
          <w:p w14:paraId="21A14383" w14:textId="77777777" w:rsidR="006C509E" w:rsidRPr="00985785" w:rsidRDefault="006C509E" w:rsidP="00484B92">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84B92">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84B92">
            <w:pPr>
              <w:jc w:val="center"/>
              <w:rPr>
                <w:b/>
              </w:rPr>
            </w:pPr>
            <w:bookmarkStart w:id="137" w:name="_Toc522487875"/>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bookmarkEnd w:id="137"/>
          </w:p>
        </w:tc>
        <w:tc>
          <w:tcPr>
            <w:tcW w:w="5294" w:type="dxa"/>
          </w:tcPr>
          <w:p w14:paraId="045B039F" w14:textId="4DE2D3B8" w:rsidR="006C509E" w:rsidRPr="00985785" w:rsidRDefault="006C509E" w:rsidP="00484B92">
            <w:pPr>
              <w:jc w:val="center"/>
              <w:rPr>
                <w:b/>
              </w:rPr>
            </w:pPr>
            <w:bookmarkStart w:id="138" w:name="_Toc522487876"/>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bookmarkEnd w:id="138"/>
          </w:p>
        </w:tc>
      </w:tr>
      <w:tr w:rsidR="006C509E" w:rsidRPr="00985785" w14:paraId="6C116C44" w14:textId="77777777" w:rsidTr="00EB50FA">
        <w:tc>
          <w:tcPr>
            <w:tcW w:w="2987" w:type="dxa"/>
          </w:tcPr>
          <w:p w14:paraId="3FCEBC47" w14:textId="77777777" w:rsidR="006C509E" w:rsidRPr="00985785" w:rsidRDefault="006C509E" w:rsidP="00484B92">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84B92">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84B92">
            <w:pPr>
              <w:jc w:val="center"/>
              <w:rPr>
                <w:b/>
                <w:noProof/>
              </w:rPr>
            </w:pPr>
            <w:bookmarkStart w:id="139" w:name="_Toc522487877"/>
            <w:r w:rsidRPr="00985785">
              <w:rPr>
                <w:b/>
              </w:rPr>
              <w:lastRenderedPageBreak/>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139"/>
          </w:p>
        </w:tc>
        <w:tc>
          <w:tcPr>
            <w:tcW w:w="5294" w:type="dxa"/>
          </w:tcPr>
          <w:p w14:paraId="29BF04BA" w14:textId="7F9BE714" w:rsidR="006C509E" w:rsidRPr="00985785" w:rsidRDefault="006C509E" w:rsidP="00484B92">
            <w:pPr>
              <w:jc w:val="center"/>
              <w:rPr>
                <w:b/>
              </w:rPr>
            </w:pPr>
            <w:bookmarkStart w:id="140" w:name="_Toc52248787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Pr="00985785">
              <w:rPr>
                <w:b/>
              </w:rPr>
              <w:t>: The number of ‘pokora’ shops varies with distance</w:t>
            </w:r>
            <w:bookmarkEnd w:id="140"/>
          </w:p>
        </w:tc>
      </w:tr>
    </w:tbl>
    <w:p w14:paraId="64D672B0" w14:textId="15F5E1B4" w:rsidR="006C509E" w:rsidRDefault="00EB50FA" w:rsidP="006C509E">
      <w:r w:rsidRPr="00985785">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‘massala’ which just has</w:t>
      </w:r>
      <w:r>
        <w:t xml:space="preserve"> four shops. In Fig. 18</w:t>
      </w:r>
      <w:r w:rsidRPr="00985785">
        <w:t>, ‘massala’ looks like a regional word</w:t>
      </w:r>
      <w:r>
        <w:t xml:space="preserve"> and according to Fig. 19</w:t>
      </w:r>
      <w:r w:rsidRPr="00985785">
        <w:t xml:space="preserve">, ‘massala’ has the feature of regional word. However, the distribution sample of ‘massala’ is really too small that the project cannot directly determine that 'massala'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141"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‘massala’ distribution (95%)</w:t>
            </w:r>
            <w:bookmarkEnd w:id="141"/>
          </w:p>
        </w:tc>
        <w:tc>
          <w:tcPr>
            <w:tcW w:w="4658" w:type="dxa"/>
          </w:tcPr>
          <w:p w14:paraId="3DA763B9" w14:textId="0E222E12" w:rsidR="007F7D84" w:rsidRPr="00985785" w:rsidRDefault="007F7D84" w:rsidP="00484B92">
            <w:bookmarkStart w:id="142"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‘massala’ shops varies with distance</w:t>
            </w:r>
            <w:bookmarkEnd w:id="142"/>
          </w:p>
        </w:tc>
      </w:tr>
    </w:tbl>
    <w:p w14:paraId="14E0666C" w14:textId="241275CC" w:rsidR="007F7D84" w:rsidRDefault="007F7D84" w:rsidP="007F7D84">
      <w:pPr>
        <w:pStyle w:val="3"/>
        <w:rPr>
          <w:rFonts w:cs="Times New Roman"/>
          <w:szCs w:val="24"/>
        </w:rPr>
      </w:pPr>
      <w:bookmarkStart w:id="143" w:name="_Toc522541689"/>
      <w:bookmarkStart w:id="144" w:name="_Toc522541879"/>
      <w:bookmarkStart w:id="145" w:name="_Toc522543345"/>
      <w:r w:rsidRPr="007F7D84">
        <w:rPr>
          <w:rFonts w:cs="Times New Roman"/>
          <w:szCs w:val="24"/>
        </w:rPr>
        <w:t>National words findings</w:t>
      </w:r>
      <w:bookmarkEnd w:id="143"/>
      <w:bookmarkEnd w:id="144"/>
      <w:bookmarkEnd w:id="145"/>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84B92">
            <w:pPr>
              <w:jc w:val="center"/>
            </w:pPr>
            <w:bookmarkStart w:id="146" w:name="_Toc522487881"/>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bookmarkEnd w:id="146"/>
          </w:p>
        </w:tc>
        <w:tc>
          <w:tcPr>
            <w:tcW w:w="5257" w:type="dxa"/>
          </w:tcPr>
          <w:p w14:paraId="1ADF28DD" w14:textId="098CA83B" w:rsidR="007F7D84" w:rsidRPr="00985785" w:rsidRDefault="007F7D84" w:rsidP="00484B92">
            <w:pPr>
              <w:jc w:val="center"/>
            </w:pPr>
            <w:bookmarkStart w:id="147" w:name="_Toc522487882"/>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bookmarkEnd w:id="147"/>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148"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148"/>
          </w:p>
        </w:tc>
        <w:tc>
          <w:tcPr>
            <w:tcW w:w="5257" w:type="dxa"/>
          </w:tcPr>
          <w:p w14:paraId="35D72C3C" w14:textId="0C64CDD9" w:rsidR="007F7D84" w:rsidRPr="00985785" w:rsidRDefault="007F7D84" w:rsidP="00484B92">
            <w:pPr>
              <w:jc w:val="center"/>
            </w:pPr>
            <w:bookmarkStart w:id="149"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149"/>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84B92">
            <w:pPr>
              <w:jc w:val="center"/>
            </w:pPr>
            <w:bookmarkStart w:id="150" w:name="_Toc52248788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bookmarkEnd w:id="150"/>
          </w:p>
        </w:tc>
        <w:tc>
          <w:tcPr>
            <w:tcW w:w="5257" w:type="dxa"/>
          </w:tcPr>
          <w:p w14:paraId="7A3AAEDB" w14:textId="235CE1B2" w:rsidR="007F7D84" w:rsidRPr="00985785" w:rsidRDefault="007F7D84" w:rsidP="00484B92">
            <w:pPr>
              <w:jc w:val="center"/>
            </w:pPr>
            <w:bookmarkStart w:id="151" w:name="_Toc522487886"/>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bookmarkEnd w:id="151"/>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152"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152"/>
          </w:p>
        </w:tc>
        <w:tc>
          <w:tcPr>
            <w:tcW w:w="5257" w:type="dxa"/>
          </w:tcPr>
          <w:p w14:paraId="7B61D90E" w14:textId="36603BD4" w:rsidR="007F7D84" w:rsidRPr="00985785" w:rsidRDefault="007F7D84" w:rsidP="00484B92">
            <w:pPr>
              <w:jc w:val="center"/>
            </w:pPr>
            <w:bookmarkStart w:id="153"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153"/>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154"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154"/>
          </w:p>
        </w:tc>
        <w:tc>
          <w:tcPr>
            <w:tcW w:w="5257" w:type="dxa"/>
          </w:tcPr>
          <w:p w14:paraId="6979099E" w14:textId="66EF5A69" w:rsidR="007F7D84" w:rsidRPr="00985785" w:rsidRDefault="007F7D84" w:rsidP="00484B92">
            <w:pPr>
              <w:jc w:val="center"/>
              <w:rPr>
                <w:b/>
              </w:rPr>
            </w:pPr>
            <w:bookmarkStart w:id="155"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155"/>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156" w:name="_Toc52248789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156"/>
          </w:p>
        </w:tc>
        <w:tc>
          <w:tcPr>
            <w:tcW w:w="5257" w:type="dxa"/>
          </w:tcPr>
          <w:p w14:paraId="0A013704" w14:textId="4C4AE3D7" w:rsidR="007F7D84" w:rsidRPr="00985785" w:rsidRDefault="007F7D84" w:rsidP="00484B92">
            <w:pPr>
              <w:jc w:val="center"/>
              <w:rPr>
                <w:b/>
                <w:noProof/>
              </w:rPr>
            </w:pPr>
            <w:bookmarkStart w:id="157"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157"/>
          </w:p>
        </w:tc>
      </w:tr>
    </w:tbl>
    <w:p w14:paraId="733DE6E0" w14:textId="334A9F73" w:rsidR="007F7D84" w:rsidRDefault="00A60E3A" w:rsidP="007F7D84">
      <w:r w:rsidRPr="00985785">
        <w:lastRenderedPageBreak/>
        <w:t xml:space="preserve">The above figure shows three types of non-regional words. Fig. </w:t>
      </w:r>
      <w:r>
        <w:t>20 – Fig. 23</w:t>
      </w:r>
      <w:r w:rsidRPr="00985785">
        <w:t xml:space="preserve"> show the distribution and trend of national words which distributed in almost every shop in every city</w:t>
      </w:r>
      <w:r>
        <w:t>. Fig. 24 – Fig. 27</w:t>
      </w:r>
      <w:r w:rsidRPr="00985785">
        <w:t xml:space="preserve"> show words which distributed in almost every city, but the number of shops contained that word in each city is not a lot</w:t>
      </w:r>
      <w:r>
        <w:t>. Fig. 28</w:t>
      </w:r>
      <w:r w:rsidRPr="00985785">
        <w:t xml:space="preserve"> - Fig. </w:t>
      </w:r>
      <w:r>
        <w:t>31</w:t>
      </w:r>
      <w:r w:rsidRPr="00985785">
        <w:t xml:space="preserve"> show words which not distributes in many cities, but widely distributed throughout the UK. According to these national words findings, the project found that the number of shops will not increase obviously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bookmarkStart w:id="158" w:name="_Toc522541690"/>
      <w:bookmarkStart w:id="159" w:name="_Toc522541880"/>
      <w:bookmarkStart w:id="160" w:name="_Toc522543346"/>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bookmarkEnd w:id="158"/>
      <w:bookmarkEnd w:id="159"/>
      <w:bookmarkEnd w:id="160"/>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‘funghi’</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r w:rsidRPr="00985785">
        <w:t xml:space="preserve">funghi’, the project found that the number of shops which contain </w:t>
      </w:r>
      <w:r w:rsidRPr="00985785">
        <w:rPr>
          <w:lang w:eastAsia="en-US"/>
        </w:rPr>
        <w:t>‘</w:t>
      </w:r>
      <w:r w:rsidRPr="00985785">
        <w:t xml:space="preserve">funghi’ rises smoothly and the ‘ratio’ of </w:t>
      </w:r>
      <w:r w:rsidRPr="00985785">
        <w:rPr>
          <w:lang w:eastAsia="en-US"/>
        </w:rPr>
        <w:t>‘</w:t>
      </w:r>
      <w:r w:rsidRPr="00985785">
        <w:t>funghi’ is just 50%. However, as Fig</w:t>
      </w:r>
      <w:r>
        <w:t>. 32</w:t>
      </w:r>
      <w:r w:rsidRPr="00985785">
        <w:t xml:space="preserve"> shows, there are many shops that contain this word in a small area and it looks like a regional word. Thus, if </w:t>
      </w:r>
      <w:r w:rsidRPr="00985785">
        <w:rPr>
          <w:lang w:eastAsia="en-US"/>
        </w:rPr>
        <w:t>‘</w:t>
      </w:r>
      <w:r w:rsidRPr="00985785">
        <w:t>funghi’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161"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‘funghi’ distribution (95%)</w:t>
            </w:r>
            <w:bookmarkEnd w:id="161"/>
          </w:p>
        </w:tc>
        <w:tc>
          <w:tcPr>
            <w:tcW w:w="4743" w:type="dxa"/>
          </w:tcPr>
          <w:p w14:paraId="7B62179C" w14:textId="4CA29348" w:rsidR="00541324" w:rsidRPr="00985785" w:rsidRDefault="00541324" w:rsidP="00484B92">
            <w:pPr>
              <w:jc w:val="center"/>
              <w:rPr>
                <w:b/>
                <w:sz w:val="26"/>
                <w:szCs w:val="26"/>
                <w:lang w:eastAsia="en-US"/>
              </w:rPr>
            </w:pPr>
            <w:bookmarkStart w:id="162"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‘funghi’ shops varies with distance</w:t>
            </w:r>
            <w:bookmarkEnd w:id="162"/>
          </w:p>
        </w:tc>
      </w:tr>
    </w:tbl>
    <w:p w14:paraId="5D381CBF" w14:textId="77777777" w:rsidR="00541324" w:rsidRPr="00985785" w:rsidRDefault="00541324" w:rsidP="00541324">
      <w:r w:rsidRPr="00985785">
        <w:t xml:space="preserve">According to the results of ‘funghi’, the project first thought of calculating the average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77777777"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Fortunately, the project found that all known regional </w:t>
      </w:r>
      <w:r w:rsidRPr="00985785">
        <w:lastRenderedPageBreak/>
        <w:t xml:space="preserve">words have a ‘proportion’ feature which means </w:t>
      </w:r>
      <w:r w:rsidRPr="00985785">
        <w:rPr>
          <w:bCs/>
          <w:color w:val="000000"/>
        </w:rPr>
        <w:t>the number of shop whose distance from the central point less than the median distance/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bookmarkStart w:id="163" w:name="_Toc522541691"/>
      <w:bookmarkStart w:id="164" w:name="_Toc522541881"/>
      <w:bookmarkStart w:id="165" w:name="_Toc522543347"/>
      <w:r w:rsidRPr="00531E19">
        <w:rPr>
          <w:rFonts w:cs="Times New Roman"/>
        </w:rPr>
        <w:t xml:space="preserve">Summary and </w:t>
      </w:r>
      <w:r w:rsidR="00D21332">
        <w:rPr>
          <w:rFonts w:cs="Times New Roman"/>
          <w:lang w:eastAsia="en-US"/>
        </w:rPr>
        <w:t>future w</w:t>
      </w:r>
      <w:r w:rsidRPr="00531E19">
        <w:rPr>
          <w:rFonts w:cs="Times New Roman"/>
          <w:lang w:eastAsia="en-US"/>
        </w:rPr>
        <w:t>ork</w:t>
      </w:r>
      <w:bookmarkEnd w:id="163"/>
      <w:bookmarkEnd w:id="164"/>
      <w:bookmarkEnd w:id="165"/>
    </w:p>
    <w:p w14:paraId="54E4F0DA" w14:textId="0E8448B0" w:rsidR="00531E19" w:rsidRPr="00531E19" w:rsidRDefault="00531E19" w:rsidP="00531E19">
      <w:pPr>
        <w:rPr>
          <w:rFonts w:hint="eastAsia"/>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‘massala’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166" w:name="_Toc169086642"/>
      <w:r>
        <w:lastRenderedPageBreak/>
        <w:br/>
      </w:r>
      <w:r>
        <w:br/>
      </w:r>
      <w:bookmarkStart w:id="167" w:name="_Toc522541692"/>
      <w:bookmarkStart w:id="168" w:name="_Toc522541882"/>
      <w:bookmarkStart w:id="169" w:name="_Toc522543348"/>
      <w:bookmarkEnd w:id="166"/>
      <w:r w:rsidR="00951FE3">
        <w:t>Iteration 2</w:t>
      </w:r>
      <w:bookmarkEnd w:id="167"/>
      <w:bookmarkEnd w:id="168"/>
      <w:bookmarkEnd w:id="169"/>
      <w:r w:rsidR="008863BE">
        <w:t xml:space="preserve"> </w:t>
      </w:r>
    </w:p>
    <w:p w14:paraId="1082E4CC" w14:textId="1B51FFBE" w:rsidR="00951FE3" w:rsidRDefault="00951FE3" w:rsidP="00951FE3">
      <w:r w:rsidRPr="00985785">
        <w:t>The aim of the iteration two is to use the decision tree and features found in iteration one to classify the independent single words. In this iteration, the project will do the following tasks: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bookmarkStart w:id="170" w:name="_Toc522541693"/>
      <w:bookmarkStart w:id="171" w:name="_Toc522541883"/>
      <w:bookmarkStart w:id="172" w:name="_Toc522543349"/>
      <w:r w:rsidRPr="00951FE3">
        <w:rPr>
          <w:rFonts w:cs="Times New Roman"/>
        </w:rPr>
        <w:t>Methodology</w:t>
      </w:r>
      <w:bookmarkEnd w:id="170"/>
      <w:bookmarkEnd w:id="171"/>
      <w:bookmarkEnd w:id="172"/>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bookmarkStart w:id="173" w:name="_Toc522541694"/>
      <w:bookmarkStart w:id="174" w:name="_Toc522541884"/>
      <w:bookmarkStart w:id="175" w:name="_Toc522543350"/>
      <w:r w:rsidRPr="00951FE3">
        <w:rPr>
          <w:rFonts w:cs="Times New Roman"/>
          <w:szCs w:val="24"/>
        </w:rPr>
        <w:t>Training dataset</w:t>
      </w:r>
      <w:bookmarkEnd w:id="173"/>
      <w:bookmarkEnd w:id="174"/>
      <w:bookmarkEnd w:id="175"/>
    </w:p>
    <w:p w14:paraId="35E75AC8" w14:textId="284F1D2D" w:rsidR="00951FE3" w:rsidRDefault="00951FE3" w:rsidP="00951FE3">
      <w:r w:rsidRPr="00985785">
        <w:t>The training dataset is generated by the project, containing some known regional words and national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 Thus, finding a sufficient number of non-regional words as training data is easy. However, it’s difficult to find a sufficient number of regional words by observing the data set in the ‘word with features’ file. That because finding regional words not only requires to observe the geographic maps visualisation result but also influenced by the cognitive of the developer. In the process of generating a training set for the first time, the cognition of the developer becomes the biggest obstacle to select regional word, because there are many seemingly common words such as ‘securely’ and ‘</w:t>
      </w:r>
      <w:r w:rsidRPr="00985785">
        <w:rPr>
          <w:rFonts w:eastAsiaTheme="minorEastAsia"/>
          <w:bCs/>
          <w:color w:val="000000"/>
        </w:rPr>
        <w:t>instantly</w:t>
      </w:r>
      <w:r w:rsidRPr="00985785">
        <w:t>’ have some of 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r w:rsidRPr="00985785">
        <w:rPr>
          <w:rFonts w:eastAsiaTheme="minorEastAsia"/>
          <w:bCs/>
          <w:color w:val="000000"/>
        </w:rPr>
        <w:t>yorkshire</w:t>
      </w:r>
      <w:r w:rsidRPr="00985785">
        <w:t>’. Besides, there were seventy non-regional words were added to the training dataset, then the project used this dataset to generate the ID3 algorithm decision tree.</w:t>
      </w:r>
    </w:p>
    <w:p w14:paraId="7E1F10B3" w14:textId="4426CB0F" w:rsidR="00951FE3" w:rsidRDefault="0093653A" w:rsidP="0093653A">
      <w:pPr>
        <w:pStyle w:val="3"/>
        <w:rPr>
          <w:rFonts w:cs="Times New Roman"/>
          <w:szCs w:val="24"/>
        </w:rPr>
      </w:pPr>
      <w:bookmarkStart w:id="176" w:name="_Toc522541695"/>
      <w:bookmarkStart w:id="177" w:name="_Toc522541885"/>
      <w:bookmarkStart w:id="178" w:name="_Toc522543351"/>
      <w:r w:rsidRPr="0093653A">
        <w:rPr>
          <w:rFonts w:cs="Times New Roman"/>
          <w:szCs w:val="24"/>
        </w:rPr>
        <w:t xml:space="preserve">ID3 </w:t>
      </w:r>
      <w:r w:rsidR="00AF276E">
        <w:rPr>
          <w:rFonts w:cs="Times New Roman"/>
          <w:szCs w:val="24"/>
        </w:rPr>
        <w:t>a</w:t>
      </w:r>
      <w:r w:rsidRPr="0093653A">
        <w:rPr>
          <w:rFonts w:cs="Times New Roman"/>
          <w:szCs w:val="24"/>
        </w:rPr>
        <w:t>lgorithm</w:t>
      </w:r>
      <w:bookmarkEnd w:id="176"/>
      <w:bookmarkEnd w:id="177"/>
      <w:bookmarkEnd w:id="178"/>
    </w:p>
    <w:p w14:paraId="5FA01AC2" w14:textId="7B8E3280" w:rsidR="0093653A" w:rsidRPr="00985785" w:rsidRDefault="0093653A" w:rsidP="0093653A">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xml:space="preserve">. These features can make the classification of data set more effective. Thus, the project requires </w:t>
      </w:r>
      <w:r w:rsidRPr="00985785">
        <w:lastRenderedPageBreak/>
        <w:t>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06724C92" w14:textId="1934636B" w:rsidR="0093653A" w:rsidRDefault="0093653A" w:rsidP="0093653A">
      <w:r w:rsidRPr="00985785">
        <w:t>Entropy:</w:t>
      </w:r>
    </w:p>
    <w:p w14:paraId="5753F1A0" w14:textId="79B18A9F" w:rsidR="004F765C" w:rsidRPr="008C6AB2" w:rsidRDefault="008C6AB2" w:rsidP="006B035A">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4063F037" w14:textId="77777777" w:rsidR="004F765C" w:rsidRPr="00985785" w:rsidRDefault="004F765C" w:rsidP="004F765C">
      <w:r w:rsidRPr="00985785">
        <w:t>Information Gain: a represents a feature.</w:t>
      </w:r>
    </w:p>
    <w:p w14:paraId="2F70ACF8" w14:textId="7287D087" w:rsidR="004F765C" w:rsidRPr="008C6AB2" w:rsidRDefault="004F765C" w:rsidP="006B035A">
      <w:pPr>
        <w:pStyle w:val="Equation"/>
        <w:numPr>
          <w:ilvl w:val="0"/>
          <w:numId w:val="5"/>
        </w:numPr>
        <w:ind w:left="2837" w:hangingChars="1182" w:hanging="2837"/>
        <w:rPr>
          <w:rFonts w:cs="Times New Roman"/>
        </w:rPr>
      </w:pPr>
      <m:oMath>
        <m:r>
          <m:rPr>
            <m:sty m:val="p"/>
          </m:rPr>
          <w:rPr>
            <w:rFonts w:ascii="Cambria Math" w:hAnsi="Cambria Math" w:cs="Times New Roman"/>
          </w:rPr>
          <m:t>I</m:t>
        </m:r>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69BE47" w14:textId="77777777" w:rsidR="004F765C" w:rsidRPr="00985785" w:rsidRDefault="004F765C" w:rsidP="004F765C">
      <w:r w:rsidRPr="00985785">
        <w:t>The decision tree construction process of ID3 algorithm is divided into the following steps:</w:t>
      </w:r>
    </w:p>
    <w:p w14:paraId="54B592EB" w14:textId="77777777" w:rsidR="004F765C" w:rsidRPr="00A31A99" w:rsidRDefault="004F765C" w:rsidP="006B035A">
      <w:pPr>
        <w:pStyle w:val="af4"/>
        <w:numPr>
          <w:ilvl w:val="0"/>
          <w:numId w:val="6"/>
        </w:numPr>
        <w:ind w:firstLineChars="0"/>
        <w:rPr>
          <w:rFonts w:ascii="Times New Roman" w:hAnsi="Times New Roman" w:cs="Times New Roman"/>
        </w:rPr>
      </w:pPr>
      <w:r w:rsidRPr="00A31A99">
        <w:rPr>
          <w:rFonts w:ascii="Times New Roman" w:hAnsi="Times New Roman" w:cs="Times New Roman"/>
        </w:rPr>
        <w:t xml:space="preserve">Loading training dataset generated in the 4.1.1. </w:t>
      </w:r>
    </w:p>
    <w:p w14:paraId="54D21524" w14:textId="77777777" w:rsidR="004F765C" w:rsidRPr="00A31A99" w:rsidRDefault="004F765C" w:rsidP="006B035A">
      <w:pPr>
        <w:pStyle w:val="af4"/>
        <w:numPr>
          <w:ilvl w:val="0"/>
          <w:numId w:val="6"/>
        </w:numPr>
        <w:ind w:firstLineChars="0"/>
        <w:rPr>
          <w:rFonts w:ascii="Times New Roman" w:hAnsi="Times New Roman" w:cs="Times New Roman"/>
          <w:b/>
        </w:rPr>
      </w:pPr>
      <w:r w:rsidRPr="00A31A99">
        <w:rPr>
          <w:rFonts w:ascii="Times New Roman" w:hAnsi="Times New Roman" w:cs="Times New Roman"/>
        </w:rPr>
        <w:t>Calculating the Entropy.</w:t>
      </w:r>
    </w:p>
    <w:p w14:paraId="1A81E2C4" w14:textId="77777777" w:rsidR="004F765C" w:rsidRPr="00A31A99" w:rsidRDefault="004F765C" w:rsidP="006B035A">
      <w:pPr>
        <w:pStyle w:val="af4"/>
        <w:numPr>
          <w:ilvl w:val="0"/>
          <w:numId w:val="6"/>
        </w:numPr>
        <w:ind w:firstLineChars="0"/>
        <w:rPr>
          <w:rFonts w:ascii="Times New Roman" w:hAnsi="Times New Roman" w:cs="Times New Roman"/>
          <w:b/>
        </w:rPr>
      </w:pPr>
      <w:r w:rsidRPr="00A31A99">
        <w:rPr>
          <w:rFonts w:ascii="Times New Roman" w:hAnsi="Times New Roman" w:cs="Times New Roman"/>
        </w:rPr>
        <w:t>Data segmentation based on optimal segmentation feature.</w:t>
      </w:r>
    </w:p>
    <w:p w14:paraId="03E54722" w14:textId="77777777" w:rsidR="004F765C" w:rsidRPr="00A31A99" w:rsidRDefault="004F765C" w:rsidP="006B035A">
      <w:pPr>
        <w:pStyle w:val="af4"/>
        <w:numPr>
          <w:ilvl w:val="0"/>
          <w:numId w:val="6"/>
        </w:numPr>
        <w:ind w:firstLineChars="0"/>
        <w:rPr>
          <w:rFonts w:ascii="Times New Roman" w:hAnsi="Times New Roman" w:cs="Times New Roman"/>
        </w:rPr>
      </w:pPr>
      <w:r w:rsidRPr="00A31A99">
        <w:rPr>
          <w:rFonts w:ascii="Times New Roman" w:hAnsi="Times New Roman" w:cs="Times New Roman"/>
        </w:rPr>
        <w:t>Selecting the best segmentation feature based on the maximum information gain.</w:t>
      </w:r>
    </w:p>
    <w:p w14:paraId="0DE6933C" w14:textId="77777777" w:rsidR="004F765C" w:rsidRPr="00A31A99" w:rsidRDefault="004F765C" w:rsidP="006B035A">
      <w:pPr>
        <w:pStyle w:val="af4"/>
        <w:numPr>
          <w:ilvl w:val="0"/>
          <w:numId w:val="6"/>
        </w:numPr>
        <w:ind w:firstLineChars="0"/>
        <w:rPr>
          <w:rFonts w:ascii="Times New Roman" w:hAnsi="Times New Roman" w:cs="Times New Roman"/>
        </w:rPr>
      </w:pPr>
      <w:r w:rsidRPr="00A31A99">
        <w:rPr>
          <w:rFonts w:ascii="Times New Roman" w:hAnsi="Times New Roman" w:cs="Times New Roman"/>
        </w:rPr>
        <w:t>Recursively building a decision tree.</w:t>
      </w:r>
    </w:p>
    <w:p w14:paraId="09D6D0B9" w14:textId="0C9FC51D" w:rsidR="0093653A" w:rsidRDefault="004F765C" w:rsidP="006B035A">
      <w:pPr>
        <w:pStyle w:val="af4"/>
        <w:numPr>
          <w:ilvl w:val="0"/>
          <w:numId w:val="6"/>
        </w:numPr>
        <w:ind w:firstLineChars="0"/>
        <w:rPr>
          <w:rFonts w:ascii="Times New Roman" w:hAnsi="Times New Roman" w:cs="Times New Roman"/>
        </w:rPr>
      </w:pPr>
      <w:r w:rsidRPr="00A31A99">
        <w:rPr>
          <w:rFonts w:ascii="Times New Roman" w:hAnsi="Times New Roman" w:cs="Times New Roman"/>
        </w:rPr>
        <w:t>Sample classification.</w:t>
      </w:r>
    </w:p>
    <w:p w14:paraId="6859A51A" w14:textId="0F3B7E3F" w:rsidR="0000542D" w:rsidRDefault="0000542D" w:rsidP="0000542D">
      <w:pPr>
        <w:pStyle w:val="2"/>
        <w:rPr>
          <w:rFonts w:cs="Times New Roman"/>
        </w:rPr>
      </w:pPr>
      <w:bookmarkStart w:id="179" w:name="_Toc522541696"/>
      <w:bookmarkStart w:id="180" w:name="_Toc522541886"/>
      <w:bookmarkStart w:id="181" w:name="_Toc522543352"/>
      <w:r w:rsidRPr="0000542D">
        <w:rPr>
          <w:rFonts w:cs="Times New Roman"/>
        </w:rPr>
        <w:t>Findings</w:t>
      </w:r>
      <w:bookmarkEnd w:id="179"/>
      <w:bookmarkEnd w:id="180"/>
      <w:bookmarkEnd w:id="181"/>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8">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182"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182"/>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rPr>
        <w:lastRenderedPageBreak/>
        <w:t>‘give’, ‘smokey’, ‘macaroni’, ‘</w:t>
      </w:r>
      <w:r w:rsidRPr="00985785">
        <w:rPr>
          <w:rFonts w:eastAsiaTheme="minorEastAsia"/>
          <w:color w:val="000000"/>
        </w:rPr>
        <w:t>cornish</w:t>
      </w:r>
      <w:r w:rsidRPr="00985785">
        <w:rPr>
          <w:rFonts w:eastAsiaTheme="minorEastAsia"/>
          <w:bCs/>
          <w:color w:val="000000"/>
        </w:rPr>
        <w:t xml:space="preserve">’, ‘bit’, ‘quattro’, ‘passion’, ‘facebook’, ‘chosen’, ‘value’, </w:t>
      </w:r>
      <w:r w:rsidRPr="00985785">
        <w:rPr>
          <w:rFonts w:eastAsiaTheme="minorEastAsia"/>
          <w:bCs/>
          <w:color w:val="000000" w:themeColor="text1"/>
        </w:rPr>
        <w:t>‘securely’, ‘yorkshire’, ‘instantly’, ‘rock’, ‘shot’, ‘haagen’, ‘bull’</w:t>
      </w:r>
      <w:r w:rsidRPr="00985785">
        <w:rPr>
          <w:rFonts w:eastAsiaTheme="minorEastAsia"/>
          <w:bCs/>
          <w:color w:val="000000"/>
        </w:rPr>
        <w:t>.</w:t>
      </w:r>
    </w:p>
    <w:p w14:paraId="4D266CFF" w14:textId="616E0D74" w:rsidR="0000542D" w:rsidRDefault="00906555" w:rsidP="00906555">
      <w:pPr>
        <w:pStyle w:val="2"/>
        <w:rPr>
          <w:rFonts w:cs="Times New Roman"/>
        </w:rPr>
      </w:pPr>
      <w:bookmarkStart w:id="183" w:name="_Toc522541697"/>
      <w:bookmarkStart w:id="184" w:name="_Toc522541887"/>
      <w:bookmarkStart w:id="185" w:name="_Toc522543353"/>
      <w:r w:rsidRPr="00906555">
        <w:rPr>
          <w:rFonts w:cs="Times New Roman"/>
        </w:rPr>
        <w:t>Evaluation</w:t>
      </w:r>
      <w:r w:rsidR="00AF276E">
        <w:rPr>
          <w:rFonts w:cs="Times New Roman"/>
        </w:rPr>
        <w:t xml:space="preserve"> and i</w:t>
      </w:r>
      <w:r w:rsidRPr="00906555">
        <w:rPr>
          <w:rFonts w:cs="Times New Roman"/>
        </w:rPr>
        <w:t>mprovement</w:t>
      </w:r>
      <w:bookmarkEnd w:id="183"/>
      <w:bookmarkEnd w:id="184"/>
      <w:bookmarkEnd w:id="185"/>
    </w:p>
    <w:p w14:paraId="14D96608" w14:textId="77777777" w:rsidR="00906555" w:rsidRPr="00985785" w:rsidRDefault="00906555" w:rsidP="00906555">
      <w:r w:rsidRPr="00985785">
        <w:t>Although the project got regional word, in addition to the dish words, many of these words are seemingly common 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themeColor="text1"/>
        </w:rPr>
        <w:t>‘rock’, ‘shot’, ‘haagen’, ‘bull’</w:t>
      </w:r>
      <w:r w:rsidRPr="00985785">
        <w:rPr>
          <w:rFonts w:eastAsiaTheme="minorEastAsia"/>
          <w:bCs/>
          <w:color w:val="000000"/>
        </w:rPr>
        <w:t>, ‘macaroni’, ‘</w:t>
      </w:r>
      <w:r w:rsidRPr="00985785">
        <w:rPr>
          <w:rFonts w:eastAsiaTheme="minorEastAsia"/>
          <w:color w:val="000000"/>
        </w:rPr>
        <w:t>cornish</w:t>
      </w:r>
      <w:r w:rsidRPr="00985785">
        <w:rPr>
          <w:rFonts w:eastAsiaTheme="minorEastAsia"/>
          <w:bCs/>
          <w:color w:val="000000"/>
        </w:rPr>
        <w:t xml:space="preserve">’, ‘quattro’, ‘passion’. It is worth mentioning that in these regional words, ‘irn-bru’ always uses together which represents a Scottish drink; </w:t>
      </w:r>
      <w:r w:rsidRPr="00985785">
        <w:rPr>
          <w:rFonts w:eastAsiaTheme="minorEastAsia"/>
          <w:bCs/>
          <w:color w:val="000000" w:themeColor="text1"/>
        </w:rPr>
        <w:t>‘haagen</w:t>
      </w:r>
      <w:r w:rsidRPr="00985785">
        <w:rPr>
          <w:rFonts w:eastAsiaTheme="minorEastAsia"/>
          <w:bCs/>
          <w:color w:val="000000"/>
        </w:rPr>
        <w:t>’ and ‘dazs’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‘haagen</w:t>
      </w:r>
      <w:r w:rsidRPr="00985785">
        <w:rPr>
          <w:rFonts w:eastAsiaTheme="minorEastAsia"/>
          <w:bCs/>
          <w:color w:val="000000"/>
        </w:rPr>
        <w:t>’; ‘</w:t>
      </w:r>
      <w:r w:rsidRPr="00985785">
        <w:rPr>
          <w:rFonts w:eastAsiaTheme="minorEastAsia"/>
          <w:color w:val="000000"/>
        </w:rPr>
        <w:t>cornish</w:t>
      </w:r>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‘cornish pasty</w:t>
      </w:r>
      <w:r w:rsidRPr="00985785">
        <w:rPr>
          <w:rFonts w:eastAsiaTheme="minorEastAsia"/>
          <w:bCs/>
          <w:color w:val="000000"/>
        </w:rPr>
        <w:t>’ is a dish; ‘macaroni’ is always used with ‘cheese’ and ‘macaroni cheese’ is a dish; ‘quattro’ is always used with ‘stagioni’ and ‘quattro stagioni’ is a kind of pizza; ‘passion’ represents fruit or dish. Maybe in that area this kind of fruit is famous or selling well.</w:t>
      </w:r>
    </w:p>
    <w:p w14:paraId="2FB03339" w14:textId="48CD0A40" w:rsidR="00906555" w:rsidRDefault="00906555" w:rsidP="00906555">
      <w:pPr>
        <w:rPr>
          <w:rFonts w:eastAsiaTheme="minorEastAsia"/>
          <w:bCs/>
          <w:color w:val="000000"/>
        </w:rPr>
      </w:pPr>
      <w:r w:rsidRPr="00985785">
        <w:t xml:space="preserve">In addition to the regional dish words mentioned above, there are some words people always used in daily life are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xml:space="preserve">) and ‘instantly’ (always used with ‘chip shop takeaway - order online instantly’) were judged as regional words is same as ‘securely’. In terms of ‘yorkshire’, most of ‘yorkshire’ represent a place named ‘yorkshire’. Therefore, ‘yorkshire’ is a regional word that represents a place name. </w:t>
      </w:r>
      <w:r w:rsidRPr="00985785">
        <w:rPr>
          <w:rFonts w:eastAsiaTheme="minorEastAsia"/>
          <w:bCs/>
          <w:color w:val="000000"/>
        </w:rPr>
        <w:t xml:space="preserve">‘give’ is used as a verb. Maybe in that area, people are used to expressing their own dishes in this way, such as give the best taste. ‘smokey’ is used as an adjective, usually in conjunction with a ‘bbq’ or ‘sausage’. ‘bit’ is usually used as a degree adverb. ‘value’ is always used with ‘box’ or ‘meal’ which represent dishes. In </w:t>
      </w:r>
      <w:r w:rsidRPr="00985785">
        <w:rPr>
          <w:rFonts w:eastAsiaTheme="minorEastAsia"/>
          <w:bCs/>
          <w:color w:val="000000"/>
        </w:rPr>
        <w:lastRenderedPageBreak/>
        <w:t>terms of ‘facebook’, the project found that some websites provide a Facebook account and shops which contain ‘facebook’ are distributed in a small region.</w:t>
      </w:r>
    </w:p>
    <w:p w14:paraId="7D0F0A8B" w14:textId="764DC26E"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216926 meters and the project will mark it as ‘&lt;300,000’. This also affects the efficiency of code execution because the project has to</w:t>
      </w:r>
      <w:r w:rsidRPr="00985785">
        <w:t xml:space="preserve"> mark</w:t>
      </w:r>
      <w:r w:rsidRPr="00985785">
        <w:rPr>
          <w:rFonts w:eastAsiaTheme="minorEastAsia"/>
          <w:color w:val="000000"/>
        </w:rPr>
        <w:t xml:space="preserve"> symbol for each feature value for each word. </w:t>
      </w:r>
      <w:r w:rsidRPr="00985785">
        <w:t>Fortunately, Python provides a toolkit (</w:t>
      </w:r>
      <w:r w:rsidRPr="00985785">
        <w:rPr>
          <w:rFonts w:eastAsiaTheme="minorEastAsia"/>
          <w:color w:val="000000"/>
        </w:rPr>
        <w:t>Sklearn-learn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Sklearn-learn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2028DFFD" w14:textId="3CCDFA1F" w:rsidR="00F83892" w:rsidRDefault="00F83892" w:rsidP="00F83892">
      <w:pPr>
        <w:pStyle w:val="3"/>
        <w:rPr>
          <w:rFonts w:cs="Times New Roman"/>
          <w:szCs w:val="24"/>
        </w:rPr>
      </w:pPr>
      <w:bookmarkStart w:id="186" w:name="_Toc522541698"/>
      <w:bookmarkStart w:id="187" w:name="_Toc522541888"/>
      <w:bookmarkStart w:id="188" w:name="_Toc522543354"/>
      <w:r w:rsidRPr="00F83892">
        <w:rPr>
          <w:rFonts w:cs="Times New Roman"/>
          <w:szCs w:val="24"/>
        </w:rPr>
        <w:t xml:space="preserve">Cart </w:t>
      </w:r>
      <w:r w:rsidR="00AF276E">
        <w:rPr>
          <w:rFonts w:cs="Times New Roman"/>
          <w:szCs w:val="24"/>
        </w:rPr>
        <w:t>a</w:t>
      </w:r>
      <w:r w:rsidRPr="00F83892">
        <w:rPr>
          <w:rFonts w:cs="Times New Roman"/>
          <w:szCs w:val="24"/>
        </w:rPr>
        <w:t>lgorithm</w:t>
      </w:r>
      <w:bookmarkEnd w:id="186"/>
      <w:bookmarkEnd w:id="187"/>
      <w:bookmarkEnd w:id="188"/>
    </w:p>
    <w:p w14:paraId="34466E70" w14:textId="23B7B4B1" w:rsidR="00F83892" w:rsidRPr="00985785" w:rsidRDefault="00F83892" w:rsidP="00F83892">
      <w:r w:rsidRPr="00985785">
        <w:t>Cart algorithm uses binary recursive partitioning procedure to split datasets</w:t>
      </w:r>
      <w:r w:rsidR="00D55771">
        <w:t xml:space="preserve"> </w:t>
      </w:r>
      <w:r w:rsidR="00D55771">
        <w:fldChar w:fldCharType="begin"/>
      </w:r>
      <w:r w:rsidR="00D55771">
        <w:instrText xml:space="preserve"> REF _Ref522482645 \n \h </w:instrText>
      </w:r>
      <w:r w:rsidR="00D55771">
        <w:fldChar w:fldCharType="separate"/>
      </w:r>
      <w:r w:rsidR="00D55771">
        <w:t>[38]</w:t>
      </w:r>
      <w:r w:rsidR="00D55771">
        <w:fldChar w:fldCharType="end"/>
      </w:r>
      <w:r w:rsidRPr="00985785">
        <w:t>. In classification tree, Cart algorithm uses Gini index as a property to determine partitioning</w:t>
      </w:r>
      <w:r w:rsidR="00D55771">
        <w:t xml:space="preserve"> </w:t>
      </w:r>
      <w:r w:rsidR="00D55771">
        <w:fldChar w:fldCharType="begin"/>
      </w:r>
      <w:r w:rsidR="00D55771">
        <w:instrText xml:space="preserve"> REF _Ref522482665 \n \h </w:instrText>
      </w:r>
      <w:r w:rsidR="00D55771">
        <w:fldChar w:fldCharType="separate"/>
      </w:r>
      <w:r w:rsidR="00D55771">
        <w:t>[39]</w:t>
      </w:r>
      <w:r w:rsidR="00D55771">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D55771">
        <w:t xml:space="preserve"> </w:t>
      </w:r>
      <w:r w:rsidR="00D55771">
        <w:fldChar w:fldCharType="begin"/>
      </w:r>
      <w:r w:rsidR="00D55771">
        <w:instrText xml:space="preserve"> REF _Ref522482679 \n \h </w:instrText>
      </w:r>
      <w:r w:rsidR="00D55771">
        <w:fldChar w:fldCharType="separate"/>
      </w:r>
      <w:r w:rsidR="00D55771">
        <w:t>[40]</w:t>
      </w:r>
      <w:r w:rsidR="00D55771">
        <w:fldChar w:fldCharType="end"/>
      </w:r>
      <w:r w:rsidRPr="00985785">
        <w:t>. The following formulas shows the calculating of the Gini index.</w:t>
      </w:r>
    </w:p>
    <w:p w14:paraId="5A9549BA" w14:textId="0D0C8882" w:rsidR="00F83892" w:rsidRDefault="00F83892" w:rsidP="00F83892">
      <w:r w:rsidRPr="00985785">
        <w:t xml:space="preserve">Assuming that there is a K class, the probability that the sample point belongs to the K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361BCFD8" w14:textId="6A8A9E20" w:rsidR="00D55771" w:rsidRPr="00A751D4" w:rsidRDefault="00A751D4" w:rsidP="006B035A">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27D0F884" w14:textId="77777777" w:rsidR="00D55771" w:rsidRPr="00D55771" w:rsidRDefault="00D55771" w:rsidP="00D55771">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k class in D, then the Gini index is:</w:t>
      </w:r>
    </w:p>
    <w:p w14:paraId="7F09357B" w14:textId="2736FC3A" w:rsidR="00D55771" w:rsidRPr="00A751D4" w:rsidRDefault="00A751D4" w:rsidP="006B035A">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74F48B6B" w14:textId="24C59BF1" w:rsidR="00D55771" w:rsidRDefault="00D55771" w:rsidP="00D55771">
      <w:r w:rsidRPr="00D55771">
        <w:t>Assuming that feature A divide the sample D into two data subsets D1 and D2, then the Gini index of the sample D under the feature A is:</w:t>
      </w:r>
    </w:p>
    <w:p w14:paraId="52A1E00F" w14:textId="433E4475" w:rsidR="00A751D4" w:rsidRPr="00A751D4" w:rsidRDefault="00A751D4" w:rsidP="006B035A">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7B102522" w14:textId="77777777" w:rsidR="00A751D4" w:rsidRPr="00985785" w:rsidRDefault="00A751D4" w:rsidP="00A751D4">
      <w:r w:rsidRPr="00985785">
        <w:lastRenderedPageBreak/>
        <w:t>The steps to generate a decision tree using the Cart algorithm are as follows:</w:t>
      </w:r>
    </w:p>
    <w:p w14:paraId="356D868F" w14:textId="77777777" w:rsidR="00A751D4" w:rsidRPr="00985785" w:rsidRDefault="00A751D4" w:rsidP="006B035A">
      <w:pPr>
        <w:pStyle w:val="af4"/>
        <w:numPr>
          <w:ilvl w:val="0"/>
          <w:numId w:val="7"/>
        </w:numPr>
        <w:ind w:firstLineChars="0"/>
        <w:jc w:val="both"/>
        <w:rPr>
          <w:rFonts w:ascii="Times New Roman" w:hAnsi="Times New Roman" w:cs="Times New Roman"/>
          <w:lang w:val="en-GB"/>
        </w:rPr>
      </w:pPr>
      <w:r w:rsidRPr="00985785">
        <w:rPr>
          <w:rFonts w:ascii="Times New Roman" w:hAnsi="Times New Roman" w:cs="Times New Roman"/>
          <w:lang w:val="en-GB"/>
        </w:rPr>
        <w:t>Using each feature A in the sample D and each possible value of A (A&gt;=a and A&lt;a) to divide the sample into two parts and calculate the Gini (D, A).</w:t>
      </w:r>
    </w:p>
    <w:p w14:paraId="45CFE381" w14:textId="77777777" w:rsidR="00A751D4" w:rsidRPr="00985785" w:rsidRDefault="00A751D4" w:rsidP="006B035A">
      <w:pPr>
        <w:pStyle w:val="af4"/>
        <w:numPr>
          <w:ilvl w:val="0"/>
          <w:numId w:val="8"/>
        </w:numPr>
        <w:ind w:firstLineChars="0"/>
        <w:jc w:val="both"/>
        <w:rPr>
          <w:rFonts w:ascii="Times New Roman" w:hAnsi="Times New Roman" w:cs="Times New Roman"/>
          <w:lang w:val="en-GB"/>
        </w:rPr>
      </w:pPr>
      <w:r w:rsidRPr="00985785">
        <w:rPr>
          <w:rFonts w:ascii="Times New Roman" w:hAnsi="Times New Roman" w:cs="Times New Roman"/>
          <w:lang w:val="en-GB"/>
        </w:rPr>
        <w:t>Find the optimal segmentation feature which has the minimum Gini (D, A). Next, determining whether the splitting stop condition is satisfied. If not, output the optimal segmentation point.</w:t>
      </w:r>
    </w:p>
    <w:p w14:paraId="46D520D5" w14:textId="5357B79C" w:rsidR="00A751D4" w:rsidRPr="00A751D4" w:rsidRDefault="00A751D4" w:rsidP="006B035A">
      <w:pPr>
        <w:pStyle w:val="Equation"/>
        <w:numPr>
          <w:ilvl w:val="0"/>
          <w:numId w:val="8"/>
        </w:numPr>
        <w:rPr>
          <w:rFonts w:cs="Times New Roman"/>
          <w:i w:val="0"/>
        </w:rPr>
      </w:pPr>
      <w:r w:rsidRPr="00A751D4">
        <w:rPr>
          <w:rFonts w:cs="Times New Roman"/>
          <w:i w:val="0"/>
        </w:rPr>
        <w:t>Recursive call (1) (2)</w:t>
      </w:r>
    </w:p>
    <w:p w14:paraId="4BFC3C76" w14:textId="1F1E12E4" w:rsidR="00D55771" w:rsidRDefault="00A751D4" w:rsidP="00A751D4">
      <w:pPr>
        <w:pStyle w:val="3"/>
        <w:rPr>
          <w:rFonts w:cs="Times New Roman"/>
          <w:szCs w:val="24"/>
        </w:rPr>
      </w:pPr>
      <w:bookmarkStart w:id="189" w:name="_Toc522541699"/>
      <w:bookmarkStart w:id="190" w:name="_Toc522541889"/>
      <w:bookmarkStart w:id="191" w:name="_Toc522543355"/>
      <w:r w:rsidRPr="00A751D4">
        <w:rPr>
          <w:rFonts w:cs="Times New Roman"/>
          <w:szCs w:val="24"/>
        </w:rPr>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bookmarkEnd w:id="189"/>
      <w:bookmarkEnd w:id="190"/>
      <w:bookmarkEnd w:id="191"/>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192"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192"/>
    </w:p>
    <w:p w14:paraId="76ECBD0B" w14:textId="70310D29" w:rsidR="00411058" w:rsidRPr="00985785" w:rsidRDefault="00411058" w:rsidP="00411058">
      <w:r w:rsidRPr="00985785">
        <w:rPr>
          <w:lang w:eastAsia="en-US"/>
        </w:rPr>
        <w:lastRenderedPageBreak/>
        <w:t xml:space="preserve">The Fig. </w:t>
      </w:r>
      <w:r>
        <w:rPr>
          <w:lang w:eastAsia="en-US"/>
        </w:rPr>
        <w:t>35</w:t>
      </w:r>
      <w:r w:rsidRPr="00985785">
        <w:rPr>
          <w:lang w:eastAsia="en-US"/>
        </w:rPr>
        <w:t xml:space="preserve"> is the decision tree result of using Cart algorithm. 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 The purpose of doing this is to get a better tree. The purpose of this is to get a tree that can classify regional words more accurately.</w:t>
      </w:r>
    </w:p>
    <w:p w14:paraId="3113A2F8" w14:textId="109560C2" w:rsidR="00411058" w:rsidRDefault="00411058" w:rsidP="00411058">
      <w:r w:rsidRPr="00985785">
        <w:t>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w:t>
      </w:r>
      <w:r w:rsidRPr="00985785">
        <w:rPr>
          <w:rFonts w:eastAsiaTheme="minorEastAsia"/>
          <w:bCs/>
          <w:color w:val="000000"/>
        </w:rPr>
        <w:t>mince</w:t>
      </w:r>
      <w:r w:rsidRPr="00985785">
        <w:t>’, 55 are in the result of ID3 algorithm. ‘mince’ is a word which widely distributed near Edinburgh. However, when using ID3 algorithm, because of its ‘proportion’ larger than 67%, but its ‘ratio’ lower than 65%, so it was judged as a national word.</w:t>
      </w:r>
    </w:p>
    <w:p w14:paraId="4DADB6BC" w14:textId="2EE489D2" w:rsidR="00216C1C" w:rsidRDefault="00AF276E" w:rsidP="00216C1C">
      <w:pPr>
        <w:pStyle w:val="2"/>
        <w:rPr>
          <w:rFonts w:cs="Times New Roman"/>
        </w:rPr>
      </w:pPr>
      <w:bookmarkStart w:id="193" w:name="_Toc522541700"/>
      <w:bookmarkStart w:id="194" w:name="_Toc522541890"/>
      <w:bookmarkStart w:id="195" w:name="_Toc522543356"/>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bookmarkEnd w:id="193"/>
      <w:bookmarkEnd w:id="194"/>
      <w:bookmarkEnd w:id="195"/>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r w:rsidRPr="00216C1C">
        <w:rPr>
          <w:bCs/>
          <w:color w:val="000000"/>
        </w:rPr>
        <w:t>Sklearn</w:t>
      </w:r>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196" w:name="_Toc169086645"/>
      <w:r>
        <w:lastRenderedPageBreak/>
        <w:br/>
      </w:r>
      <w:r>
        <w:br/>
      </w:r>
      <w:bookmarkStart w:id="197" w:name="_Toc522541701"/>
      <w:bookmarkStart w:id="198" w:name="_Toc522541891"/>
      <w:bookmarkStart w:id="199" w:name="_Toc522543357"/>
      <w:bookmarkEnd w:id="196"/>
      <w:r w:rsidR="000018FC">
        <w:rPr>
          <w:rFonts w:hint="eastAsia"/>
          <w:lang w:eastAsia="zh-CN"/>
        </w:rPr>
        <w:t>Iteration</w:t>
      </w:r>
      <w:r w:rsidR="000018FC">
        <w:rPr>
          <w:lang w:eastAsia="zh-CN"/>
        </w:rPr>
        <w:t xml:space="preserve"> 3</w:t>
      </w:r>
      <w:bookmarkEnd w:id="197"/>
      <w:bookmarkEnd w:id="198"/>
      <w:bookmarkEnd w:id="199"/>
      <w:r w:rsidR="008863BE" w:rsidRPr="004F773C">
        <w:t xml:space="preserve"> </w:t>
      </w:r>
    </w:p>
    <w:p w14:paraId="66F799B2" w14:textId="592BC17E"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parts: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bookmarkStart w:id="200" w:name="_Toc522541702"/>
      <w:bookmarkStart w:id="201" w:name="_Toc522541892"/>
      <w:bookmarkStart w:id="202" w:name="_Toc522543358"/>
      <w:r w:rsidRPr="00B24504">
        <w:rPr>
          <w:rFonts w:cs="Times New Roman"/>
        </w:rPr>
        <w:t>Methodology</w:t>
      </w:r>
      <w:bookmarkEnd w:id="200"/>
      <w:bookmarkEnd w:id="201"/>
      <w:bookmarkEnd w:id="202"/>
    </w:p>
    <w:p w14:paraId="69E3D320" w14:textId="77777777" w:rsidR="00B24504" w:rsidRPr="00985785" w:rsidRDefault="00B24504" w:rsidP="00B24504">
      <w:pPr>
        <w:rPr>
          <w:bCs/>
          <w:color w:val="000000"/>
        </w:rPr>
      </w:pPr>
      <w:r w:rsidRPr="00985785">
        <w:t xml:space="preserve">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Considering ‘city number’, it has been confirmed by the decision tree that it has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The result of using the ‘shop number’ as a feature to classify words is meaningless, so the project is not shown it in detail, only the statement.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64276BDB" w:rsidR="008979EE" w:rsidRPr="008979EE" w:rsidRDefault="00B24504" w:rsidP="00B24504">
      <w:pPr>
        <w:pStyle w:val="Default"/>
        <w:jc w:val="both"/>
      </w:pPr>
      <w:r w:rsidRPr="00985785">
        <w:t xml:space="preserve">The project initially wanted to use logistic regression to obtain the probability that the word is judged as a regional word. However, some other findings were discovered during the classification procedure, such as the differences of using L1 and L2 regularizations, </w:t>
      </w:r>
      <w:r w:rsidRPr="00985785">
        <w:rPr>
          <w:bCs/>
        </w:rPr>
        <w:t xml:space="preserve">classification rate which means the degree of fit between the logistic </w:t>
      </w:r>
      <w:r w:rsidRPr="00985785">
        <w:rPr>
          <w:bCs/>
        </w:rPr>
        <w:lastRenderedPageBreak/>
        <w:t>regression model and the training dataset and the coefficient (impact) of each feature</w:t>
      </w:r>
      <w:r w:rsidRPr="00985785">
        <w:t>.</w:t>
      </w:r>
    </w:p>
    <w:p w14:paraId="5C543D60" w14:textId="5CBA43D0" w:rsidR="008863BE" w:rsidRDefault="00250EFF" w:rsidP="00250EFF">
      <w:pPr>
        <w:pStyle w:val="2"/>
        <w:rPr>
          <w:rFonts w:cs="Times New Roman"/>
        </w:rPr>
      </w:pPr>
      <w:bookmarkStart w:id="203" w:name="_Toc522541703"/>
      <w:bookmarkStart w:id="204" w:name="_Toc522541893"/>
      <w:bookmarkStart w:id="205" w:name="_Toc522543359"/>
      <w:r w:rsidRPr="00250EFF">
        <w:rPr>
          <w:rFonts w:cs="Times New Roman"/>
        </w:rPr>
        <w:t>Findings</w:t>
      </w:r>
      <w:bookmarkEnd w:id="203"/>
      <w:bookmarkEnd w:id="204"/>
      <w:bookmarkEnd w:id="205"/>
    </w:p>
    <w:p w14:paraId="29A7D52B" w14:textId="77777777" w:rsidR="00250EFF" w:rsidRPr="00985785" w:rsidRDefault="00250EFF" w:rsidP="00250EFF">
      <w:pPr>
        <w:rPr>
          <w:bCs/>
          <w:color w:val="000000"/>
        </w:rPr>
      </w:pPr>
      <w:r w:rsidRPr="00985785">
        <w:rPr>
          <w:bCs/>
          <w:color w:val="000000"/>
        </w:rPr>
        <w:t xml:space="preserve">The following table is generated through using ‘proportion’, ‘ratio’ and ‘average distance’ as features. It compares the differences of using L1 and L2 </w:t>
      </w:r>
      <w:r w:rsidRPr="00985785">
        <w:t xml:space="preserve">regularizations. The percentage </w:t>
      </w:r>
      <w:r w:rsidRPr="00985785">
        <w:rPr>
          <w:bCs/>
          <w:color w:val="000000"/>
        </w:rPr>
        <w:t>threshold means words above this percentage are regional words.</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63C70859" w14:textId="7691B278" w:rsidR="00250EFF" w:rsidRPr="00985785" w:rsidRDefault="00250EFF" w:rsidP="005E2F4E">
            <w:pPr>
              <w:jc w:val="center"/>
              <w:rPr>
                <w:rFonts w:eastAsiaTheme="minorEastAsia"/>
                <w:bCs/>
                <w:color w:val="000000"/>
              </w:rPr>
            </w:pPr>
            <w:r w:rsidRPr="00985785">
              <w:rPr>
                <w:rFonts w:eastAsiaTheme="minorEastAsia"/>
                <w:bCs/>
                <w:color w:val="000000"/>
              </w:rPr>
              <w:t>1.50840108e+00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7777777" w:rsidR="00250EFF" w:rsidRPr="00985785" w:rsidRDefault="00250EFF" w:rsidP="005E2F4E">
            <w:pPr>
              <w:jc w:val="center"/>
              <w:rPr>
                <w:bCs/>
                <w:color w:val="000000"/>
              </w:rPr>
            </w:pPr>
            <w:r w:rsidRPr="00985785">
              <w:rPr>
                <w:bCs/>
                <w:color w:val="000000"/>
              </w:rPr>
              <w:t>3.44111057e-12,</w:t>
            </w:r>
          </w:p>
          <w:p w14:paraId="4C1E3A03" w14:textId="77777777" w:rsidR="00250EFF" w:rsidRPr="00985785" w:rsidRDefault="00250EFF" w:rsidP="005E2F4E">
            <w:pPr>
              <w:jc w:val="center"/>
              <w:rPr>
                <w:bCs/>
                <w:color w:val="000000"/>
              </w:rPr>
            </w:pPr>
            <w:r w:rsidRPr="00985785">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bl>
    <w:p w14:paraId="07092EAF" w14:textId="343F2C42" w:rsidR="00250EFF" w:rsidRPr="00985785" w:rsidRDefault="00250EFF" w:rsidP="00250EFF">
      <w:pPr>
        <w:jc w:val="center"/>
        <w:rPr>
          <w:b/>
          <w:bCs/>
          <w:color w:val="000000"/>
        </w:rPr>
      </w:pPr>
      <w:bookmarkStart w:id="206"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206"/>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‘greek’, ‘telephone’, ‘munchie’, ‘serving’, ‘cookie’, ‘farm’, ‘under’. However, there are six regional words defined in the decision tree were given low probability, such as ‘</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bookmarkStart w:id="207" w:name="_Toc522541704"/>
      <w:bookmarkStart w:id="208" w:name="_Toc522541894"/>
      <w:bookmarkStart w:id="209" w:name="_Toc522543360"/>
      <w:r w:rsidRPr="00E70C19">
        <w:rPr>
          <w:rFonts w:cs="Times New Roman"/>
          <w:lang w:eastAsia="en-US"/>
        </w:rPr>
        <w:t>Evaluation</w:t>
      </w:r>
      <w:bookmarkEnd w:id="207"/>
      <w:bookmarkEnd w:id="208"/>
      <w:bookmarkEnd w:id="209"/>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w:t>
      </w:r>
      <w:r w:rsidRPr="00985785">
        <w:rPr>
          <w:bCs/>
          <w:color w:val="000000"/>
        </w:rPr>
        <w:lastRenderedPageBreak/>
        <w:t xml:space="preserve">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37BEE91F" w:rsidR="00E70C19" w:rsidRDefault="00E70C19" w:rsidP="00E70C19">
      <w:pPr>
        <w:rPr>
          <w:bCs/>
          <w:color w:val="000000"/>
        </w:rPr>
      </w:pPr>
      <w:r w:rsidRPr="00985785">
        <w:rPr>
          <w:bCs/>
          <w:color w:val="000000"/>
        </w:rPr>
        <w:t xml:space="preserve">The project also found the context of the new appearing regional words and found the following findings: ‘greek’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w:t>
      </w:r>
      <w:r w:rsidRPr="00985785">
        <w:rPr>
          <w:rFonts w:eastAsiaTheme="minorEastAsia"/>
          <w:bCs/>
          <w:color w:val="000000"/>
        </w:rPr>
        <w:t>munchie</w:t>
      </w:r>
      <w:r w:rsidRPr="00985785">
        <w:rPr>
          <w:bCs/>
          <w:color w:val="000000"/>
        </w:rPr>
        <w:t>’ are always used with ‘box’ that maybe ‘</w:t>
      </w:r>
      <w:r w:rsidRPr="00985785">
        <w:rPr>
          <w:rFonts w:eastAsiaTheme="minorEastAsia"/>
          <w:bCs/>
          <w:color w:val="000000"/>
        </w:rPr>
        <w:t>munchie box</w:t>
      </w:r>
      <w:r w:rsidRPr="00985785">
        <w:rPr>
          <w:bCs/>
          <w:color w:val="000000"/>
        </w:rPr>
        <w:t>’ is a kind of snack in that region.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bookmarkStart w:id="210" w:name="_Toc522541705"/>
      <w:bookmarkStart w:id="211" w:name="_Toc522541895"/>
      <w:bookmarkStart w:id="212" w:name="_Toc522543361"/>
      <w:r w:rsidRPr="00ED6721">
        <w:rPr>
          <w:rFonts w:cs="Times New Roman"/>
        </w:rPr>
        <w:t>Summary and Future Work</w:t>
      </w:r>
      <w:bookmarkEnd w:id="210"/>
      <w:bookmarkEnd w:id="211"/>
      <w:bookmarkEnd w:id="212"/>
    </w:p>
    <w:p w14:paraId="3A0706EB" w14:textId="2D021019" w:rsidR="002516C0" w:rsidRDefault="00ED6721" w:rsidP="00ED6721">
      <w:r w:rsidRPr="00985785">
        <w:t xml:space="preserve">Iteration three got the probability of the regional words. Besides, through the logistic regression model, the project discovered some new regional words and analysed the reasons of these words to be judged as regional words. Further, through analysing the </w:t>
      </w:r>
      <w:r w:rsidRPr="00985785">
        <w:lastRenderedPageBreak/>
        <w:t>logistic model coefficients, the project knew that the “ratio” has the greatest impact on the classification, followed by ‘average distance’ and ‘proportion’. In addition, the project also speculated the reason why L1 and L2 classification rates show large difference. However, for independent single words, there are many words shows regionality because they are used in conjunction with other words. Thus, the project decides to use other types of content such as noun phrases and word pairs to find regionality of the content.</w:t>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bookmarkStart w:id="213" w:name="_Toc522541706"/>
      <w:bookmarkStart w:id="214" w:name="_Toc522541896"/>
      <w:bookmarkStart w:id="215" w:name="_Toc522543362"/>
      <w:r>
        <w:rPr>
          <w:rFonts w:hint="eastAsia"/>
          <w:lang w:eastAsia="zh-CN"/>
        </w:rPr>
        <w:t>Iteration</w:t>
      </w:r>
      <w:r w:rsidR="00CE1BE7">
        <w:rPr>
          <w:lang w:eastAsia="zh-CN"/>
        </w:rPr>
        <w:t xml:space="preserve"> 4</w:t>
      </w:r>
      <w:bookmarkEnd w:id="213"/>
      <w:bookmarkEnd w:id="214"/>
      <w:bookmarkEnd w:id="215"/>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bookmarkStart w:id="216" w:name="_Toc522541707"/>
      <w:bookmarkStart w:id="217" w:name="_Toc522541897"/>
      <w:bookmarkStart w:id="218" w:name="_Toc522543363"/>
      <w:r w:rsidRPr="005B4E3D">
        <w:rPr>
          <w:rFonts w:cs="Times New Roman"/>
          <w:lang w:eastAsia="en-US"/>
        </w:rPr>
        <w:t>Noun phrase</w:t>
      </w:r>
      <w:bookmarkEnd w:id="216"/>
      <w:bookmarkEnd w:id="217"/>
      <w:bookmarkEnd w:id="218"/>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bookmarkStart w:id="219" w:name="_Toc522541708"/>
      <w:bookmarkStart w:id="220" w:name="_Toc522541898"/>
      <w:bookmarkStart w:id="221" w:name="_Toc522543364"/>
      <w:r w:rsidRPr="005B4E3D">
        <w:rPr>
          <w:rFonts w:cs="Times New Roman"/>
          <w:szCs w:val="24"/>
          <w:lang w:eastAsia="en-US"/>
        </w:rPr>
        <w:t>Noun phrase methodology</w:t>
      </w:r>
      <w:bookmarkEnd w:id="219"/>
      <w:bookmarkEnd w:id="220"/>
      <w:bookmarkEnd w:id="221"/>
    </w:p>
    <w:p w14:paraId="4E085EFC" w14:textId="33D2D455" w:rsidR="005B4E3D" w:rsidRPr="00985785" w:rsidRDefault="005B4E3D" w:rsidP="005B4E3D">
      <w:r w:rsidRPr="00985785">
        <w:t>The project firstly needs to extract the word phrases from the HTML files. The methods used to implement this is same as the methods used for extracting independent single words. However, it is different that the project extracted noun phrases by using spaCy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Besides, in terms of noun phrases, the project does not need to convert noun plural to singular. Specifically, the project created a new script that was built on the original script which is used for extracting the independent words and the project made some changes to it. After the HTMLParser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 the project used the encapsulated method to extract noun phrases. However, the project found that the noun phrase extracted by spaCy sometimes contained some verbs and adjectives. As a consequence, the project continues to use the part of speech recognition method in spaCy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diet bru</w:t>
      </w:r>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bookmarkStart w:id="222" w:name="_Toc522541709"/>
      <w:bookmarkStart w:id="223" w:name="_Toc522541899"/>
      <w:bookmarkStart w:id="224" w:name="_Toc522543365"/>
      <w:r w:rsidRPr="004977DF">
        <w:rPr>
          <w:rFonts w:cs="Times New Roman"/>
          <w:szCs w:val="24"/>
          <w:lang w:eastAsia="en-US"/>
        </w:rPr>
        <w:t>Noun phrase decision tree findings</w:t>
      </w:r>
      <w:bookmarkEnd w:id="222"/>
      <w:bookmarkEnd w:id="223"/>
      <w:bookmarkEnd w:id="224"/>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225"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225"/>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kidney pie, rice, pop, mince, cod roe, pasties, pasty, haggis, fish chips, cookies, pakora, supper, vegetable pakora, funghi, chicken meat, bru, chicken pakora, shot, king rib, pasta, pollo, dandelion, spaghetti, cheeseburger half pounder, sausage supper, burdock, beef onion pie, bit, bull, cheeseburger quarter pounder, potato pie, cheese pattie, ale, inferno, naan, hamburger, chip roll, pie supper, cheese tomato, pizza supper, pudding supper, macaroni cheese, pattie, chicken breast supper, chip shop takeaway order, suey roll, diet bru, roe, diet coke ltr, chicken leg supper, pineapple ring, pizza crunch, hamburger supper</w:t>
      </w:r>
      <w:r w:rsidRPr="00985785">
        <w:rPr>
          <w:bCs/>
          <w:color w:val="000000"/>
        </w:rPr>
        <w:t>).</w:t>
      </w:r>
    </w:p>
    <w:p w14:paraId="2AE9D750" w14:textId="5BABC50D" w:rsidR="00124A1F" w:rsidRDefault="00124A1F" w:rsidP="001D753E">
      <w:pPr>
        <w:pStyle w:val="3"/>
        <w:rPr>
          <w:rFonts w:cs="Times New Roman"/>
          <w:szCs w:val="24"/>
          <w:lang w:eastAsia="en-US"/>
        </w:rPr>
      </w:pPr>
      <w:bookmarkStart w:id="226" w:name="_Toc522541710"/>
      <w:bookmarkStart w:id="227" w:name="_Toc522541900"/>
      <w:bookmarkStart w:id="228" w:name="_Toc522543366"/>
      <w:r w:rsidRPr="00124A1F">
        <w:rPr>
          <w:rFonts w:cs="Times New Roman"/>
          <w:szCs w:val="24"/>
          <w:lang w:eastAsia="en-US"/>
        </w:rPr>
        <w:t>Noun phrase decision tree evaluation</w:t>
      </w:r>
      <w:bookmarkEnd w:id="226"/>
      <w:bookmarkEnd w:id="227"/>
      <w:bookmarkEnd w:id="228"/>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bottle pop</w:t>
      </w:r>
      <w:r w:rsidRPr="00985785">
        <w:t>’and ‘</w:t>
      </w:r>
      <w:r w:rsidRPr="00985785">
        <w:rPr>
          <w:rFonts w:eastAsiaTheme="minorEastAsia"/>
          <w:bCs/>
          <w:color w:val="000000"/>
        </w:rPr>
        <w:t>pop pepsi</w:t>
      </w:r>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bookmarkStart w:id="229" w:name="_Toc522541711"/>
      <w:bookmarkStart w:id="230" w:name="_Toc522541901"/>
      <w:bookmarkStart w:id="231" w:name="_Toc522543367"/>
      <w:r w:rsidRPr="00E70B14">
        <w:rPr>
          <w:rFonts w:cs="Times New Roman"/>
          <w:szCs w:val="24"/>
          <w:lang w:eastAsia="en-US"/>
        </w:rPr>
        <w:t>Noun phrase logistic regression findings</w:t>
      </w:r>
      <w:bookmarkEnd w:id="229"/>
      <w:bookmarkEnd w:id="230"/>
      <w:bookmarkEnd w:id="231"/>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232"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232"/>
    </w:p>
    <w:p w14:paraId="02FD5519" w14:textId="4438E966" w:rsidR="00E70B14" w:rsidRDefault="00E70B14" w:rsidP="00E70B14">
      <w:pPr>
        <w:pStyle w:val="3"/>
        <w:rPr>
          <w:rFonts w:cs="Times New Roman"/>
          <w:sz w:val="26"/>
          <w:lang w:eastAsia="en-US"/>
        </w:rPr>
      </w:pPr>
      <w:bookmarkStart w:id="233" w:name="_Toc522541712"/>
      <w:bookmarkStart w:id="234" w:name="_Toc522541902"/>
      <w:bookmarkStart w:id="235" w:name="_Toc522543368"/>
      <w:r w:rsidRPr="00E70B14">
        <w:rPr>
          <w:rFonts w:cs="Times New Roman"/>
          <w:sz w:val="26"/>
          <w:lang w:eastAsia="en-US"/>
        </w:rPr>
        <w:t>Noun phrase logistic regression evaluation</w:t>
      </w:r>
      <w:bookmarkEnd w:id="233"/>
      <w:bookmarkEnd w:id="234"/>
      <w:bookmarkEnd w:id="235"/>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51E528C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national 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bookmarkStart w:id="236" w:name="_Toc522541713"/>
      <w:bookmarkStart w:id="237" w:name="_Toc522541903"/>
      <w:bookmarkStart w:id="238" w:name="_Toc522543369"/>
      <w:r w:rsidRPr="00172011">
        <w:rPr>
          <w:rFonts w:cs="Times New Roman"/>
          <w:lang w:eastAsia="en-US"/>
        </w:rPr>
        <w:t>Word pair</w:t>
      </w:r>
      <w:bookmarkEnd w:id="236"/>
      <w:bookmarkEnd w:id="237"/>
      <w:bookmarkEnd w:id="238"/>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bookmarkStart w:id="239" w:name="_Toc522541714"/>
      <w:bookmarkStart w:id="240" w:name="_Toc522541904"/>
      <w:bookmarkStart w:id="241" w:name="_Toc522543370"/>
      <w:r w:rsidRPr="00172011">
        <w:rPr>
          <w:rFonts w:cs="Times New Roman"/>
          <w:szCs w:val="24"/>
          <w:lang w:eastAsia="en-US"/>
        </w:rPr>
        <w:t>Word pair methodology</w:t>
      </w:r>
      <w:bookmarkEnd w:id="239"/>
      <w:bookmarkEnd w:id="240"/>
      <w:bookmarkEnd w:id="241"/>
    </w:p>
    <w:p w14:paraId="1406B28A" w14:textId="4EB13BE2" w:rsidR="00172011" w:rsidRDefault="00172011" w:rsidP="00172011">
      <w:r w:rsidRPr="00985785">
        <w:t>The script used to generate the word pair is built based on the script that generates the noun phrase. The change in the script is that after the HTMLParser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bookmarkStart w:id="242" w:name="_Toc522541715"/>
      <w:bookmarkStart w:id="243" w:name="_Toc522541905"/>
      <w:bookmarkStart w:id="244" w:name="_Toc522543371"/>
      <w:r w:rsidRPr="00172011">
        <w:rPr>
          <w:rFonts w:cs="Times New Roman"/>
          <w:szCs w:val="24"/>
          <w:lang w:eastAsia="en-US"/>
        </w:rPr>
        <w:t>Word pair decision tree findings</w:t>
      </w:r>
      <w:bookmarkEnd w:id="242"/>
      <w:bookmarkEnd w:id="243"/>
      <w:bookmarkEnd w:id="244"/>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245"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245"/>
    </w:p>
    <w:p w14:paraId="7BAA46D1" w14:textId="369CA4C7" w:rsidR="00484B92" w:rsidRDefault="00484B92" w:rsidP="00484B92">
      <w:r w:rsidRPr="00985785">
        <w:t>There are 117 word pairs were judge as regional word pairs. (</w:t>
      </w:r>
      <w:r w:rsidRPr="00985785">
        <w:rPr>
          <w:rFonts w:eastAsiaTheme="minorEastAsia"/>
          <w:bCs/>
          <w:color w:val="000000"/>
        </w:rPr>
        <w:t xml:space="preserve">black pudding, in pitta, cod roe, irn bru, sausage large, fish chips, peas small, or gravy, mince pie, chicken meat, or curry, special fish, calzone, cornish pasty, chicken pakora, pasties, large sausage, large haddock, mixed meat, vegetable pakora, order online, fish supper, haggis, smoked sausage, cheese tomato, peas curry, sausage supper, south fried, bolognese, mini fish, large peas, kebab in, chicken chips, half pizza, red bull, king rib, salad or, scallop, wrap meal, of juice, cockles, salt, meat in, baked potatoes, hot shot, donner in, coke ml, bru l, coke ltr, chop suey, potato pie, al funghi, all steak, rubicon guava, baked potato, naan bread, smokey sausage, scampi supper, sausage single, bolognese sauce, mixed pakora, pie supper, bites and, burger single, spaghetti bolognese, pudding supper, cheese pattie, chip roll, chip steak, pizza supper, haagen dazs, pizza single, fried pizza, bru ltr, macaroni cheese, breast supper, haggis supper, white pudding, chicken balti, scampi single, burger supper, kebab pizza, rib supper, fanta ml, diet irn, in naan, pie single, nuggets supper, nuggets single, chicken supper, bru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bookmarkStart w:id="246" w:name="_Toc522541716"/>
      <w:bookmarkStart w:id="247" w:name="_Toc522541906"/>
      <w:bookmarkStart w:id="248" w:name="_Toc522543372"/>
      <w:r w:rsidRPr="00484B92">
        <w:rPr>
          <w:rFonts w:cs="Times New Roman"/>
          <w:szCs w:val="24"/>
          <w:lang w:eastAsia="en-US"/>
        </w:rPr>
        <w:t>Word pair decision tree evaluation</w:t>
      </w:r>
      <w:bookmarkEnd w:id="246"/>
      <w:bookmarkEnd w:id="247"/>
      <w:bookmarkEnd w:id="248"/>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r w:rsidRPr="00985785">
        <w:rPr>
          <w:rFonts w:eastAsiaTheme="minorEastAsia"/>
          <w:bCs/>
          <w:color w:val="000000"/>
        </w:rPr>
        <w:t>rubicon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bookmarkStart w:id="249" w:name="_Toc522541717"/>
      <w:bookmarkStart w:id="250" w:name="_Toc522541907"/>
      <w:bookmarkStart w:id="251" w:name="_Toc522543373"/>
      <w:r w:rsidRPr="00484B92">
        <w:rPr>
          <w:rFonts w:cs="Times New Roman"/>
          <w:szCs w:val="24"/>
          <w:lang w:eastAsia="en-US"/>
        </w:rPr>
        <w:t>Word pair logistic regression findings</w:t>
      </w:r>
      <w:bookmarkEnd w:id="249"/>
      <w:bookmarkEnd w:id="250"/>
      <w:bookmarkEnd w:id="251"/>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77777777" w:rsidR="00484B92" w:rsidRPr="00985785" w:rsidRDefault="00484B92" w:rsidP="00484B92">
            <w:pPr>
              <w:jc w:val="center"/>
              <w:rPr>
                <w:bCs/>
                <w:color w:val="000000"/>
              </w:rPr>
            </w:pPr>
            <w:r w:rsidRPr="00985785">
              <w:rPr>
                <w:bCs/>
                <w:color w:val="000000"/>
              </w:rPr>
              <w:t>1.83013399e+00,</w:t>
            </w:r>
          </w:p>
          <w:p w14:paraId="4E48F224" w14:textId="77777777" w:rsidR="00484B92" w:rsidRPr="00985785" w:rsidRDefault="00484B92" w:rsidP="00484B92">
            <w:pPr>
              <w:jc w:val="center"/>
              <w:rPr>
                <w:bCs/>
                <w:color w:val="000000"/>
              </w:rPr>
            </w:pPr>
            <w:r w:rsidRPr="00985785">
              <w:rPr>
                <w:bCs/>
                <w:color w:val="000000"/>
              </w:rPr>
              <w:t>6.22791230e+00,</w:t>
            </w:r>
          </w:p>
          <w:p w14:paraId="5F7E392D" w14:textId="77777777" w:rsidR="00484B92" w:rsidRPr="00985785" w:rsidRDefault="00484B92" w:rsidP="00484B92">
            <w:pPr>
              <w:jc w:val="center"/>
              <w:rPr>
                <w:bCs/>
                <w:color w:val="000000"/>
              </w:rPr>
            </w:pPr>
            <w:r w:rsidRPr="00985785">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77777777" w:rsidR="00484B92" w:rsidRPr="00985785" w:rsidRDefault="00484B92" w:rsidP="00484B92">
            <w:pPr>
              <w:jc w:val="center"/>
              <w:rPr>
                <w:bCs/>
                <w:color w:val="000000"/>
              </w:rPr>
            </w:pPr>
            <w:r w:rsidRPr="00985785">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252"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252"/>
    </w:p>
    <w:p w14:paraId="04E8F31A" w14:textId="6C18502A" w:rsidR="00484B92" w:rsidRDefault="00484B92" w:rsidP="00484B92">
      <w:r w:rsidRPr="00985785">
        <w:t xml:space="preserve">There are 200 word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bookmarkStart w:id="253" w:name="_Toc522541718"/>
      <w:bookmarkStart w:id="254" w:name="_Toc522541908"/>
      <w:bookmarkStart w:id="255" w:name="_Toc522543374"/>
      <w:r w:rsidRPr="00484B92">
        <w:rPr>
          <w:rFonts w:cs="Times New Roman"/>
          <w:szCs w:val="24"/>
          <w:lang w:eastAsia="en-US"/>
        </w:rPr>
        <w:t>Word pair logistic regression evaluation</w:t>
      </w:r>
      <w:bookmarkEnd w:id="253"/>
      <w:bookmarkEnd w:id="254"/>
      <w:bookmarkEnd w:id="255"/>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regularization, in the 200 word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200 word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bookmarkStart w:id="256" w:name="_Toc522541719"/>
      <w:bookmarkStart w:id="257" w:name="_Toc522541909"/>
      <w:bookmarkStart w:id="258" w:name="_Toc522543375"/>
      <w:r w:rsidRPr="00484B92">
        <w:rPr>
          <w:rFonts w:cs="Times New Roman"/>
          <w:lang w:eastAsia="en-US"/>
        </w:rPr>
        <w:t>Summary</w:t>
      </w:r>
      <w:bookmarkEnd w:id="256"/>
      <w:bookmarkEnd w:id="257"/>
      <w:bookmarkEnd w:id="258"/>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r w:rsidRPr="00985785">
        <w:rPr>
          <w:rFonts w:eastAsiaTheme="minorEastAsia"/>
          <w:bCs/>
          <w:color w:val="000000"/>
        </w:rPr>
        <w:t>ltr</w:t>
      </w:r>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xml:space="preserve">. Thus, when these words used with regional independent words such as ‘bru’, ‘bru ml’ and ‘bru ltr’ were judged as regional word pairs. In addition, </w:t>
      </w:r>
      <w:r w:rsidRPr="00985785">
        <w:rPr>
          <w:lang w:eastAsia="zh-CN"/>
        </w:rPr>
        <w:t>b</w:t>
      </w:r>
      <w:r w:rsidRPr="00985785">
        <w:t xml:space="preserve">ecause of the imperfection of the word pair training dataset,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bookmarkStart w:id="259" w:name="_Toc522541720"/>
      <w:bookmarkStart w:id="260" w:name="_Toc522541910"/>
      <w:bookmarkStart w:id="261" w:name="_Toc522543376"/>
      <w:r>
        <w:rPr>
          <w:lang w:eastAsia="zh-CN"/>
        </w:rPr>
        <w:t>Conclusion</w:t>
      </w:r>
      <w:bookmarkEnd w:id="259"/>
      <w:bookmarkEnd w:id="260"/>
      <w:bookmarkEnd w:id="261"/>
    </w:p>
    <w:p w14:paraId="1A0B55E2" w14:textId="499F3BF4"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crawling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irn bru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297A8C44"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08594E">
        <w:rPr>
          <w:lang w:eastAsia="zh-CN"/>
        </w:rPr>
        <w:t xml:space="preserve"> project think</w:t>
      </w:r>
      <w:r w:rsidR="0008594E">
        <w:rPr>
          <w:rFonts w:hint="eastAsia"/>
          <w:lang w:eastAsia="zh-CN"/>
        </w:rPr>
        <w:t>s</w:t>
      </w:r>
      <w:r w:rsidR="0008594E">
        <w:rPr>
          <w:lang w:eastAsia="zh-CN"/>
        </w:rPr>
        <w:t xml:space="preserve"> that in that area, s</w:t>
      </w:r>
      <w:r w:rsidR="0008594E" w:rsidRPr="0008594E">
        <w:rPr>
          <w:lang w:eastAsia="zh-CN"/>
        </w:rPr>
        <w:t>everal selected cities are more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08594E">
        <w:rPr>
          <w:rFonts w:hint="eastAsia"/>
          <w:lang w:eastAsia="zh-CN"/>
        </w:rPr>
        <w:t>Besides</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0C9F91DC"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crawl 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t xml:space="preserve"> </w:t>
      </w:r>
      <w:r>
        <w:br/>
      </w:r>
      <w:r>
        <w:br/>
      </w:r>
      <w:bookmarkStart w:id="262" w:name="_Toc522541721"/>
      <w:bookmarkStart w:id="263" w:name="_Toc522541911"/>
      <w:bookmarkStart w:id="264" w:name="_Toc522543377"/>
      <w:r>
        <w:rPr>
          <w:rFonts w:hint="eastAsia"/>
          <w:lang w:eastAsia="zh-CN"/>
        </w:rPr>
        <w:t>Future</w:t>
      </w:r>
      <w:r>
        <w:rPr>
          <w:lang w:eastAsia="zh-CN"/>
        </w:rPr>
        <w:t xml:space="preserve"> Work</w:t>
      </w:r>
      <w:bookmarkEnd w:id="262"/>
      <w:bookmarkEnd w:id="263"/>
      <w:bookmarkEnd w:id="264"/>
    </w:p>
    <w:p w14:paraId="18D7A2CA" w14:textId="2FC24309" w:rsidR="000E3951" w:rsidRPr="000E3951" w:rsidRDefault="001D2D15" w:rsidP="00CD2485">
      <w:pPr>
        <w:rPr>
          <w:rFonts w:hint="eastAsia"/>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 xml:space="preserve">websites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Maps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7C7779">
      <w:pPr>
        <w:pStyle w:val="Appendix"/>
        <w:outlineLvl w:val="0"/>
        <w:rPr>
          <w:lang w:eastAsia="zh-CN"/>
        </w:rPr>
      </w:pPr>
      <w:bookmarkStart w:id="265" w:name="_Toc169086646"/>
      <w:r>
        <w:lastRenderedPageBreak/>
        <w:br/>
      </w:r>
      <w:r>
        <w:br/>
      </w:r>
      <w:bookmarkStart w:id="266" w:name="_Toc522543378"/>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bookmarkEnd w:id="266"/>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A70DA3">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77777777" w:rsidR="00F06C68" w:rsidRPr="00985785" w:rsidRDefault="00F06C68" w:rsidP="00A70DA3">
            <w:pPr>
              <w:rPr>
                <w:color w:val="000000"/>
                <w:sz w:val="15"/>
                <w:szCs w:val="15"/>
              </w:rPr>
            </w:pPr>
            <w:r w:rsidRPr="00985785">
              <w:rPr>
                <w:color w:val="000000"/>
                <w:sz w:val="15"/>
                <w:szCs w:val="15"/>
              </w:rPr>
              <w:t xml:space="preserve">National &amp; Regional </w:t>
            </w:r>
          </w:p>
        </w:tc>
      </w:tr>
      <w:tr w:rsidR="00F06C68" w:rsidRPr="00985785" w14:paraId="0E873C09"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A70DA3">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A70DA3">
            <w:r w:rsidRPr="00985785">
              <w:rPr>
                <w:color w:val="000000"/>
                <w:sz w:val="15"/>
                <w:szCs w:val="15"/>
              </w:rPr>
              <w:t>[0.011876565040122133, 0.9881234349598779]</w:t>
            </w:r>
          </w:p>
        </w:tc>
      </w:tr>
      <w:tr w:rsidR="00F06C68" w:rsidRPr="00985785" w14:paraId="70D7919E"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A70DA3">
            <w:r w:rsidRPr="00985785">
              <w:rPr>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A70DA3">
            <w:r w:rsidRPr="00985785">
              <w:rPr>
                <w:color w:val="000000"/>
                <w:sz w:val="15"/>
                <w:szCs w:val="15"/>
              </w:rPr>
              <w:t>[0.03565785374686514, 0.9643421462531349]</w:t>
            </w:r>
          </w:p>
        </w:tc>
      </w:tr>
      <w:tr w:rsidR="00F06C68" w:rsidRPr="00985785" w14:paraId="6C532761"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A70DA3">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A70DA3">
            <w:r w:rsidRPr="00985785">
              <w:rPr>
                <w:color w:val="000000"/>
                <w:sz w:val="15"/>
                <w:szCs w:val="15"/>
              </w:rPr>
              <w:t>[0.03880521047969243, 0.9611947895203076]</w:t>
            </w:r>
          </w:p>
        </w:tc>
      </w:tr>
      <w:tr w:rsidR="00F06C68" w:rsidRPr="00985785" w14:paraId="11AF96C1"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A70DA3">
            <w:r w:rsidRPr="00985785">
              <w:rPr>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A70DA3">
            <w:r w:rsidRPr="00985785">
              <w:rPr>
                <w:color w:val="000000"/>
                <w:sz w:val="15"/>
                <w:szCs w:val="15"/>
              </w:rPr>
              <w:t>[0.045216138886797874, 0.9547838611132021]</w:t>
            </w:r>
          </w:p>
        </w:tc>
      </w:tr>
      <w:tr w:rsidR="00F06C68" w:rsidRPr="00985785" w14:paraId="559BB7CE"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A70DA3">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A70DA3">
            <w:r w:rsidRPr="00985785">
              <w:rPr>
                <w:color w:val="000000"/>
                <w:sz w:val="15"/>
                <w:szCs w:val="15"/>
              </w:rPr>
              <w:t>[0.045310140513992514, 0.9546898594860075]</w:t>
            </w:r>
          </w:p>
        </w:tc>
      </w:tr>
      <w:tr w:rsidR="00F06C68" w:rsidRPr="00985785" w14:paraId="65C4C98A"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A70DA3">
            <w:r w:rsidRPr="00985785">
              <w:rPr>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A70DA3">
            <w:r w:rsidRPr="00985785">
              <w:rPr>
                <w:color w:val="000000"/>
                <w:sz w:val="15"/>
                <w:szCs w:val="15"/>
              </w:rPr>
              <w:t>[0.06726020112458264, 0.9327397988754174]</w:t>
            </w:r>
          </w:p>
        </w:tc>
      </w:tr>
      <w:tr w:rsidR="00F06C68" w:rsidRPr="00985785" w14:paraId="6DA6E079"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A70DA3">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A70DA3">
            <w:r w:rsidRPr="00985785">
              <w:rPr>
                <w:color w:val="000000"/>
                <w:sz w:val="15"/>
                <w:szCs w:val="15"/>
              </w:rPr>
              <w:t>[0.0748655490961001, 0.9251344509038999]</w:t>
            </w:r>
          </w:p>
        </w:tc>
      </w:tr>
      <w:tr w:rsidR="00F06C68" w:rsidRPr="00985785" w14:paraId="5F2FEA39" w14:textId="77777777" w:rsidTr="00A70DA3">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A70DA3">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A70DA3">
            <w:r w:rsidRPr="00985785">
              <w:rPr>
                <w:color w:val="000000"/>
                <w:sz w:val="15"/>
                <w:szCs w:val="15"/>
              </w:rPr>
              <w:t>[0.07820954149680193, 0.9217904585031981]</w:t>
            </w:r>
          </w:p>
        </w:tc>
      </w:tr>
      <w:tr w:rsidR="00F06C68" w:rsidRPr="00985785" w14:paraId="457AF3AF"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A70DA3">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A70DA3">
            <w:r w:rsidRPr="00985785">
              <w:rPr>
                <w:color w:val="000000"/>
                <w:sz w:val="15"/>
                <w:szCs w:val="15"/>
              </w:rPr>
              <w:t>[0.08061048740063548, 0.9193895125993645]</w:t>
            </w:r>
          </w:p>
        </w:tc>
      </w:tr>
      <w:tr w:rsidR="00F06C68" w:rsidRPr="00985785" w14:paraId="2B28F970"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A70DA3">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A70DA3">
            <w:r w:rsidRPr="00985785">
              <w:rPr>
                <w:color w:val="000000"/>
                <w:sz w:val="15"/>
                <w:szCs w:val="15"/>
              </w:rPr>
              <w:t>[0.08061048740063548, 0.9193895125993645]</w:t>
            </w:r>
          </w:p>
        </w:tc>
      </w:tr>
      <w:tr w:rsidR="00F06C68" w:rsidRPr="00985785" w14:paraId="2FC7E675"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A70DA3">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A70DA3">
            <w:r w:rsidRPr="00985785">
              <w:rPr>
                <w:color w:val="000000"/>
                <w:sz w:val="15"/>
                <w:szCs w:val="15"/>
              </w:rPr>
              <w:t>[0.08855926617249821, 0.9114407338275018]</w:t>
            </w:r>
          </w:p>
        </w:tc>
      </w:tr>
      <w:tr w:rsidR="00F06C68" w:rsidRPr="00985785" w14:paraId="2ABFB8E1"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A70DA3">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A70DA3">
            <w:r w:rsidRPr="00985785">
              <w:rPr>
                <w:color w:val="000000"/>
                <w:sz w:val="15"/>
                <w:szCs w:val="15"/>
              </w:rPr>
              <w:t>[0.10952897901931857, 0.8904710209806814]</w:t>
            </w:r>
          </w:p>
        </w:tc>
      </w:tr>
      <w:tr w:rsidR="00F06C68" w:rsidRPr="00985785" w14:paraId="6BAE6BA2"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A70DA3">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A70DA3">
            <w:r w:rsidRPr="00985785">
              <w:rPr>
                <w:color w:val="000000"/>
                <w:sz w:val="15"/>
                <w:szCs w:val="15"/>
              </w:rPr>
              <w:t>[0.1148709886937076, 0.8851290113062924]</w:t>
            </w:r>
          </w:p>
        </w:tc>
      </w:tr>
      <w:tr w:rsidR="00F06C68" w:rsidRPr="00985785" w14:paraId="39A9FA9F"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A70DA3">
            <w:r w:rsidRPr="00985785">
              <w:rPr>
                <w:b/>
                <w:bCs/>
                <w:color w:val="000000"/>
                <w:sz w:val="15"/>
                <w:szCs w:val="15"/>
              </w:rPr>
              <w:t>pattie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A70DA3">
            <w:r w:rsidRPr="00985785">
              <w:rPr>
                <w:color w:val="000000"/>
                <w:sz w:val="15"/>
                <w:szCs w:val="15"/>
              </w:rPr>
              <w:t>[0.11607358231246456, 0.8839264176875354]</w:t>
            </w:r>
          </w:p>
        </w:tc>
      </w:tr>
      <w:tr w:rsidR="00F06C68" w:rsidRPr="00985785" w14:paraId="297ABB93"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A70DA3">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A70DA3">
            <w:r w:rsidRPr="00985785">
              <w:rPr>
                <w:color w:val="000000"/>
                <w:sz w:val="15"/>
                <w:szCs w:val="15"/>
              </w:rPr>
              <w:t>[0.12525699647456212, 0.8747430035254379]</w:t>
            </w:r>
          </w:p>
        </w:tc>
      </w:tr>
      <w:tr w:rsidR="00F06C68" w:rsidRPr="00985785" w14:paraId="4F906E6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A70DA3">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A70DA3">
            <w:r w:rsidRPr="00985785">
              <w:rPr>
                <w:color w:val="000000"/>
                <w:sz w:val="15"/>
                <w:szCs w:val="15"/>
              </w:rPr>
              <w:t>[0.12849691511617833, 0.8715030848838217]</w:t>
            </w:r>
          </w:p>
        </w:tc>
      </w:tr>
      <w:tr w:rsidR="00F06C68" w:rsidRPr="00985785" w14:paraId="0D82331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A70DA3">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A70DA3">
            <w:r w:rsidRPr="00985785">
              <w:rPr>
                <w:color w:val="000000"/>
                <w:sz w:val="15"/>
                <w:szCs w:val="15"/>
              </w:rPr>
              <w:t>[0.14043323848824363, 0.8595667615117564]</w:t>
            </w:r>
          </w:p>
        </w:tc>
      </w:tr>
      <w:tr w:rsidR="00F06C68" w:rsidRPr="00985785" w14:paraId="1AD829F5"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A70DA3">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A70DA3">
            <w:r w:rsidRPr="00985785">
              <w:rPr>
                <w:color w:val="000000"/>
                <w:sz w:val="15"/>
                <w:szCs w:val="15"/>
              </w:rPr>
              <w:t>[0.15252997882774477, 0.8474700211722552]</w:t>
            </w:r>
          </w:p>
        </w:tc>
      </w:tr>
      <w:tr w:rsidR="00F06C68" w:rsidRPr="00985785" w14:paraId="2B44DADA"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A70DA3">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A70DA3">
            <w:r w:rsidRPr="00985785">
              <w:rPr>
                <w:color w:val="000000"/>
                <w:sz w:val="15"/>
                <w:szCs w:val="15"/>
              </w:rPr>
              <w:t>[0.18026996474752066, 0.8197300352524793]</w:t>
            </w:r>
          </w:p>
        </w:tc>
      </w:tr>
      <w:tr w:rsidR="00F06C68" w:rsidRPr="00985785" w14:paraId="22E166CC"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A70DA3">
            <w:r w:rsidRPr="00985785">
              <w:rPr>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A70DA3">
            <w:r w:rsidRPr="00985785">
              <w:rPr>
                <w:color w:val="000000"/>
                <w:sz w:val="15"/>
                <w:szCs w:val="15"/>
              </w:rPr>
              <w:t>[0.18552435704470105, 0.814475642955299]</w:t>
            </w:r>
          </w:p>
        </w:tc>
      </w:tr>
      <w:tr w:rsidR="00F06C68" w:rsidRPr="00985785" w14:paraId="2DCED8EB"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A70DA3">
            <w:r w:rsidRPr="00985785">
              <w:rPr>
                <w:b/>
                <w:bCs/>
                <w:color w:val="000000"/>
                <w:sz w:val="15"/>
                <w:szCs w:val="15"/>
              </w:rPr>
              <w:lastRenderedPageBreak/>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A70DA3">
            <w:r w:rsidRPr="00985785">
              <w:rPr>
                <w:color w:val="000000"/>
                <w:sz w:val="15"/>
                <w:szCs w:val="15"/>
              </w:rPr>
              <w:t>[0.18743374731899054, 0.8125662526810095]</w:t>
            </w:r>
          </w:p>
        </w:tc>
      </w:tr>
      <w:tr w:rsidR="00F06C68" w:rsidRPr="00985785" w14:paraId="6FB5C388" w14:textId="77777777" w:rsidTr="00A70DA3">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A70DA3">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A70DA3">
            <w:r w:rsidRPr="00985785">
              <w:rPr>
                <w:color w:val="000000"/>
                <w:sz w:val="15"/>
                <w:szCs w:val="15"/>
              </w:rPr>
              <w:t>[0.1885092770891743, 0.8114907229108257]</w:t>
            </w:r>
          </w:p>
        </w:tc>
      </w:tr>
      <w:tr w:rsidR="00F06C68" w:rsidRPr="00985785" w14:paraId="3AB301EB"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A70DA3">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A70DA3">
            <w:r w:rsidRPr="00985785">
              <w:rPr>
                <w:color w:val="000000"/>
                <w:sz w:val="15"/>
                <w:szCs w:val="15"/>
              </w:rPr>
              <w:t>[0.19105596269953462, 0.8089440373004654]</w:t>
            </w:r>
          </w:p>
        </w:tc>
      </w:tr>
      <w:tr w:rsidR="00F06C68" w:rsidRPr="00985785" w14:paraId="4495E7AD"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A70DA3">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A70DA3">
            <w:r w:rsidRPr="00985785">
              <w:rPr>
                <w:color w:val="000000"/>
                <w:sz w:val="15"/>
                <w:szCs w:val="15"/>
              </w:rPr>
              <w:t>[0.20066987838408545, 0.7993301216159145]</w:t>
            </w:r>
          </w:p>
        </w:tc>
      </w:tr>
      <w:tr w:rsidR="00F06C68" w:rsidRPr="00985785" w14:paraId="1CD1F989"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A70DA3">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A70DA3">
            <w:r w:rsidRPr="00985785">
              <w:rPr>
                <w:color w:val="000000"/>
                <w:sz w:val="15"/>
                <w:szCs w:val="15"/>
              </w:rPr>
              <w:t>[0.21053335042016352, 0.7894666495798365]</w:t>
            </w:r>
          </w:p>
        </w:tc>
      </w:tr>
      <w:tr w:rsidR="00F06C68" w:rsidRPr="00985785" w14:paraId="4E62D1DD"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A70DA3">
            <w:r w:rsidRPr="00985785">
              <w:rPr>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A70DA3">
            <w:r w:rsidRPr="00985785">
              <w:rPr>
                <w:color w:val="000000"/>
                <w:sz w:val="15"/>
                <w:szCs w:val="15"/>
              </w:rPr>
              <w:t>[0.2188211503446117, 0.7811788496553883]</w:t>
            </w:r>
          </w:p>
        </w:tc>
      </w:tr>
      <w:tr w:rsidR="00F06C68" w:rsidRPr="00985785" w14:paraId="53584887"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A70DA3">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A70DA3">
            <w:r w:rsidRPr="00985785">
              <w:rPr>
                <w:color w:val="000000"/>
                <w:sz w:val="15"/>
                <w:szCs w:val="15"/>
              </w:rPr>
              <w:t>[0.2374227627360933, 0.7625772372639067]</w:t>
            </w:r>
          </w:p>
        </w:tc>
      </w:tr>
      <w:tr w:rsidR="00F06C68" w:rsidRPr="00985785" w14:paraId="1FC0EB04"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A70DA3">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A70DA3">
            <w:r w:rsidRPr="00985785">
              <w:rPr>
                <w:color w:val="000000"/>
                <w:sz w:val="15"/>
                <w:szCs w:val="15"/>
              </w:rPr>
              <w:t>[0.24220789410029497, 0.757792105899705]</w:t>
            </w:r>
          </w:p>
        </w:tc>
      </w:tr>
      <w:tr w:rsidR="00F06C68" w:rsidRPr="00985785" w14:paraId="4DFE9C95"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A70DA3">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A70DA3">
            <w:r w:rsidRPr="00985785">
              <w:rPr>
                <w:color w:val="000000"/>
                <w:sz w:val="15"/>
                <w:szCs w:val="15"/>
              </w:rPr>
              <w:t>[0.24768428446102064, 0.7523157155389794]</w:t>
            </w:r>
          </w:p>
        </w:tc>
      </w:tr>
      <w:tr w:rsidR="00F06C68" w:rsidRPr="00985785" w14:paraId="081F1EB1"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A70DA3">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A70DA3">
            <w:r w:rsidRPr="00985785">
              <w:rPr>
                <w:color w:val="000000"/>
                <w:sz w:val="15"/>
                <w:szCs w:val="15"/>
              </w:rPr>
              <w:t>[0.24915028186127286, 0.7508497181387271]</w:t>
            </w:r>
          </w:p>
        </w:tc>
      </w:tr>
      <w:tr w:rsidR="00F06C68" w:rsidRPr="00985785" w14:paraId="576EFC8C"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A70DA3">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A70DA3">
            <w:r w:rsidRPr="00985785">
              <w:rPr>
                <w:color w:val="000000"/>
                <w:sz w:val="15"/>
                <w:szCs w:val="15"/>
              </w:rPr>
              <w:t>[0.2595798061837933, 0.7404201938162067]</w:t>
            </w:r>
          </w:p>
        </w:tc>
      </w:tr>
      <w:tr w:rsidR="00F06C68" w:rsidRPr="00985785" w14:paraId="4AB6927A"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A70DA3">
            <w:r w:rsidRPr="00985785">
              <w:rPr>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A70DA3">
            <w:r w:rsidRPr="00985785">
              <w:rPr>
                <w:color w:val="000000"/>
                <w:sz w:val="15"/>
                <w:szCs w:val="15"/>
              </w:rPr>
              <w:t>[0.29097630707112465, 0.7090236929288753]</w:t>
            </w:r>
          </w:p>
        </w:tc>
      </w:tr>
      <w:tr w:rsidR="00F06C68" w:rsidRPr="00985785" w14:paraId="7661E353"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A70DA3">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A70DA3">
            <w:r w:rsidRPr="00985785">
              <w:rPr>
                <w:color w:val="000000"/>
                <w:sz w:val="15"/>
                <w:szCs w:val="15"/>
              </w:rPr>
              <w:t>[0.29878720611735254, 0.7012127938826475]</w:t>
            </w:r>
          </w:p>
        </w:tc>
      </w:tr>
      <w:tr w:rsidR="00F06C68" w:rsidRPr="00985785" w14:paraId="2F01BB40"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A70DA3">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A70DA3">
            <w:r w:rsidRPr="00985785">
              <w:rPr>
                <w:color w:val="000000"/>
                <w:sz w:val="15"/>
                <w:szCs w:val="15"/>
              </w:rPr>
              <w:t>[0.3070038321413041, 0.6929961678586959]</w:t>
            </w:r>
          </w:p>
        </w:tc>
      </w:tr>
      <w:tr w:rsidR="00F06C68" w:rsidRPr="00985785" w14:paraId="0A950A38"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A70DA3">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A70DA3">
            <w:r w:rsidRPr="00985785">
              <w:rPr>
                <w:color w:val="000000"/>
                <w:sz w:val="15"/>
                <w:szCs w:val="15"/>
              </w:rPr>
              <w:t>[0.3167334820875807, 0.6832665179124193]</w:t>
            </w:r>
          </w:p>
        </w:tc>
      </w:tr>
      <w:tr w:rsidR="00F06C68" w:rsidRPr="00985785" w14:paraId="52C81B02" w14:textId="77777777" w:rsidTr="00A70DA3">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A70DA3">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A70DA3">
            <w:r w:rsidRPr="00985785">
              <w:rPr>
                <w:color w:val="000000"/>
                <w:sz w:val="15"/>
                <w:szCs w:val="15"/>
              </w:rPr>
              <w:t>[0.3168042925668779, 0.6831957074331221]</w:t>
            </w:r>
          </w:p>
        </w:tc>
      </w:tr>
      <w:tr w:rsidR="00F06C68" w:rsidRPr="00985785" w14:paraId="492F62EC"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A70DA3">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A70DA3">
            <w:r w:rsidRPr="00985785">
              <w:rPr>
                <w:color w:val="000000"/>
                <w:sz w:val="15"/>
                <w:szCs w:val="15"/>
              </w:rPr>
              <w:t>[0.3227256066834283, 0.6772743933165717]</w:t>
            </w:r>
          </w:p>
        </w:tc>
      </w:tr>
      <w:tr w:rsidR="00F06C68" w:rsidRPr="00985785" w14:paraId="14EE2E43"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A70DA3">
            <w:r w:rsidRPr="00985785">
              <w:rPr>
                <w:b/>
                <w:bCs/>
                <w:color w:val="000000"/>
                <w:sz w:val="15"/>
                <w:szCs w:val="15"/>
              </w:rPr>
              <w:t>balty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A70DA3">
            <w:r w:rsidRPr="00985785">
              <w:rPr>
                <w:color w:val="000000"/>
                <w:sz w:val="15"/>
                <w:szCs w:val="15"/>
              </w:rPr>
              <w:t>[0.3348070496159057, 0.6651929503840943]</w:t>
            </w:r>
          </w:p>
        </w:tc>
      </w:tr>
      <w:tr w:rsidR="00F06C68" w:rsidRPr="00985785" w14:paraId="02C939C8"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A70DA3">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A70DA3">
            <w:r w:rsidRPr="00985785">
              <w:rPr>
                <w:color w:val="000000"/>
                <w:sz w:val="15"/>
                <w:szCs w:val="15"/>
              </w:rPr>
              <w:t>[0.3501170228726148, 0.6498829771273852]</w:t>
            </w:r>
          </w:p>
        </w:tc>
      </w:tr>
      <w:tr w:rsidR="00F06C68" w:rsidRPr="00985785" w14:paraId="33278897"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A70DA3">
            <w:r w:rsidRPr="00985785">
              <w:rPr>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A70DA3">
            <w:r w:rsidRPr="00985785">
              <w:rPr>
                <w:color w:val="000000"/>
                <w:sz w:val="15"/>
                <w:szCs w:val="15"/>
              </w:rPr>
              <w:t>[0.35124217479327335, 0.6487578252067266]</w:t>
            </w:r>
          </w:p>
        </w:tc>
      </w:tr>
      <w:tr w:rsidR="00F06C68" w:rsidRPr="00985785" w14:paraId="727A1D5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A70DA3">
            <w:r w:rsidRPr="00985785">
              <w:rPr>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A70DA3">
            <w:r w:rsidRPr="00985785">
              <w:rPr>
                <w:color w:val="000000"/>
                <w:sz w:val="15"/>
                <w:szCs w:val="15"/>
              </w:rPr>
              <w:t>[0.35124217479327335, 0.6487578252067266]</w:t>
            </w:r>
          </w:p>
        </w:tc>
      </w:tr>
      <w:tr w:rsidR="00F06C68" w:rsidRPr="00985785" w14:paraId="719EA2B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A70DA3">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A70DA3">
            <w:r w:rsidRPr="00985785">
              <w:rPr>
                <w:color w:val="000000"/>
                <w:sz w:val="15"/>
                <w:szCs w:val="15"/>
              </w:rPr>
              <w:t>[0.35460931105113624, 0.6453906889488638]</w:t>
            </w:r>
          </w:p>
        </w:tc>
      </w:tr>
      <w:tr w:rsidR="00F06C68" w:rsidRPr="00985785" w14:paraId="0D4C8A81"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A70DA3">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A70DA3">
            <w:r w:rsidRPr="00985785">
              <w:rPr>
                <w:color w:val="000000"/>
                <w:sz w:val="15"/>
                <w:szCs w:val="15"/>
              </w:rPr>
              <w:t>[0.3625614270875258, 0.6374385729124742]</w:t>
            </w:r>
          </w:p>
        </w:tc>
      </w:tr>
      <w:tr w:rsidR="00F06C68" w:rsidRPr="00985785" w14:paraId="64E0C18A"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A70DA3">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A70DA3">
            <w:r w:rsidRPr="00985785">
              <w:rPr>
                <w:color w:val="000000"/>
                <w:sz w:val="15"/>
                <w:szCs w:val="15"/>
              </w:rPr>
              <w:t>[0.38772979177115596, 0.612270208228844]</w:t>
            </w:r>
          </w:p>
        </w:tc>
      </w:tr>
      <w:tr w:rsidR="00F06C68" w:rsidRPr="00985785" w14:paraId="154C3D23"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A70DA3">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A70DA3">
            <w:r w:rsidRPr="00985785">
              <w:rPr>
                <w:color w:val="000000"/>
                <w:sz w:val="15"/>
                <w:szCs w:val="15"/>
              </w:rPr>
              <w:t>[0.39519298167919703, 0.604807018320803]</w:t>
            </w:r>
          </w:p>
        </w:tc>
      </w:tr>
      <w:tr w:rsidR="00F06C68" w:rsidRPr="00985785" w14:paraId="27FFD10C"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A70DA3">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A70DA3">
            <w:r w:rsidRPr="00985785">
              <w:rPr>
                <w:color w:val="000000"/>
                <w:sz w:val="15"/>
                <w:szCs w:val="15"/>
              </w:rPr>
              <w:t>[0.3957820821304686, 0.6042179178695314]</w:t>
            </w:r>
          </w:p>
        </w:tc>
      </w:tr>
      <w:tr w:rsidR="00F06C68" w:rsidRPr="00985785" w14:paraId="1D672662"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A70DA3">
            <w:r w:rsidRPr="00985785">
              <w:rPr>
                <w:b/>
                <w:bCs/>
                <w:color w:val="000000"/>
                <w:sz w:val="15"/>
                <w:szCs w:val="15"/>
              </w:rPr>
              <w:lastRenderedPageBreak/>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A70DA3">
            <w:r w:rsidRPr="00985785">
              <w:rPr>
                <w:color w:val="000000"/>
                <w:sz w:val="15"/>
                <w:szCs w:val="15"/>
              </w:rPr>
              <w:t>[0.42024142622620053, 0.5797585737737995]</w:t>
            </w:r>
          </w:p>
        </w:tc>
      </w:tr>
      <w:tr w:rsidR="00F06C68" w:rsidRPr="00985785" w14:paraId="155429E0"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A70DA3">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A70DA3">
            <w:r w:rsidRPr="00985785">
              <w:rPr>
                <w:color w:val="000000"/>
                <w:sz w:val="15"/>
                <w:szCs w:val="15"/>
              </w:rPr>
              <w:t>[0.4248062839850639, 0.5751937160149361]</w:t>
            </w:r>
          </w:p>
        </w:tc>
      </w:tr>
      <w:tr w:rsidR="00F06C68" w:rsidRPr="00985785" w14:paraId="79A0977B" w14:textId="77777777" w:rsidTr="00A70DA3">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A70DA3">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A70DA3">
            <w:r w:rsidRPr="00985785">
              <w:rPr>
                <w:color w:val="000000"/>
                <w:sz w:val="15"/>
                <w:szCs w:val="15"/>
              </w:rPr>
              <w:t>[0.42622824594002295, 0.573771754059977]</w:t>
            </w:r>
          </w:p>
        </w:tc>
      </w:tr>
      <w:tr w:rsidR="00F06C68" w:rsidRPr="00985785" w14:paraId="301FA840"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A70DA3">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A70DA3">
            <w:r w:rsidRPr="00985785">
              <w:rPr>
                <w:color w:val="000000"/>
                <w:sz w:val="15"/>
                <w:szCs w:val="15"/>
              </w:rPr>
              <w:t>[0.4367089175920039, 0.5632910824079961]</w:t>
            </w:r>
          </w:p>
        </w:tc>
      </w:tr>
      <w:tr w:rsidR="00F06C68" w:rsidRPr="00985785" w14:paraId="46E83B94"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A70DA3">
            <w:r w:rsidRPr="00985785">
              <w:rPr>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A70DA3">
            <w:r w:rsidRPr="00985785">
              <w:rPr>
                <w:color w:val="000000"/>
                <w:sz w:val="15"/>
                <w:szCs w:val="15"/>
              </w:rPr>
              <w:t>[0.4385420913404726, 0.5614579086595274]</w:t>
            </w:r>
          </w:p>
        </w:tc>
      </w:tr>
      <w:tr w:rsidR="00F06C68" w:rsidRPr="00985785" w14:paraId="3BC079D0"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A70DA3">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A70DA3">
            <w:r w:rsidRPr="00985785">
              <w:rPr>
                <w:color w:val="000000"/>
                <w:sz w:val="15"/>
                <w:szCs w:val="15"/>
              </w:rPr>
              <w:t>[0.4650031510322067, 0.5349968489677933]</w:t>
            </w:r>
          </w:p>
        </w:tc>
      </w:tr>
      <w:tr w:rsidR="00F06C68" w:rsidRPr="00985785" w14:paraId="14B424DC"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A70DA3">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A70DA3">
            <w:r w:rsidRPr="00985785">
              <w:rPr>
                <w:color w:val="000000"/>
                <w:sz w:val="15"/>
                <w:szCs w:val="15"/>
              </w:rPr>
              <w:t>[0.4743260958093295, 0.5256739041906705]</w:t>
            </w:r>
          </w:p>
        </w:tc>
      </w:tr>
      <w:tr w:rsidR="00F06C68" w:rsidRPr="00985785" w14:paraId="0490DF8E"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A70DA3">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A70DA3">
            <w:r w:rsidRPr="00985785">
              <w:rPr>
                <w:color w:val="000000"/>
                <w:sz w:val="15"/>
                <w:szCs w:val="15"/>
              </w:rPr>
              <w:t>[0.47695369015475175, 0.5230463098452482]</w:t>
            </w:r>
          </w:p>
        </w:tc>
      </w:tr>
      <w:tr w:rsidR="00F06C68" w:rsidRPr="00985785" w14:paraId="39B31648"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A70DA3">
            <w:r w:rsidRPr="00985785">
              <w:rPr>
                <w:b/>
                <w:bCs/>
                <w:color w:val="000000"/>
                <w:sz w:val="15"/>
                <w:szCs w:val="15"/>
              </w:rPr>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A70DA3">
            <w:r w:rsidRPr="00985785">
              <w:rPr>
                <w:color w:val="000000"/>
                <w:sz w:val="15"/>
                <w:szCs w:val="15"/>
              </w:rPr>
              <w:t>[0.4793352062612427, 0.5206647937387573]</w:t>
            </w:r>
          </w:p>
        </w:tc>
      </w:tr>
      <w:tr w:rsidR="00F06C68" w:rsidRPr="00985785" w14:paraId="3B4A8824"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A70DA3">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A70DA3">
            <w:r w:rsidRPr="00985785">
              <w:rPr>
                <w:color w:val="000000"/>
                <w:sz w:val="15"/>
                <w:szCs w:val="15"/>
              </w:rPr>
              <w:t>[0.4824534401241375, 0.5175465598758625]</w:t>
            </w:r>
          </w:p>
        </w:tc>
      </w:tr>
      <w:tr w:rsidR="00F06C68" w:rsidRPr="00985785" w14:paraId="45EAF8A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A70DA3">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A70DA3">
            <w:r w:rsidRPr="00985785">
              <w:rPr>
                <w:color w:val="000000"/>
                <w:sz w:val="15"/>
                <w:szCs w:val="15"/>
              </w:rPr>
              <w:t>[0.4826230587021527, 0.5173769412978473]</w:t>
            </w:r>
          </w:p>
        </w:tc>
      </w:tr>
      <w:tr w:rsidR="00F06C68" w:rsidRPr="00985785" w14:paraId="3B61DF36" w14:textId="77777777" w:rsidTr="00A70DA3">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A70DA3">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A70DA3">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F06C68" w:rsidRPr="00985785" w14:paraId="5035871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A70DA3">
            <w:pPr>
              <w:rPr>
                <w:b/>
                <w:bCs/>
                <w:color w:val="000000"/>
                <w:sz w:val="15"/>
                <w:szCs w:val="15"/>
              </w:rPr>
            </w:pPr>
            <w:r w:rsidRPr="00985785">
              <w:rPr>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77777777" w:rsidR="00F06C68" w:rsidRPr="00985785" w:rsidRDefault="00F06C68" w:rsidP="00A70DA3">
            <w:pPr>
              <w:rPr>
                <w:color w:val="000000"/>
                <w:sz w:val="15"/>
                <w:szCs w:val="15"/>
              </w:rPr>
            </w:pPr>
            <w:r w:rsidRPr="00985785">
              <w:rPr>
                <w:color w:val="000000"/>
                <w:sz w:val="15"/>
                <w:szCs w:val="15"/>
              </w:rPr>
              <w:t xml:space="preserve">National &amp; Regional </w:t>
            </w:r>
          </w:p>
        </w:tc>
      </w:tr>
      <w:tr w:rsidR="00F06C68" w:rsidRPr="00985785" w14:paraId="515B0DE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A70DA3">
            <w:r w:rsidRPr="00985785">
              <w:rPr>
                <w:b/>
                <w:bCs/>
                <w:color w:val="000000"/>
                <w:sz w:val="15"/>
                <w:szCs w:val="15"/>
              </w:rPr>
              <w:t>cheese pattie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A70DA3">
            <w:r w:rsidRPr="00985785">
              <w:rPr>
                <w:color w:val="000000"/>
                <w:sz w:val="15"/>
                <w:szCs w:val="15"/>
              </w:rPr>
              <w:t>[0.013309049172268272, 0.9866909508277317]</w:t>
            </w:r>
          </w:p>
        </w:tc>
      </w:tr>
      <w:tr w:rsidR="00F06C68" w:rsidRPr="00985785" w14:paraId="30F12E44"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A70DA3">
            <w:r w:rsidRPr="00985785">
              <w:rPr>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A70DA3">
            <w:r w:rsidRPr="00985785">
              <w:rPr>
                <w:color w:val="000000"/>
                <w:sz w:val="15"/>
                <w:szCs w:val="15"/>
              </w:rPr>
              <w:t>[0.0186291426474251, 0.9813708573525749]</w:t>
            </w:r>
          </w:p>
        </w:tc>
      </w:tr>
      <w:tr w:rsidR="00F06C68" w:rsidRPr="00985785" w14:paraId="7798E70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A70DA3">
            <w:r w:rsidRPr="00985785">
              <w:rPr>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A70DA3">
            <w:r w:rsidRPr="00985785">
              <w:rPr>
                <w:color w:val="000000"/>
                <w:sz w:val="15"/>
                <w:szCs w:val="15"/>
              </w:rPr>
              <w:t>[0.022596261386979788, 0.9774037386130202]</w:t>
            </w:r>
          </w:p>
        </w:tc>
      </w:tr>
      <w:tr w:rsidR="00F06C68" w:rsidRPr="00985785" w14:paraId="26C9D5B3"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A70DA3">
            <w:r w:rsidRPr="00985785">
              <w:rPr>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A70DA3">
            <w:r w:rsidRPr="00985785">
              <w:rPr>
                <w:color w:val="000000"/>
                <w:sz w:val="15"/>
                <w:szCs w:val="15"/>
              </w:rPr>
              <w:t>[0.023568146763607967, 0.976431853236392]</w:t>
            </w:r>
          </w:p>
        </w:tc>
      </w:tr>
      <w:tr w:rsidR="00F06C68" w:rsidRPr="00985785" w14:paraId="61B82EB2"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A70DA3">
            <w:r w:rsidRPr="00985785">
              <w:rPr>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A70DA3">
            <w:r w:rsidRPr="00985785">
              <w:rPr>
                <w:color w:val="000000"/>
                <w:sz w:val="15"/>
                <w:szCs w:val="15"/>
              </w:rPr>
              <w:t>[0.03220485137533258, 0.9677951486246674]</w:t>
            </w:r>
          </w:p>
        </w:tc>
      </w:tr>
      <w:tr w:rsidR="00F06C68" w:rsidRPr="00985785" w14:paraId="7B4888D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A70DA3">
            <w:r w:rsidRPr="00985785">
              <w:rPr>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A70DA3">
            <w:r w:rsidRPr="00985785">
              <w:rPr>
                <w:color w:val="000000"/>
                <w:sz w:val="15"/>
                <w:szCs w:val="15"/>
              </w:rPr>
              <w:t>[0.03268870363025178, 0.9673112963697482]</w:t>
            </w:r>
          </w:p>
        </w:tc>
      </w:tr>
      <w:tr w:rsidR="00F06C68" w:rsidRPr="00985785" w14:paraId="5F254CC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A70DA3">
            <w:r w:rsidRPr="00985785">
              <w:rPr>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A70DA3">
            <w:r w:rsidRPr="00985785">
              <w:rPr>
                <w:color w:val="000000"/>
                <w:sz w:val="15"/>
                <w:szCs w:val="15"/>
              </w:rPr>
              <w:t>[0.034481232740873224, 0.9655187672591268]</w:t>
            </w:r>
          </w:p>
        </w:tc>
      </w:tr>
      <w:tr w:rsidR="00F06C68" w:rsidRPr="00985785" w14:paraId="7D7B969F"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A70DA3">
            <w:r w:rsidRPr="00985785">
              <w:rPr>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A70DA3">
            <w:r w:rsidRPr="00985785">
              <w:rPr>
                <w:color w:val="000000"/>
                <w:sz w:val="15"/>
                <w:szCs w:val="15"/>
              </w:rPr>
              <w:t>[0.03671211066273117, 0.9632878893372688]</w:t>
            </w:r>
          </w:p>
        </w:tc>
      </w:tr>
      <w:tr w:rsidR="00F06C68" w:rsidRPr="00985785" w14:paraId="22C236F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A70DA3">
            <w:r w:rsidRPr="00985785">
              <w:rPr>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A70DA3">
            <w:r w:rsidRPr="00985785">
              <w:rPr>
                <w:color w:val="000000"/>
                <w:sz w:val="15"/>
                <w:szCs w:val="15"/>
              </w:rPr>
              <w:t>[0.037933276927266446, 0.9620667230727336]</w:t>
            </w:r>
          </w:p>
        </w:tc>
      </w:tr>
      <w:tr w:rsidR="00F06C68" w:rsidRPr="00985785" w14:paraId="7F4F559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A70DA3">
            <w:r w:rsidRPr="00985785">
              <w:rPr>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A70DA3">
            <w:r w:rsidRPr="00985785">
              <w:rPr>
                <w:color w:val="000000"/>
                <w:sz w:val="15"/>
                <w:szCs w:val="15"/>
              </w:rPr>
              <w:t>[0.038477080449522916, 0.9615229195504771]</w:t>
            </w:r>
          </w:p>
        </w:tc>
      </w:tr>
      <w:tr w:rsidR="00F06C68" w:rsidRPr="00985785" w14:paraId="5914CDC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A70DA3">
            <w:r w:rsidRPr="00985785">
              <w:rPr>
                <w:b/>
                <w:bCs/>
                <w:color w:val="000000"/>
                <w:sz w:val="15"/>
                <w:szCs w:val="15"/>
              </w:rPr>
              <w:t>diet bru</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A70DA3">
            <w:r w:rsidRPr="00985785">
              <w:rPr>
                <w:color w:val="000000"/>
                <w:sz w:val="15"/>
                <w:szCs w:val="15"/>
              </w:rPr>
              <w:t>[0.041033740318725975, 0.958966259681274]</w:t>
            </w:r>
          </w:p>
        </w:tc>
      </w:tr>
      <w:tr w:rsidR="00F06C68" w:rsidRPr="00985785" w14:paraId="28BB93C3"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A70DA3">
            <w:r w:rsidRPr="00985785">
              <w:rPr>
                <w:b/>
                <w:bCs/>
                <w:color w:val="000000"/>
                <w:sz w:val="15"/>
                <w:szCs w:val="15"/>
              </w:rPr>
              <w:lastRenderedPageBreak/>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A70DA3">
            <w:r w:rsidRPr="00985785">
              <w:rPr>
                <w:color w:val="000000"/>
                <w:sz w:val="15"/>
                <w:szCs w:val="15"/>
              </w:rPr>
              <w:t>[0.049003760243348515, 0.9509962397566515]</w:t>
            </w:r>
          </w:p>
        </w:tc>
      </w:tr>
      <w:tr w:rsidR="00F06C68" w:rsidRPr="00985785" w14:paraId="4098C0E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A70DA3">
            <w:r w:rsidRPr="00985785">
              <w:rPr>
                <w:b/>
                <w:bCs/>
                <w:color w:val="000000"/>
                <w:sz w:val="15"/>
                <w:szCs w:val="15"/>
              </w:rPr>
              <w:t>diet coke ltr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A70DA3">
            <w:r w:rsidRPr="00985785">
              <w:rPr>
                <w:color w:val="000000"/>
                <w:sz w:val="15"/>
                <w:szCs w:val="15"/>
              </w:rPr>
              <w:t>[0.05278428446365713, 0.9472157155363429]</w:t>
            </w:r>
          </w:p>
        </w:tc>
      </w:tr>
      <w:tr w:rsidR="00F06C68" w:rsidRPr="00985785" w14:paraId="1028CF4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A70DA3">
            <w:r w:rsidRPr="00985785">
              <w:rPr>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A70DA3">
            <w:r w:rsidRPr="00985785">
              <w:rPr>
                <w:color w:val="000000"/>
                <w:sz w:val="15"/>
                <w:szCs w:val="15"/>
              </w:rPr>
              <w:t>[0.05353617178504022, 0.9464638282149598]</w:t>
            </w:r>
          </w:p>
        </w:tc>
      </w:tr>
      <w:tr w:rsidR="00F06C68" w:rsidRPr="00985785" w14:paraId="653C164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A70DA3">
            <w:r w:rsidRPr="00985785">
              <w:rPr>
                <w:b/>
                <w:bCs/>
                <w:color w:val="000000"/>
                <w:sz w:val="15"/>
                <w:szCs w:val="15"/>
              </w:rPr>
              <w:t>pattie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A70DA3">
            <w:r w:rsidRPr="00985785">
              <w:rPr>
                <w:color w:val="000000"/>
                <w:sz w:val="15"/>
                <w:szCs w:val="15"/>
              </w:rPr>
              <w:t>[0.06093147368861507, 0.9390685263113849]</w:t>
            </w:r>
          </w:p>
        </w:tc>
      </w:tr>
      <w:tr w:rsidR="00F06C68" w:rsidRPr="00985785" w14:paraId="1228157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A70DA3">
            <w:r w:rsidRPr="00985785">
              <w:rPr>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A70DA3">
            <w:r w:rsidRPr="00985785">
              <w:rPr>
                <w:color w:val="000000"/>
                <w:sz w:val="15"/>
                <w:szCs w:val="15"/>
              </w:rPr>
              <w:t>[0.06283895877899259, 0.9371610412210074]</w:t>
            </w:r>
          </w:p>
        </w:tc>
      </w:tr>
      <w:tr w:rsidR="00F06C68" w:rsidRPr="00985785" w14:paraId="5DAD3D5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A70DA3">
            <w:r w:rsidRPr="00985785">
              <w:rPr>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A70DA3">
            <w:r w:rsidRPr="00985785">
              <w:rPr>
                <w:color w:val="000000"/>
                <w:sz w:val="15"/>
                <w:szCs w:val="15"/>
              </w:rPr>
              <w:t>[0.06420796357829794, 0.9357920364217021]</w:t>
            </w:r>
          </w:p>
        </w:tc>
      </w:tr>
      <w:tr w:rsidR="00F06C68" w:rsidRPr="00985785" w14:paraId="5CC0811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A70DA3">
            <w:r w:rsidRPr="00985785">
              <w:rPr>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A70DA3">
            <w:r w:rsidRPr="00985785">
              <w:rPr>
                <w:color w:val="000000"/>
                <w:sz w:val="15"/>
                <w:szCs w:val="15"/>
              </w:rPr>
              <w:t>[0.06710259810974517, 0.9328974018902548]</w:t>
            </w:r>
          </w:p>
        </w:tc>
      </w:tr>
      <w:tr w:rsidR="00F06C68" w:rsidRPr="00985785" w14:paraId="131A61F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A70DA3">
            <w:r w:rsidRPr="00985785">
              <w:rPr>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A70DA3">
            <w:r w:rsidRPr="00985785">
              <w:rPr>
                <w:color w:val="000000"/>
                <w:sz w:val="15"/>
                <w:szCs w:val="15"/>
              </w:rPr>
              <w:t>[0.07105552105199131, 0.9289444789480087]</w:t>
            </w:r>
          </w:p>
        </w:tc>
      </w:tr>
      <w:tr w:rsidR="00F06C68" w:rsidRPr="00985785" w14:paraId="30BE2C0D"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A70DA3">
            <w:r w:rsidRPr="00985785">
              <w:rPr>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A70DA3">
            <w:r w:rsidRPr="00985785">
              <w:rPr>
                <w:color w:val="000000"/>
                <w:sz w:val="15"/>
                <w:szCs w:val="15"/>
              </w:rPr>
              <w:t>[0.07476984265165865, 0.9252301573483414]</w:t>
            </w:r>
          </w:p>
        </w:tc>
      </w:tr>
      <w:tr w:rsidR="00F06C68" w:rsidRPr="00985785" w14:paraId="7A6A3B3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A70DA3">
            <w:r w:rsidRPr="00985785">
              <w:rPr>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A70DA3">
            <w:r w:rsidRPr="00985785">
              <w:rPr>
                <w:color w:val="000000"/>
                <w:sz w:val="15"/>
                <w:szCs w:val="15"/>
              </w:rPr>
              <w:t>[0.07763404564334098, 0.922365954356659]</w:t>
            </w:r>
          </w:p>
        </w:tc>
      </w:tr>
      <w:tr w:rsidR="00F06C68" w:rsidRPr="00985785" w14:paraId="4768971E"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A70DA3">
            <w:r w:rsidRPr="00985785">
              <w:rPr>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A70DA3">
            <w:r w:rsidRPr="00985785">
              <w:rPr>
                <w:color w:val="000000"/>
                <w:sz w:val="15"/>
                <w:szCs w:val="15"/>
              </w:rPr>
              <w:t>[0.08065191355388068, 0.9193480864461193]</w:t>
            </w:r>
          </w:p>
        </w:tc>
      </w:tr>
      <w:tr w:rsidR="00F06C68" w:rsidRPr="00985785" w14:paraId="59540B6B"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A70DA3">
            <w:r w:rsidRPr="00985785">
              <w:rPr>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A70DA3">
            <w:r w:rsidRPr="00985785">
              <w:rPr>
                <w:color w:val="000000"/>
                <w:sz w:val="15"/>
                <w:szCs w:val="15"/>
              </w:rPr>
              <w:t>[0.08337077826346695, 0.916629221736533]</w:t>
            </w:r>
          </w:p>
        </w:tc>
      </w:tr>
      <w:tr w:rsidR="00F06C68" w:rsidRPr="00985785" w14:paraId="59E9AE6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A70DA3">
            <w:r w:rsidRPr="00985785">
              <w:rPr>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A70DA3">
            <w:r w:rsidRPr="00985785">
              <w:rPr>
                <w:color w:val="000000"/>
                <w:sz w:val="15"/>
                <w:szCs w:val="15"/>
              </w:rPr>
              <w:t>[0.09245513281940321, 0.9075448671805968]</w:t>
            </w:r>
          </w:p>
        </w:tc>
      </w:tr>
      <w:tr w:rsidR="00F06C68" w:rsidRPr="00985785" w14:paraId="046B06D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A70DA3">
            <w:r w:rsidRPr="00985785">
              <w:rPr>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A70DA3">
            <w:r w:rsidRPr="00985785">
              <w:rPr>
                <w:color w:val="000000"/>
                <w:sz w:val="15"/>
                <w:szCs w:val="15"/>
              </w:rPr>
              <w:t>[0.11106739501985041, 0.8889326049801496]</w:t>
            </w:r>
          </w:p>
        </w:tc>
      </w:tr>
      <w:tr w:rsidR="00F06C68" w:rsidRPr="00985785" w14:paraId="4526800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A70DA3">
            <w:r w:rsidRPr="00985785">
              <w:rPr>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A70DA3">
            <w:r w:rsidRPr="00985785">
              <w:rPr>
                <w:color w:val="000000"/>
                <w:sz w:val="15"/>
                <w:szCs w:val="15"/>
              </w:rPr>
              <w:t>[0.1334193658886207, 0.8665806341113793]</w:t>
            </w:r>
          </w:p>
        </w:tc>
      </w:tr>
      <w:tr w:rsidR="00F06C68" w:rsidRPr="00985785" w14:paraId="789E09A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A70DA3">
            <w:r w:rsidRPr="00985785">
              <w:rPr>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A70DA3">
            <w:r w:rsidRPr="00985785">
              <w:rPr>
                <w:color w:val="000000"/>
                <w:sz w:val="15"/>
                <w:szCs w:val="15"/>
              </w:rPr>
              <w:t>[0.1360885812031546, 0.8639114187968454]</w:t>
            </w:r>
          </w:p>
        </w:tc>
      </w:tr>
      <w:tr w:rsidR="00F06C68" w:rsidRPr="00985785" w14:paraId="69DD135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A70DA3">
            <w:r w:rsidRPr="00985785">
              <w:rPr>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A70DA3">
            <w:r w:rsidRPr="00985785">
              <w:rPr>
                <w:color w:val="000000"/>
                <w:sz w:val="15"/>
                <w:szCs w:val="15"/>
              </w:rPr>
              <w:t>[0.14537848581225887, 0.8546215141877411]</w:t>
            </w:r>
          </w:p>
        </w:tc>
      </w:tr>
      <w:tr w:rsidR="00F06C68" w:rsidRPr="00985785" w14:paraId="4698B5C4"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A70DA3">
            <w:r w:rsidRPr="00985785">
              <w:rPr>
                <w:b/>
                <w:bCs/>
                <w:color w:val="000000"/>
                <w:sz w:val="15"/>
                <w:szCs w:val="15"/>
              </w:rPr>
              <w:t>funghi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A70DA3">
            <w:r w:rsidRPr="00985785">
              <w:rPr>
                <w:color w:val="000000"/>
                <w:sz w:val="15"/>
                <w:szCs w:val="15"/>
              </w:rPr>
              <w:t>[0.15603603785303422, 0.8439639621469658]</w:t>
            </w:r>
          </w:p>
        </w:tc>
      </w:tr>
      <w:tr w:rsidR="00F06C68" w:rsidRPr="00985785" w14:paraId="214F4A41"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A70DA3">
            <w:r w:rsidRPr="00985785">
              <w:rPr>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A70DA3">
            <w:r w:rsidRPr="00985785">
              <w:rPr>
                <w:color w:val="000000"/>
                <w:sz w:val="15"/>
                <w:szCs w:val="15"/>
              </w:rPr>
              <w:t>[0.16533691272400008, 0.8346630872759999]</w:t>
            </w:r>
          </w:p>
        </w:tc>
      </w:tr>
      <w:tr w:rsidR="00F06C68" w:rsidRPr="00985785" w14:paraId="2E6E93F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A70DA3">
            <w:r w:rsidRPr="00985785">
              <w:rPr>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A70DA3">
            <w:r w:rsidRPr="00985785">
              <w:rPr>
                <w:color w:val="000000"/>
                <w:sz w:val="15"/>
                <w:szCs w:val="15"/>
              </w:rPr>
              <w:t>[0.16887846051290278, 0.8311215394870972]</w:t>
            </w:r>
          </w:p>
        </w:tc>
      </w:tr>
      <w:tr w:rsidR="00F06C68" w:rsidRPr="00985785" w14:paraId="56B41BA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A70DA3">
            <w:r w:rsidRPr="00985785">
              <w:rPr>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A70DA3">
            <w:r w:rsidRPr="00985785">
              <w:rPr>
                <w:color w:val="000000"/>
                <w:sz w:val="15"/>
                <w:szCs w:val="15"/>
              </w:rPr>
              <w:t>[0.1828044881275689, 0.8171955118724311]</w:t>
            </w:r>
          </w:p>
        </w:tc>
      </w:tr>
      <w:tr w:rsidR="00F06C68" w:rsidRPr="00985785" w14:paraId="30E0D58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A70DA3">
            <w:r w:rsidRPr="00985785">
              <w:rPr>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A70DA3">
            <w:r w:rsidRPr="00985785">
              <w:rPr>
                <w:color w:val="000000"/>
                <w:sz w:val="15"/>
                <w:szCs w:val="15"/>
              </w:rPr>
              <w:t>[0.19210831009980167, 0.8078916899001983]</w:t>
            </w:r>
          </w:p>
        </w:tc>
      </w:tr>
      <w:tr w:rsidR="00F06C68" w:rsidRPr="00985785" w14:paraId="4A67F7E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A70DA3">
            <w:r w:rsidRPr="00985785">
              <w:rPr>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A70DA3">
            <w:r w:rsidRPr="00985785">
              <w:rPr>
                <w:color w:val="000000"/>
                <w:sz w:val="15"/>
                <w:szCs w:val="15"/>
              </w:rPr>
              <w:t>[0.20097439977528253, 0.7990256002247175]</w:t>
            </w:r>
          </w:p>
        </w:tc>
      </w:tr>
      <w:tr w:rsidR="00F06C68" w:rsidRPr="00985785" w14:paraId="112BC87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A70DA3">
            <w:r w:rsidRPr="00985785">
              <w:rPr>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A70DA3">
            <w:r w:rsidRPr="00985785">
              <w:rPr>
                <w:color w:val="000000"/>
                <w:sz w:val="15"/>
                <w:szCs w:val="15"/>
              </w:rPr>
              <w:t>[0.20097439977528253, 0.7990256002247175]</w:t>
            </w:r>
          </w:p>
        </w:tc>
      </w:tr>
      <w:tr w:rsidR="00F06C68" w:rsidRPr="00985785" w14:paraId="70E4B306"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A70DA3">
            <w:r w:rsidRPr="00985785">
              <w:rPr>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A70DA3">
            <w:r w:rsidRPr="00985785">
              <w:rPr>
                <w:color w:val="000000"/>
                <w:sz w:val="15"/>
                <w:szCs w:val="15"/>
              </w:rPr>
              <w:t>[0.2495477396698309, 0.7504522603301691]</w:t>
            </w:r>
          </w:p>
        </w:tc>
      </w:tr>
      <w:tr w:rsidR="00F06C68" w:rsidRPr="00985785" w14:paraId="2B15AAF4"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A70DA3">
            <w:r w:rsidRPr="00985785">
              <w:rPr>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A70DA3">
            <w:r w:rsidRPr="00985785">
              <w:rPr>
                <w:color w:val="000000"/>
                <w:sz w:val="15"/>
                <w:szCs w:val="15"/>
              </w:rPr>
              <w:t>[0.2592799667107383, 0.7407200332892617]</w:t>
            </w:r>
          </w:p>
        </w:tc>
      </w:tr>
      <w:tr w:rsidR="00F06C68" w:rsidRPr="00985785" w14:paraId="62EDF4E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A70DA3">
            <w:r w:rsidRPr="00985785">
              <w:rPr>
                <w:b/>
                <w:bCs/>
                <w:color w:val="000000"/>
                <w:sz w:val="15"/>
                <w:szCs w:val="15"/>
              </w:rPr>
              <w:lastRenderedPageBreak/>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A70DA3">
            <w:r w:rsidRPr="00985785">
              <w:rPr>
                <w:color w:val="000000"/>
                <w:sz w:val="15"/>
                <w:szCs w:val="15"/>
              </w:rPr>
              <w:t>[0.26622326820247466, 0.7337767317975253]</w:t>
            </w:r>
          </w:p>
        </w:tc>
      </w:tr>
      <w:tr w:rsidR="00F06C68" w:rsidRPr="00985785" w14:paraId="2065BC3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A70DA3">
            <w:r w:rsidRPr="00985785">
              <w:rPr>
                <w:b/>
                <w:bCs/>
                <w:color w:val="000000"/>
                <w:sz w:val="15"/>
                <w:szCs w:val="15"/>
              </w:rPr>
              <w:t>bru</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A70DA3">
            <w:r w:rsidRPr="00985785">
              <w:rPr>
                <w:color w:val="000000"/>
                <w:sz w:val="15"/>
                <w:szCs w:val="15"/>
              </w:rPr>
              <w:t>[0.2797324130622031, 0.7202675869377969]</w:t>
            </w:r>
          </w:p>
        </w:tc>
      </w:tr>
      <w:tr w:rsidR="00F06C68" w:rsidRPr="00985785" w14:paraId="7E53443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A70DA3">
            <w:r w:rsidRPr="00985785">
              <w:rPr>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A70DA3">
            <w:r w:rsidRPr="00985785">
              <w:rPr>
                <w:color w:val="000000"/>
                <w:sz w:val="15"/>
                <w:szCs w:val="15"/>
              </w:rPr>
              <w:t>[0.297673913638301, 0.702326086361699]</w:t>
            </w:r>
          </w:p>
        </w:tc>
      </w:tr>
      <w:tr w:rsidR="00F06C68" w:rsidRPr="00985785" w14:paraId="3DDA5582"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A70DA3">
            <w:r w:rsidRPr="00985785">
              <w:rPr>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A70DA3">
            <w:r w:rsidRPr="00985785">
              <w:rPr>
                <w:color w:val="000000"/>
                <w:sz w:val="15"/>
                <w:szCs w:val="15"/>
              </w:rPr>
              <w:t>[0.31071290604648216, 0.6892870939535178]</w:t>
            </w:r>
          </w:p>
        </w:tc>
      </w:tr>
      <w:tr w:rsidR="00F06C68" w:rsidRPr="00985785" w14:paraId="636C1B3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A70DA3">
            <w:r w:rsidRPr="00985785">
              <w:rPr>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A70DA3">
            <w:r w:rsidRPr="00985785">
              <w:rPr>
                <w:color w:val="000000"/>
                <w:sz w:val="15"/>
                <w:szCs w:val="15"/>
              </w:rPr>
              <w:t>[0.3141644368669968, 0.6858355631330032]</w:t>
            </w:r>
          </w:p>
        </w:tc>
      </w:tr>
      <w:tr w:rsidR="00F06C68" w:rsidRPr="00985785" w14:paraId="4AC93451"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A70DA3">
            <w:r w:rsidRPr="00985785">
              <w:rPr>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A70DA3">
            <w:r w:rsidRPr="00985785">
              <w:rPr>
                <w:color w:val="000000"/>
                <w:sz w:val="15"/>
                <w:szCs w:val="15"/>
              </w:rPr>
              <w:t>[0.32791435320038853, 0.6720856467996115]</w:t>
            </w:r>
          </w:p>
        </w:tc>
      </w:tr>
      <w:tr w:rsidR="00F06C68" w:rsidRPr="00985785" w14:paraId="2447A18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A70DA3">
            <w:r w:rsidRPr="00985785">
              <w:rPr>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A70DA3">
            <w:r w:rsidRPr="00985785">
              <w:rPr>
                <w:color w:val="000000"/>
                <w:sz w:val="15"/>
                <w:szCs w:val="15"/>
              </w:rPr>
              <w:t>[0.3284135989436908, 0.6715864010563092]</w:t>
            </w:r>
          </w:p>
        </w:tc>
      </w:tr>
      <w:tr w:rsidR="00F06C68" w:rsidRPr="00985785" w14:paraId="5250C7E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A70DA3">
            <w:r w:rsidRPr="00985785">
              <w:rPr>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A70DA3">
            <w:r w:rsidRPr="00985785">
              <w:rPr>
                <w:color w:val="000000"/>
                <w:sz w:val="15"/>
                <w:szCs w:val="15"/>
              </w:rPr>
              <w:t>[0.33646537799041176, 0.6635346220095882]</w:t>
            </w:r>
          </w:p>
        </w:tc>
      </w:tr>
      <w:tr w:rsidR="00F06C68" w:rsidRPr="00985785" w14:paraId="7E7372C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A70DA3">
            <w:r w:rsidRPr="00985785">
              <w:rPr>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A70DA3">
            <w:r w:rsidRPr="00985785">
              <w:rPr>
                <w:color w:val="000000"/>
                <w:sz w:val="15"/>
                <w:szCs w:val="15"/>
              </w:rPr>
              <w:t>[0.3597985894131531, 0.6402014105868469]</w:t>
            </w:r>
          </w:p>
        </w:tc>
      </w:tr>
      <w:tr w:rsidR="00F06C68" w:rsidRPr="00985785" w14:paraId="420D928D"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A70DA3">
            <w:r w:rsidRPr="00985785">
              <w:rPr>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A70DA3">
            <w:r w:rsidRPr="00985785">
              <w:rPr>
                <w:color w:val="000000"/>
                <w:sz w:val="15"/>
                <w:szCs w:val="15"/>
              </w:rPr>
              <w:t>[0.3661374073969268, 0.6338625926030732]</w:t>
            </w:r>
          </w:p>
        </w:tc>
      </w:tr>
      <w:tr w:rsidR="00F06C68" w:rsidRPr="00985785" w14:paraId="4AAB701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A70DA3">
            <w:r w:rsidRPr="00985785">
              <w:rPr>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A70DA3">
            <w:r w:rsidRPr="00985785">
              <w:rPr>
                <w:color w:val="000000"/>
                <w:sz w:val="15"/>
                <w:szCs w:val="15"/>
              </w:rPr>
              <w:t>[0.38093837612429626, 0.6190616238757037]</w:t>
            </w:r>
          </w:p>
        </w:tc>
      </w:tr>
      <w:tr w:rsidR="00F06C68" w:rsidRPr="00985785" w14:paraId="79ECA55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A70DA3">
            <w:r w:rsidRPr="00985785">
              <w:rPr>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A70DA3">
            <w:r w:rsidRPr="00985785">
              <w:rPr>
                <w:color w:val="000000"/>
                <w:sz w:val="15"/>
                <w:szCs w:val="15"/>
              </w:rPr>
              <w:t>[0.3822906709066207, 0.6177093290933793]</w:t>
            </w:r>
          </w:p>
        </w:tc>
      </w:tr>
      <w:tr w:rsidR="00F06C68" w:rsidRPr="00985785" w14:paraId="20489764"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A70DA3">
            <w:r w:rsidRPr="00985785">
              <w:rPr>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A70DA3">
            <w:r w:rsidRPr="00985785">
              <w:rPr>
                <w:color w:val="000000"/>
                <w:sz w:val="15"/>
                <w:szCs w:val="15"/>
              </w:rPr>
              <w:t>[0.3924413678971085, 0.6075586321028915]</w:t>
            </w:r>
          </w:p>
        </w:tc>
      </w:tr>
      <w:tr w:rsidR="00F06C68" w:rsidRPr="00985785" w14:paraId="1819313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A70DA3">
            <w:r w:rsidRPr="00985785">
              <w:rPr>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A70DA3">
            <w:r w:rsidRPr="00985785">
              <w:rPr>
                <w:color w:val="000000"/>
                <w:sz w:val="15"/>
                <w:szCs w:val="15"/>
              </w:rPr>
              <w:t>[0.4060773055076441, 0.5939226944923559]</w:t>
            </w:r>
          </w:p>
        </w:tc>
      </w:tr>
      <w:tr w:rsidR="00F06C68" w:rsidRPr="00985785" w14:paraId="7E3E37A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A70DA3">
            <w:r w:rsidRPr="00985785">
              <w:rPr>
                <w:b/>
                <w:bCs/>
                <w:color w:val="000000"/>
                <w:sz w:val="15"/>
                <w:szCs w:val="15"/>
              </w:rPr>
              <w:t>inch margherita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A70DA3">
            <w:r w:rsidRPr="00985785">
              <w:rPr>
                <w:color w:val="000000"/>
                <w:sz w:val="15"/>
                <w:szCs w:val="15"/>
              </w:rPr>
              <w:t>[0.4082409512546662, 0.5917590487453338]</w:t>
            </w:r>
          </w:p>
        </w:tc>
      </w:tr>
      <w:tr w:rsidR="00F06C68" w:rsidRPr="00985785" w14:paraId="30B9F27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A70DA3">
            <w:r w:rsidRPr="00985785">
              <w:rPr>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A70DA3">
            <w:r w:rsidRPr="00985785">
              <w:rPr>
                <w:color w:val="000000"/>
                <w:sz w:val="15"/>
                <w:szCs w:val="15"/>
              </w:rPr>
              <w:t>[0.4371353690721911, 0.5628646309278089]</w:t>
            </w:r>
          </w:p>
        </w:tc>
      </w:tr>
      <w:tr w:rsidR="00F06C68" w:rsidRPr="00985785" w14:paraId="056EF5C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A70DA3">
            <w:r w:rsidRPr="00985785">
              <w:rPr>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A70DA3">
            <w:r w:rsidRPr="00985785">
              <w:rPr>
                <w:color w:val="000000"/>
                <w:sz w:val="15"/>
                <w:szCs w:val="15"/>
              </w:rPr>
              <w:t>[0.44206894811490416, 0.5579310518850958]</w:t>
            </w:r>
          </w:p>
        </w:tc>
      </w:tr>
      <w:tr w:rsidR="00F06C68" w:rsidRPr="00985785" w14:paraId="4CE3806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A70DA3">
            <w:r w:rsidRPr="00985785">
              <w:rPr>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A70DA3">
            <w:r w:rsidRPr="00985785">
              <w:rPr>
                <w:color w:val="000000"/>
                <w:sz w:val="15"/>
                <w:szCs w:val="15"/>
              </w:rPr>
              <w:t>[0.4448106111373529, 0.5551893888626471]</w:t>
            </w:r>
          </w:p>
        </w:tc>
      </w:tr>
      <w:tr w:rsidR="00F06C68" w:rsidRPr="00985785" w14:paraId="579F381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A70DA3">
            <w:r w:rsidRPr="00985785">
              <w:rPr>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A70DA3">
            <w:r w:rsidRPr="00985785">
              <w:rPr>
                <w:color w:val="000000"/>
                <w:sz w:val="15"/>
                <w:szCs w:val="15"/>
              </w:rPr>
              <w:t>[0.4451640822512588, 0.5548359177487412]</w:t>
            </w:r>
          </w:p>
        </w:tc>
      </w:tr>
      <w:tr w:rsidR="00F06C68" w:rsidRPr="00985785" w14:paraId="5ADCFA5D"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A70DA3">
            <w:r w:rsidRPr="00985785">
              <w:rPr>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A70DA3">
            <w:r w:rsidRPr="00985785">
              <w:rPr>
                <w:color w:val="000000"/>
                <w:sz w:val="15"/>
                <w:szCs w:val="15"/>
              </w:rPr>
              <w:t>[0.45505646034034897, 0.544943539659651]</w:t>
            </w:r>
          </w:p>
        </w:tc>
      </w:tr>
      <w:tr w:rsidR="00F06C68" w:rsidRPr="00985785" w14:paraId="1364417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A70DA3">
            <w:r w:rsidRPr="00985785">
              <w:rPr>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A70DA3">
            <w:r w:rsidRPr="00985785">
              <w:rPr>
                <w:color w:val="000000"/>
                <w:sz w:val="15"/>
                <w:szCs w:val="15"/>
              </w:rPr>
              <w:t>[0.46053626058973207, 0.5394637394102679]</w:t>
            </w:r>
          </w:p>
        </w:tc>
      </w:tr>
      <w:tr w:rsidR="00F06C68" w:rsidRPr="00985785" w14:paraId="092899C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A70DA3">
            <w:r w:rsidRPr="00985785">
              <w:rPr>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A70DA3">
            <w:r w:rsidRPr="00985785">
              <w:rPr>
                <w:color w:val="000000"/>
                <w:sz w:val="15"/>
                <w:szCs w:val="15"/>
              </w:rPr>
              <w:t>[0.4624339277638466, 0.5375660722361534]</w:t>
            </w:r>
          </w:p>
        </w:tc>
      </w:tr>
      <w:tr w:rsidR="00F06C68" w:rsidRPr="00985785" w14:paraId="7A2F710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A70DA3">
            <w:r w:rsidRPr="00985785">
              <w:rPr>
                <w:b/>
                <w:bCs/>
                <w:color w:val="000000"/>
                <w:sz w:val="15"/>
                <w:szCs w:val="15"/>
              </w:rPr>
              <w:t>facebook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A70DA3">
            <w:r w:rsidRPr="00985785">
              <w:rPr>
                <w:color w:val="000000"/>
                <w:sz w:val="15"/>
                <w:szCs w:val="15"/>
              </w:rPr>
              <w:t>[0.4765961922514401, 0.5234038077485599]</w:t>
            </w:r>
          </w:p>
        </w:tc>
      </w:tr>
      <w:tr w:rsidR="00F06C68" w:rsidRPr="00985785" w14:paraId="3229E95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A70DA3">
            <w:r w:rsidRPr="00985785">
              <w:rPr>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A70DA3">
            <w:r w:rsidRPr="00985785">
              <w:rPr>
                <w:color w:val="000000"/>
                <w:sz w:val="15"/>
                <w:szCs w:val="15"/>
              </w:rPr>
              <w:t>[0.4841356602295611, 0.5158643397704389]</w:t>
            </w:r>
          </w:p>
        </w:tc>
      </w:tr>
      <w:tr w:rsidR="00F06C68" w:rsidRPr="00985785" w14:paraId="0DEA790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A70DA3">
            <w:r w:rsidRPr="00985785">
              <w:rPr>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A70DA3">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F06C68" w:rsidRPr="00985785" w14:paraId="74CD62D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A70DA3">
            <w:pPr>
              <w:rPr>
                <w:b/>
                <w:bCs/>
                <w:color w:val="000000"/>
                <w:sz w:val="15"/>
                <w:szCs w:val="15"/>
              </w:rPr>
            </w:pPr>
            <w:r w:rsidRPr="00985785">
              <w:rPr>
                <w:b/>
                <w:bCs/>
                <w:color w:val="000000"/>
                <w:sz w:val="15"/>
                <w:szCs w:val="15"/>
              </w:rPr>
              <w:lastRenderedPageBreak/>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77777777" w:rsidR="00F06C68" w:rsidRPr="00985785" w:rsidRDefault="00F06C68" w:rsidP="00A70DA3">
            <w:pPr>
              <w:rPr>
                <w:color w:val="000000"/>
                <w:sz w:val="15"/>
                <w:szCs w:val="15"/>
              </w:rPr>
            </w:pPr>
            <w:r w:rsidRPr="00985785">
              <w:rPr>
                <w:color w:val="000000"/>
                <w:sz w:val="15"/>
                <w:szCs w:val="15"/>
              </w:rPr>
              <w:t xml:space="preserve">National &amp; Regional </w:t>
            </w:r>
          </w:p>
        </w:tc>
      </w:tr>
      <w:tr w:rsidR="00F06C68" w:rsidRPr="00985785" w14:paraId="0EF5AE8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A70DA3">
            <w:r w:rsidRPr="00985785">
              <w:rPr>
                <w:b/>
                <w:bCs/>
                <w:color w:val="000000"/>
                <w:sz w:val="15"/>
                <w:szCs w:val="15"/>
              </w:rPr>
              <w:t>cheese pattie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A70DA3">
            <w:r w:rsidRPr="00985785">
              <w:rPr>
                <w:color w:val="000000"/>
                <w:sz w:val="15"/>
                <w:szCs w:val="15"/>
              </w:rPr>
              <w:t>[0.04302663367975612, 0.9569733663202439]</w:t>
            </w:r>
          </w:p>
        </w:tc>
      </w:tr>
      <w:tr w:rsidR="00F06C68" w:rsidRPr="00985785" w14:paraId="770056F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A70DA3">
            <w:r w:rsidRPr="00985785">
              <w:rPr>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A70DA3">
            <w:r w:rsidRPr="00985785">
              <w:rPr>
                <w:color w:val="000000"/>
                <w:sz w:val="15"/>
                <w:szCs w:val="15"/>
              </w:rPr>
              <w:t>[0.05669634713763139, 0.9433036528623686]</w:t>
            </w:r>
          </w:p>
        </w:tc>
      </w:tr>
      <w:tr w:rsidR="00F06C68" w:rsidRPr="00985785" w14:paraId="65440A9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A70DA3">
            <w:r w:rsidRPr="00985785">
              <w:rPr>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A70DA3">
            <w:r w:rsidRPr="00985785">
              <w:rPr>
                <w:color w:val="000000"/>
                <w:sz w:val="15"/>
                <w:szCs w:val="15"/>
              </w:rPr>
              <w:t>[0.06500484200373025, 0.9349951579962698]</w:t>
            </w:r>
          </w:p>
        </w:tc>
      </w:tr>
      <w:tr w:rsidR="00F06C68" w:rsidRPr="00985785" w14:paraId="4553D8A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A70DA3">
            <w:r w:rsidRPr="00985785">
              <w:rPr>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A70DA3">
            <w:r w:rsidRPr="00985785">
              <w:rPr>
                <w:color w:val="000000"/>
                <w:sz w:val="15"/>
                <w:szCs w:val="15"/>
              </w:rPr>
              <w:t>[0.06658411254621566, 0.9334158874537843]</w:t>
            </w:r>
          </w:p>
        </w:tc>
      </w:tr>
      <w:tr w:rsidR="00F06C68" w:rsidRPr="00985785" w14:paraId="05A1017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A70DA3">
            <w:r w:rsidRPr="00985785">
              <w:rPr>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A70DA3">
            <w:r w:rsidRPr="00985785">
              <w:rPr>
                <w:color w:val="000000"/>
                <w:sz w:val="15"/>
                <w:szCs w:val="15"/>
              </w:rPr>
              <w:t>[0.07750836744789169, 0.9224916325521083]</w:t>
            </w:r>
          </w:p>
        </w:tc>
      </w:tr>
      <w:tr w:rsidR="00F06C68" w:rsidRPr="00985785" w14:paraId="22191A3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A70DA3">
            <w:r w:rsidRPr="00985785">
              <w:rPr>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A70DA3">
            <w:r w:rsidRPr="00985785">
              <w:rPr>
                <w:color w:val="000000"/>
                <w:sz w:val="15"/>
                <w:szCs w:val="15"/>
              </w:rPr>
              <w:t>[0.08145369004390668, 0.9185463099560933]</w:t>
            </w:r>
          </w:p>
        </w:tc>
      </w:tr>
      <w:tr w:rsidR="00F06C68" w:rsidRPr="00985785" w14:paraId="733F369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A70DA3">
            <w:r w:rsidRPr="00985785">
              <w:rPr>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A70DA3">
            <w:r w:rsidRPr="00985785">
              <w:rPr>
                <w:color w:val="000000"/>
                <w:sz w:val="15"/>
                <w:szCs w:val="15"/>
              </w:rPr>
              <w:t>[0.08670872839951937, 0.9132912716004806]</w:t>
            </w:r>
          </w:p>
        </w:tc>
      </w:tr>
      <w:tr w:rsidR="00F06C68" w:rsidRPr="00985785" w14:paraId="2BFB669D"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A70DA3">
            <w:r w:rsidRPr="00985785">
              <w:rPr>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A70DA3">
            <w:r w:rsidRPr="00985785">
              <w:rPr>
                <w:color w:val="000000"/>
                <w:sz w:val="15"/>
                <w:szCs w:val="15"/>
              </w:rPr>
              <w:t>[0.09432914146692861, 0.9056708585330714]</w:t>
            </w:r>
          </w:p>
        </w:tc>
      </w:tr>
      <w:tr w:rsidR="00F06C68" w:rsidRPr="00985785" w14:paraId="32EEDA2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A70DA3">
            <w:r w:rsidRPr="00985785">
              <w:rPr>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A70DA3">
            <w:r w:rsidRPr="00985785">
              <w:rPr>
                <w:color w:val="000000"/>
                <w:sz w:val="15"/>
                <w:szCs w:val="15"/>
              </w:rPr>
              <w:t>[0.09525936198881202, 0.904740638011188]</w:t>
            </w:r>
          </w:p>
        </w:tc>
      </w:tr>
      <w:tr w:rsidR="00F06C68" w:rsidRPr="00985785" w14:paraId="3EB154B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A70DA3">
            <w:r w:rsidRPr="00985785">
              <w:rPr>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A70DA3">
            <w:r w:rsidRPr="00985785">
              <w:rPr>
                <w:color w:val="000000"/>
                <w:sz w:val="15"/>
                <w:szCs w:val="15"/>
              </w:rPr>
              <w:t>[0.09820495677690055, 0.9017950432230994]</w:t>
            </w:r>
          </w:p>
        </w:tc>
      </w:tr>
      <w:tr w:rsidR="00F06C68" w:rsidRPr="00985785" w14:paraId="272C750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A70DA3">
            <w:r w:rsidRPr="00985785">
              <w:rPr>
                <w:b/>
                <w:bCs/>
                <w:color w:val="000000"/>
                <w:sz w:val="15"/>
                <w:szCs w:val="15"/>
              </w:rPr>
              <w:t>diet bru</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A70DA3">
            <w:r w:rsidRPr="00985785">
              <w:rPr>
                <w:color w:val="000000"/>
                <w:sz w:val="15"/>
                <w:szCs w:val="15"/>
              </w:rPr>
              <w:t>[0.09986031241828819, 0.9001396875817118]</w:t>
            </w:r>
          </w:p>
        </w:tc>
      </w:tr>
      <w:tr w:rsidR="00F06C68" w:rsidRPr="00985785" w14:paraId="448F4A31"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A70DA3">
            <w:r w:rsidRPr="00985785">
              <w:rPr>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A70DA3">
            <w:r w:rsidRPr="00985785">
              <w:rPr>
                <w:color w:val="000000"/>
                <w:sz w:val="15"/>
                <w:szCs w:val="15"/>
              </w:rPr>
              <w:t>[0.11084386246459865, 0.8891561375354013]</w:t>
            </w:r>
          </w:p>
        </w:tc>
      </w:tr>
      <w:tr w:rsidR="00F06C68" w:rsidRPr="00985785" w14:paraId="091BD4C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A70DA3">
            <w:r w:rsidRPr="00985785">
              <w:rPr>
                <w:b/>
                <w:bCs/>
                <w:color w:val="000000"/>
                <w:sz w:val="15"/>
                <w:szCs w:val="15"/>
              </w:rPr>
              <w:t>diet coke ltr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A70DA3">
            <w:r w:rsidRPr="00985785">
              <w:rPr>
                <w:color w:val="000000"/>
                <w:sz w:val="15"/>
                <w:szCs w:val="15"/>
              </w:rPr>
              <w:t>[0.11520124734668147, 0.8847987526533185]</w:t>
            </w:r>
          </w:p>
        </w:tc>
      </w:tr>
      <w:tr w:rsidR="00F06C68" w:rsidRPr="00985785" w14:paraId="11DB651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A70DA3">
            <w:r w:rsidRPr="00985785">
              <w:rPr>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A70DA3">
            <w:r w:rsidRPr="00985785">
              <w:rPr>
                <w:color w:val="000000"/>
                <w:sz w:val="15"/>
                <w:szCs w:val="15"/>
              </w:rPr>
              <w:t>[0.11605131791091994, 0.8839486820890801]</w:t>
            </w:r>
          </w:p>
        </w:tc>
      </w:tr>
      <w:tr w:rsidR="00F06C68" w:rsidRPr="00985785" w14:paraId="33AC2002"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A70DA3">
            <w:r w:rsidRPr="00985785">
              <w:rPr>
                <w:b/>
                <w:bCs/>
                <w:color w:val="000000"/>
                <w:sz w:val="15"/>
                <w:szCs w:val="15"/>
              </w:rPr>
              <w:t>pattie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A70DA3">
            <w:r w:rsidRPr="00985785">
              <w:rPr>
                <w:color w:val="000000"/>
                <w:sz w:val="15"/>
                <w:szCs w:val="15"/>
              </w:rPr>
              <w:t>[0.12619217081624445, 0.8738078291837555]</w:t>
            </w:r>
          </w:p>
        </w:tc>
      </w:tr>
      <w:tr w:rsidR="00F06C68" w:rsidRPr="00985785" w14:paraId="646774F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A70DA3">
            <w:r w:rsidRPr="00985785">
              <w:rPr>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A70DA3">
            <w:r w:rsidRPr="00985785">
              <w:rPr>
                <w:color w:val="000000"/>
                <w:sz w:val="15"/>
                <w:szCs w:val="15"/>
              </w:rPr>
              <w:t>[0.1293061165498678, 0.8706938834501322]</w:t>
            </w:r>
          </w:p>
        </w:tc>
      </w:tr>
      <w:tr w:rsidR="00F06C68" w:rsidRPr="00985785" w14:paraId="21107543"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A70DA3">
            <w:r w:rsidRPr="00985785">
              <w:rPr>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A70DA3">
            <w:r w:rsidRPr="00985785">
              <w:rPr>
                <w:color w:val="000000"/>
                <w:sz w:val="15"/>
                <w:szCs w:val="15"/>
              </w:rPr>
              <w:t>[0.13293857088732897, 0.867061429112671]</w:t>
            </w:r>
          </w:p>
        </w:tc>
      </w:tr>
      <w:tr w:rsidR="00F06C68" w:rsidRPr="00985785" w14:paraId="399CEBF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A70DA3">
            <w:r w:rsidRPr="00985785">
              <w:rPr>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A70DA3">
            <w:r w:rsidRPr="00985785">
              <w:rPr>
                <w:color w:val="000000"/>
                <w:sz w:val="15"/>
                <w:szCs w:val="15"/>
              </w:rPr>
              <w:t>[0.13319255416754494, 0.8668074458324551]</w:t>
            </w:r>
          </w:p>
        </w:tc>
      </w:tr>
      <w:tr w:rsidR="00F06C68" w:rsidRPr="00985785" w14:paraId="2A80F85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A70DA3">
            <w:r w:rsidRPr="00985785">
              <w:rPr>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A70DA3">
            <w:r w:rsidRPr="00985785">
              <w:rPr>
                <w:color w:val="000000"/>
                <w:sz w:val="15"/>
                <w:szCs w:val="15"/>
              </w:rPr>
              <w:t>[0.13874956035593355, 0.8612504396440664]</w:t>
            </w:r>
          </w:p>
        </w:tc>
      </w:tr>
      <w:tr w:rsidR="00F06C68" w:rsidRPr="00985785" w14:paraId="619FFCB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A70DA3">
            <w:r w:rsidRPr="00985785">
              <w:rPr>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A70DA3">
            <w:r w:rsidRPr="00985785">
              <w:rPr>
                <w:color w:val="000000"/>
                <w:sz w:val="15"/>
                <w:szCs w:val="15"/>
              </w:rPr>
              <w:t>[0.14303300507885575, 0.8569669949211443]</w:t>
            </w:r>
          </w:p>
        </w:tc>
      </w:tr>
      <w:tr w:rsidR="00F06C68" w:rsidRPr="00985785" w14:paraId="4BC466C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A70DA3">
            <w:r w:rsidRPr="00985785">
              <w:rPr>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A70DA3">
            <w:r w:rsidRPr="00985785">
              <w:rPr>
                <w:color w:val="000000"/>
                <w:sz w:val="15"/>
                <w:szCs w:val="15"/>
              </w:rPr>
              <w:t>[0.15360521749090306, 0.8463947825090969]</w:t>
            </w:r>
          </w:p>
        </w:tc>
      </w:tr>
      <w:tr w:rsidR="00F06C68" w:rsidRPr="00985785" w14:paraId="5229A974"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A70DA3">
            <w:r w:rsidRPr="00985785">
              <w:rPr>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A70DA3">
            <w:r w:rsidRPr="00985785">
              <w:rPr>
                <w:color w:val="000000"/>
                <w:sz w:val="15"/>
                <w:szCs w:val="15"/>
              </w:rPr>
              <w:t>[0.1536955211457186, 0.8463044788542814]</w:t>
            </w:r>
          </w:p>
        </w:tc>
      </w:tr>
      <w:tr w:rsidR="00F06C68" w:rsidRPr="00985785" w14:paraId="4E935CD4"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A70DA3">
            <w:r w:rsidRPr="00985785">
              <w:rPr>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A70DA3">
            <w:r w:rsidRPr="00985785">
              <w:rPr>
                <w:color w:val="000000"/>
                <w:sz w:val="15"/>
                <w:szCs w:val="15"/>
              </w:rPr>
              <w:t>[0.1593261813458673, 0.8406738186541327]</w:t>
            </w:r>
          </w:p>
        </w:tc>
      </w:tr>
      <w:tr w:rsidR="00F06C68" w:rsidRPr="00985785" w14:paraId="61E16829"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A70DA3">
            <w:r w:rsidRPr="00985785">
              <w:rPr>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A70DA3">
            <w:r w:rsidRPr="00985785">
              <w:rPr>
                <w:color w:val="000000"/>
                <w:sz w:val="15"/>
                <w:szCs w:val="15"/>
              </w:rPr>
              <w:t>[0.16458133161698252, 0.8354186683830175]</w:t>
            </w:r>
          </w:p>
        </w:tc>
      </w:tr>
      <w:tr w:rsidR="00F06C68" w:rsidRPr="00985785" w14:paraId="1E61F51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A70DA3">
            <w:r w:rsidRPr="00985785">
              <w:rPr>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A70DA3">
            <w:r w:rsidRPr="00985785">
              <w:rPr>
                <w:color w:val="000000"/>
                <w:sz w:val="15"/>
                <w:szCs w:val="15"/>
              </w:rPr>
              <w:t>[0.1776010926627819, 0.8223989073372181]</w:t>
            </w:r>
          </w:p>
        </w:tc>
      </w:tr>
      <w:tr w:rsidR="00F06C68" w:rsidRPr="00985785" w14:paraId="4EA97B01"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A70DA3">
            <w:r w:rsidRPr="00985785">
              <w:rPr>
                <w:b/>
                <w:bCs/>
                <w:color w:val="000000"/>
                <w:sz w:val="15"/>
                <w:szCs w:val="15"/>
              </w:rPr>
              <w:lastRenderedPageBreak/>
              <w:t>funghi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A70DA3">
            <w:r w:rsidRPr="00985785">
              <w:rPr>
                <w:color w:val="000000"/>
                <w:sz w:val="15"/>
                <w:szCs w:val="15"/>
              </w:rPr>
              <w:t>[0.19483683998675805, 0.805163160013242]</w:t>
            </w:r>
          </w:p>
        </w:tc>
      </w:tr>
      <w:tr w:rsidR="00F06C68" w:rsidRPr="00985785" w14:paraId="174C934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A70DA3">
            <w:r w:rsidRPr="00985785">
              <w:rPr>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A70DA3">
            <w:r w:rsidRPr="00985785">
              <w:rPr>
                <w:color w:val="000000"/>
                <w:sz w:val="15"/>
                <w:szCs w:val="15"/>
              </w:rPr>
              <w:t>[0.20707470207423562, 0.7929252979257644]</w:t>
            </w:r>
          </w:p>
        </w:tc>
      </w:tr>
      <w:tr w:rsidR="00F06C68" w:rsidRPr="00985785" w14:paraId="03AB91E3"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A70DA3">
            <w:r w:rsidRPr="00985785">
              <w:rPr>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A70DA3">
            <w:r w:rsidRPr="00985785">
              <w:rPr>
                <w:color w:val="000000"/>
                <w:sz w:val="15"/>
                <w:szCs w:val="15"/>
              </w:rPr>
              <w:t>[0.20907048034755127, 0.7909295196524487]</w:t>
            </w:r>
          </w:p>
        </w:tc>
      </w:tr>
      <w:tr w:rsidR="00F06C68" w:rsidRPr="00985785" w14:paraId="04AD14B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A70DA3">
            <w:r w:rsidRPr="00985785">
              <w:rPr>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A70DA3">
            <w:r w:rsidRPr="00985785">
              <w:rPr>
                <w:color w:val="000000"/>
                <w:sz w:val="15"/>
                <w:szCs w:val="15"/>
              </w:rPr>
              <w:t>[0.22080400831990743, 0.7791959916800926]</w:t>
            </w:r>
          </w:p>
        </w:tc>
      </w:tr>
      <w:tr w:rsidR="00F06C68" w:rsidRPr="00985785" w14:paraId="4EE1C45B"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A70DA3">
            <w:r w:rsidRPr="00985785">
              <w:rPr>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A70DA3">
            <w:r w:rsidRPr="00985785">
              <w:rPr>
                <w:color w:val="000000"/>
                <w:sz w:val="15"/>
                <w:szCs w:val="15"/>
              </w:rPr>
              <w:t>[0.22384433767294343, 0.7761556623270566]</w:t>
            </w:r>
          </w:p>
        </w:tc>
      </w:tr>
      <w:tr w:rsidR="00F06C68" w:rsidRPr="00985785" w14:paraId="19E59912"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A70DA3">
            <w:r w:rsidRPr="00985785">
              <w:rPr>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A70DA3">
            <w:r w:rsidRPr="00985785">
              <w:rPr>
                <w:color w:val="000000"/>
                <w:sz w:val="15"/>
                <w:szCs w:val="15"/>
              </w:rPr>
              <w:t>[0.24157381600573946, 0.7584261839942605]</w:t>
            </w:r>
          </w:p>
        </w:tc>
      </w:tr>
      <w:tr w:rsidR="00F06C68" w:rsidRPr="00985785" w14:paraId="550C020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A70DA3">
            <w:r w:rsidRPr="00985785">
              <w:rPr>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A70DA3">
            <w:r w:rsidRPr="00985785">
              <w:rPr>
                <w:color w:val="000000"/>
                <w:sz w:val="15"/>
                <w:szCs w:val="15"/>
              </w:rPr>
              <w:t>[0.24157381600573946, 0.7584261839942605]</w:t>
            </w:r>
          </w:p>
        </w:tc>
      </w:tr>
      <w:tr w:rsidR="00F06C68" w:rsidRPr="00985785" w14:paraId="71AE75B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A70DA3">
            <w:r w:rsidRPr="00985785">
              <w:rPr>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A70DA3">
            <w:r w:rsidRPr="00985785">
              <w:rPr>
                <w:color w:val="000000"/>
                <w:sz w:val="15"/>
                <w:szCs w:val="15"/>
              </w:rPr>
              <w:t>[0.2433056468951732, 0.7566943531048268]</w:t>
            </w:r>
          </w:p>
        </w:tc>
      </w:tr>
      <w:tr w:rsidR="00F06C68" w:rsidRPr="00985785" w14:paraId="74D43AF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A70DA3">
            <w:r w:rsidRPr="00985785">
              <w:rPr>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A70DA3">
            <w:r w:rsidRPr="00985785">
              <w:rPr>
                <w:color w:val="000000"/>
                <w:sz w:val="15"/>
                <w:szCs w:val="15"/>
              </w:rPr>
              <w:t>[0.2505011589087093, 0.7494988410912907]</w:t>
            </w:r>
          </w:p>
        </w:tc>
      </w:tr>
      <w:tr w:rsidR="00F06C68" w:rsidRPr="00985785" w14:paraId="55A9DB1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A70DA3">
            <w:r w:rsidRPr="00985785">
              <w:rPr>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A70DA3">
            <w:r w:rsidRPr="00985785">
              <w:rPr>
                <w:color w:val="000000"/>
                <w:sz w:val="15"/>
                <w:szCs w:val="15"/>
              </w:rPr>
              <w:t>[0.2820484701165006, 0.7179515298834994]</w:t>
            </w:r>
          </w:p>
        </w:tc>
      </w:tr>
      <w:tr w:rsidR="00F06C68" w:rsidRPr="00985785" w14:paraId="5AE7B8E2"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A70DA3">
            <w:r w:rsidRPr="00985785">
              <w:rPr>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A70DA3">
            <w:r w:rsidRPr="00985785">
              <w:rPr>
                <w:color w:val="000000"/>
                <w:sz w:val="15"/>
                <w:szCs w:val="15"/>
              </w:rPr>
              <w:t>[0.2926068844345514, 0.7073931155654486]</w:t>
            </w:r>
          </w:p>
        </w:tc>
      </w:tr>
      <w:tr w:rsidR="00F06C68" w:rsidRPr="00985785" w14:paraId="63ED67F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A70DA3">
            <w:r w:rsidRPr="00985785">
              <w:rPr>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A70DA3">
            <w:r w:rsidRPr="00985785">
              <w:rPr>
                <w:color w:val="000000"/>
                <w:sz w:val="15"/>
                <w:szCs w:val="15"/>
              </w:rPr>
              <w:t>[0.3199562641957926, 0.6800437358042074]</w:t>
            </w:r>
          </w:p>
        </w:tc>
      </w:tr>
      <w:tr w:rsidR="00F06C68" w:rsidRPr="00985785" w14:paraId="2FF735B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A70DA3">
            <w:r w:rsidRPr="00985785">
              <w:rPr>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A70DA3">
            <w:r w:rsidRPr="00985785">
              <w:rPr>
                <w:color w:val="000000"/>
                <w:sz w:val="15"/>
                <w:szCs w:val="15"/>
              </w:rPr>
              <w:t>[0.32125571887427606, 0.6787442811257239]</w:t>
            </w:r>
          </w:p>
        </w:tc>
      </w:tr>
      <w:tr w:rsidR="00F06C68" w:rsidRPr="00985785" w14:paraId="725BB07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A70DA3">
            <w:r w:rsidRPr="00985785">
              <w:rPr>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A70DA3">
            <w:r w:rsidRPr="00985785">
              <w:rPr>
                <w:color w:val="000000"/>
                <w:sz w:val="15"/>
                <w:szCs w:val="15"/>
              </w:rPr>
              <w:t>[0.32258630530369103, 0.677413694696309]</w:t>
            </w:r>
          </w:p>
        </w:tc>
      </w:tr>
      <w:tr w:rsidR="00F06C68" w:rsidRPr="00985785" w14:paraId="242B790D"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A70DA3">
            <w:r w:rsidRPr="00985785">
              <w:rPr>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A70DA3">
            <w:r w:rsidRPr="00985785">
              <w:rPr>
                <w:color w:val="000000"/>
                <w:sz w:val="15"/>
                <w:szCs w:val="15"/>
              </w:rPr>
              <w:t>[0.33817842687597777, 0.6618215731240222]</w:t>
            </w:r>
          </w:p>
        </w:tc>
      </w:tr>
      <w:tr w:rsidR="00F06C68" w:rsidRPr="00985785" w14:paraId="0D516504"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A70DA3">
            <w:r w:rsidRPr="00985785">
              <w:rPr>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A70DA3">
            <w:r w:rsidRPr="00985785">
              <w:rPr>
                <w:color w:val="000000"/>
                <w:sz w:val="15"/>
                <w:szCs w:val="15"/>
              </w:rPr>
              <w:t>[0.3434913363840276, 0.6565086636159724]</w:t>
            </w:r>
          </w:p>
        </w:tc>
      </w:tr>
      <w:tr w:rsidR="00F06C68" w:rsidRPr="00985785" w14:paraId="12C4342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A70DA3">
            <w:r w:rsidRPr="00985785">
              <w:rPr>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A70DA3">
            <w:r w:rsidRPr="00985785">
              <w:rPr>
                <w:color w:val="000000"/>
                <w:sz w:val="15"/>
                <w:szCs w:val="15"/>
              </w:rPr>
              <w:t>[0.3437544174739232, 0.6562455825260768]</w:t>
            </w:r>
          </w:p>
        </w:tc>
      </w:tr>
      <w:tr w:rsidR="00F06C68" w:rsidRPr="00985785" w14:paraId="52E1E09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A70DA3">
            <w:r w:rsidRPr="00985785">
              <w:rPr>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A70DA3">
            <w:r w:rsidRPr="00985785">
              <w:rPr>
                <w:color w:val="000000"/>
                <w:sz w:val="15"/>
                <w:szCs w:val="15"/>
              </w:rPr>
              <w:t>[0.37133107972519297, 0.628668920274807]</w:t>
            </w:r>
          </w:p>
        </w:tc>
      </w:tr>
      <w:tr w:rsidR="00F06C68" w:rsidRPr="00985785" w14:paraId="188081DB"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A70DA3">
            <w:r w:rsidRPr="00985785">
              <w:rPr>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A70DA3">
            <w:r w:rsidRPr="00985785">
              <w:rPr>
                <w:color w:val="000000"/>
                <w:sz w:val="15"/>
                <w:szCs w:val="15"/>
              </w:rPr>
              <w:t>[0.37566114070951995, 0.62433885929048]</w:t>
            </w:r>
          </w:p>
        </w:tc>
      </w:tr>
      <w:tr w:rsidR="00F06C68" w:rsidRPr="00985785" w14:paraId="6629983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A70DA3">
            <w:r w:rsidRPr="00985785">
              <w:rPr>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A70DA3">
            <w:r w:rsidRPr="00985785">
              <w:rPr>
                <w:color w:val="000000"/>
                <w:sz w:val="15"/>
                <w:szCs w:val="15"/>
              </w:rPr>
              <w:t>[0.3828808722957264, 0.6171191277042736]</w:t>
            </w:r>
          </w:p>
        </w:tc>
      </w:tr>
      <w:tr w:rsidR="00F06C68" w:rsidRPr="00985785" w14:paraId="1915D83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A70DA3">
            <w:r w:rsidRPr="00985785">
              <w:rPr>
                <w:b/>
                <w:bCs/>
                <w:color w:val="000000"/>
                <w:sz w:val="15"/>
                <w:szCs w:val="15"/>
              </w:rPr>
              <w:t>bru</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A70DA3">
            <w:r w:rsidRPr="00985785">
              <w:rPr>
                <w:color w:val="000000"/>
                <w:sz w:val="15"/>
                <w:szCs w:val="15"/>
              </w:rPr>
              <w:t>[0.3870878662375089, 0.6129121337624911]</w:t>
            </w:r>
          </w:p>
        </w:tc>
      </w:tr>
      <w:tr w:rsidR="00F06C68" w:rsidRPr="00985785" w14:paraId="03D8C8AB"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A70DA3">
            <w:r w:rsidRPr="00985785">
              <w:rPr>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A70DA3">
            <w:r w:rsidRPr="00985785">
              <w:rPr>
                <w:color w:val="000000"/>
                <w:sz w:val="15"/>
                <w:szCs w:val="15"/>
              </w:rPr>
              <w:t>[0.3949447590422569, 0.6050552409577431]</w:t>
            </w:r>
          </w:p>
        </w:tc>
      </w:tr>
      <w:tr w:rsidR="00F06C68" w:rsidRPr="00985785" w14:paraId="4136AC5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A70DA3">
            <w:r w:rsidRPr="00985785">
              <w:rPr>
                <w:b/>
                <w:bCs/>
                <w:color w:val="000000"/>
                <w:sz w:val="15"/>
                <w:szCs w:val="15"/>
              </w:rPr>
              <w:t>inch margherita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A70DA3">
            <w:r w:rsidRPr="00985785">
              <w:rPr>
                <w:color w:val="000000"/>
                <w:sz w:val="15"/>
                <w:szCs w:val="15"/>
              </w:rPr>
              <w:t>[0.40518983399044395, 0.594810166009556]</w:t>
            </w:r>
          </w:p>
        </w:tc>
      </w:tr>
      <w:tr w:rsidR="00F06C68" w:rsidRPr="00985785" w14:paraId="4595574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A70DA3">
            <w:r w:rsidRPr="00985785">
              <w:rPr>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A70DA3">
            <w:r w:rsidRPr="00985785">
              <w:rPr>
                <w:color w:val="000000"/>
                <w:sz w:val="15"/>
                <w:szCs w:val="15"/>
              </w:rPr>
              <w:t>[0.4092167362183604, 0.5907832637816396]</w:t>
            </w:r>
          </w:p>
        </w:tc>
      </w:tr>
      <w:tr w:rsidR="00F06C68" w:rsidRPr="00985785" w14:paraId="5196E7CC"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A70DA3">
            <w:r w:rsidRPr="00985785">
              <w:rPr>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A70DA3">
            <w:r w:rsidRPr="00985785">
              <w:rPr>
                <w:color w:val="000000"/>
                <w:sz w:val="15"/>
                <w:szCs w:val="15"/>
              </w:rPr>
              <w:t>[0.4148651966000986, 0.5851348033999014]</w:t>
            </w:r>
          </w:p>
        </w:tc>
      </w:tr>
      <w:tr w:rsidR="00F06C68" w:rsidRPr="00985785" w14:paraId="7DCA7C23"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A70DA3">
            <w:r w:rsidRPr="00985785">
              <w:rPr>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A70DA3">
            <w:r w:rsidRPr="00985785">
              <w:rPr>
                <w:color w:val="000000"/>
                <w:sz w:val="15"/>
                <w:szCs w:val="15"/>
              </w:rPr>
              <w:t>[0.4220166362053063, 0.5779833637946937]</w:t>
            </w:r>
          </w:p>
        </w:tc>
      </w:tr>
      <w:tr w:rsidR="00F06C68" w:rsidRPr="00985785" w14:paraId="1F9A0A6A"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A70DA3">
            <w:r w:rsidRPr="00985785">
              <w:rPr>
                <w:b/>
                <w:bCs/>
                <w:color w:val="000000"/>
                <w:sz w:val="15"/>
                <w:szCs w:val="15"/>
              </w:rPr>
              <w:lastRenderedPageBreak/>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A70DA3">
            <w:r w:rsidRPr="00985785">
              <w:rPr>
                <w:color w:val="000000"/>
                <w:sz w:val="15"/>
                <w:szCs w:val="15"/>
              </w:rPr>
              <w:t>[0.42219252756608205, 0.577807472433918]</w:t>
            </w:r>
          </w:p>
        </w:tc>
      </w:tr>
      <w:tr w:rsidR="00F06C68" w:rsidRPr="00985785" w14:paraId="32502E3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A70DA3">
            <w:r w:rsidRPr="00985785">
              <w:rPr>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A70DA3">
            <w:r w:rsidRPr="00985785">
              <w:rPr>
                <w:color w:val="000000"/>
                <w:sz w:val="15"/>
                <w:szCs w:val="15"/>
              </w:rPr>
              <w:t>[0.43141384413907924, 0.5685861558609208]</w:t>
            </w:r>
          </w:p>
        </w:tc>
      </w:tr>
      <w:tr w:rsidR="00F06C68" w:rsidRPr="00985785" w14:paraId="6166DE1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A70DA3">
            <w:r w:rsidRPr="00985785">
              <w:rPr>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A70DA3">
            <w:r w:rsidRPr="00985785">
              <w:rPr>
                <w:color w:val="000000"/>
                <w:sz w:val="15"/>
                <w:szCs w:val="15"/>
              </w:rPr>
              <w:t>[0.4401889430287208, 0.5598110569712792]</w:t>
            </w:r>
          </w:p>
        </w:tc>
      </w:tr>
      <w:tr w:rsidR="00F06C68" w:rsidRPr="00985785" w14:paraId="74C1DD71"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A70DA3">
            <w:r w:rsidRPr="00985785">
              <w:rPr>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A70DA3">
            <w:r w:rsidRPr="00985785">
              <w:rPr>
                <w:color w:val="000000"/>
                <w:sz w:val="15"/>
                <w:szCs w:val="15"/>
              </w:rPr>
              <w:t>[0.4441861002797133, 0.5558138997202867]</w:t>
            </w:r>
          </w:p>
        </w:tc>
      </w:tr>
      <w:tr w:rsidR="00F06C68" w:rsidRPr="00985785" w14:paraId="1360CB0C"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A70DA3">
            <w:r w:rsidRPr="00985785">
              <w:rPr>
                <w:b/>
                <w:bCs/>
                <w:color w:val="000000"/>
                <w:sz w:val="15"/>
                <w:szCs w:val="15"/>
              </w:rPr>
              <w:t>rubicon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A70DA3">
            <w:r w:rsidRPr="00985785">
              <w:rPr>
                <w:color w:val="000000"/>
                <w:sz w:val="15"/>
                <w:szCs w:val="15"/>
              </w:rPr>
              <w:t>[0.4468756085262042, 0.5531243914737958]</w:t>
            </w:r>
          </w:p>
        </w:tc>
      </w:tr>
      <w:tr w:rsidR="00F06C68" w:rsidRPr="00985785" w14:paraId="6A1BC290"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A70DA3">
            <w:r w:rsidRPr="00985785">
              <w:rPr>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A70DA3">
            <w:r w:rsidRPr="00985785">
              <w:rPr>
                <w:color w:val="000000"/>
                <w:sz w:val="15"/>
                <w:szCs w:val="15"/>
              </w:rPr>
              <w:t>[0.4510542222928562, 0.5489457777071438]</w:t>
            </w:r>
          </w:p>
        </w:tc>
      </w:tr>
      <w:tr w:rsidR="00F06C68" w:rsidRPr="00985785" w14:paraId="16EF59B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A70DA3">
            <w:r w:rsidRPr="00985785">
              <w:rPr>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A70DA3">
            <w:r w:rsidRPr="00985785">
              <w:rPr>
                <w:color w:val="000000"/>
                <w:sz w:val="15"/>
                <w:szCs w:val="15"/>
              </w:rPr>
              <w:t>[0.45304200897496705, 0.546957991025033]</w:t>
            </w:r>
          </w:p>
        </w:tc>
      </w:tr>
      <w:tr w:rsidR="00F06C68" w:rsidRPr="00985785" w14:paraId="5328B5AD"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A70DA3">
            <w:r w:rsidRPr="00985785">
              <w:rPr>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A70DA3">
            <w:r w:rsidRPr="00985785">
              <w:rPr>
                <w:color w:val="000000"/>
                <w:sz w:val="15"/>
                <w:szCs w:val="15"/>
              </w:rPr>
              <w:t>[0.454370446988012, 0.545629553011988]</w:t>
            </w:r>
          </w:p>
        </w:tc>
      </w:tr>
      <w:tr w:rsidR="00F06C68" w:rsidRPr="00985785" w14:paraId="6D6B484E"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A70DA3">
            <w:r w:rsidRPr="00985785">
              <w:rPr>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A70DA3">
            <w:r w:rsidRPr="00985785">
              <w:rPr>
                <w:color w:val="000000"/>
                <w:sz w:val="15"/>
                <w:szCs w:val="15"/>
              </w:rPr>
              <w:t>[0.4562983102715691, 0.5437016897284309]</w:t>
            </w:r>
          </w:p>
        </w:tc>
      </w:tr>
      <w:tr w:rsidR="00F06C68" w:rsidRPr="00985785" w14:paraId="6B772937"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A70DA3">
            <w:r w:rsidRPr="00985785">
              <w:rPr>
                <w:b/>
                <w:bCs/>
                <w:color w:val="000000"/>
                <w:sz w:val="15"/>
                <w:szCs w:val="15"/>
              </w:rPr>
              <w:t>facebook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A70DA3">
            <w:r w:rsidRPr="00985785">
              <w:rPr>
                <w:color w:val="000000"/>
                <w:sz w:val="15"/>
                <w:szCs w:val="15"/>
              </w:rPr>
              <w:t>[0.4754315709258996, 0.5245684290741004]</w:t>
            </w:r>
          </w:p>
        </w:tc>
      </w:tr>
      <w:tr w:rsidR="00F06C68" w:rsidRPr="00985785" w14:paraId="6B74AD05"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A70DA3">
            <w:r w:rsidRPr="00985785">
              <w:rPr>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A70DA3">
            <w:r w:rsidRPr="00985785">
              <w:rPr>
                <w:color w:val="000000"/>
                <w:sz w:val="15"/>
                <w:szCs w:val="15"/>
              </w:rPr>
              <w:t>[0.47801416041298306, 0.5219858395870169]</w:t>
            </w:r>
          </w:p>
        </w:tc>
      </w:tr>
      <w:tr w:rsidR="00F06C68" w:rsidRPr="00985785" w14:paraId="29D00896"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A70DA3">
            <w:r w:rsidRPr="00985785">
              <w:rPr>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A70DA3">
            <w:r w:rsidRPr="00985785">
              <w:rPr>
                <w:color w:val="000000"/>
                <w:sz w:val="15"/>
                <w:szCs w:val="15"/>
              </w:rPr>
              <w:t>[0.47887974808592726, 0.5211202519140727]</w:t>
            </w:r>
          </w:p>
        </w:tc>
      </w:tr>
      <w:tr w:rsidR="00F06C68" w:rsidRPr="00985785" w14:paraId="0C6EECA1" w14:textId="77777777" w:rsidTr="00A70DA3">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A70DA3">
            <w:r w:rsidRPr="00985785">
              <w:rPr>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A70DA3">
            <w:r w:rsidRPr="00985785">
              <w:rPr>
                <w:color w:val="000000"/>
                <w:sz w:val="15"/>
                <w:szCs w:val="15"/>
              </w:rPr>
              <w:t>[0.47997648893148603, 0.520023511068514]</w:t>
            </w:r>
          </w:p>
        </w:tc>
      </w:tr>
      <w:tr w:rsidR="00F06C68" w:rsidRPr="00985785" w14:paraId="0B9DDBD8"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A70DA3">
            <w:r w:rsidRPr="00985785">
              <w:rPr>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A70DA3">
            <w:r w:rsidRPr="00985785">
              <w:rPr>
                <w:color w:val="000000"/>
                <w:sz w:val="15"/>
                <w:szCs w:val="15"/>
              </w:rPr>
              <w:t>[0.4899211474645704, 0.5100788525354296]</w:t>
            </w:r>
          </w:p>
        </w:tc>
      </w:tr>
      <w:tr w:rsidR="00F06C68" w:rsidRPr="00985785" w14:paraId="76560EFF" w14:textId="77777777" w:rsidTr="00A70DA3">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A70DA3">
            <w:r w:rsidRPr="00985785">
              <w:rPr>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A70DA3">
            <w:r w:rsidRPr="00985785">
              <w:rPr>
                <w:color w:val="000000"/>
                <w:sz w:val="15"/>
                <w:szCs w:val="15"/>
              </w:rPr>
              <w:t>[0.49921432925156173, 0.5007856707484383]</w:t>
            </w:r>
          </w:p>
        </w:tc>
      </w:tr>
    </w:tbl>
    <w:p w14:paraId="126C71A4" w14:textId="7BC6996F" w:rsidR="004B27E6" w:rsidRPr="007D263A" w:rsidRDefault="004B27E6" w:rsidP="004B27E6">
      <w:pPr>
        <w:rPr>
          <w:rFonts w:hint="eastAsia"/>
          <w:lang w:eastAsia="zh-CN"/>
        </w:rPr>
      </w:pPr>
    </w:p>
    <w:p w14:paraId="46ADC10F" w14:textId="77777777" w:rsidR="00160F97" w:rsidRDefault="009F5C48" w:rsidP="007C7779">
      <w:pPr>
        <w:pStyle w:val="Appendix"/>
        <w:outlineLvl w:val="0"/>
      </w:pPr>
      <w:r>
        <w:lastRenderedPageBreak/>
        <w:br/>
      </w:r>
      <w:r>
        <w:br/>
      </w:r>
      <w:bookmarkStart w:id="267" w:name="_Toc522543379"/>
      <w:r w:rsidR="00160F97">
        <w:t>Stuff which no-one will read</w:t>
      </w:r>
      <w:bookmarkEnd w:id="267"/>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p>
    <w:p w14:paraId="7241E5E8" w14:textId="77777777" w:rsidR="004F773C" w:rsidRPr="004F773C" w:rsidRDefault="008863BE" w:rsidP="005801F5">
      <w:pPr>
        <w:pStyle w:val="HeadingPostamble"/>
      </w:pPr>
      <w:bookmarkStart w:id="268" w:name="_Toc522541722"/>
      <w:bookmarkStart w:id="269" w:name="_Toc522541912"/>
      <w:bookmarkStart w:id="270" w:name="_Toc522543380"/>
      <w:r w:rsidRPr="004F773C">
        <w:lastRenderedPageBreak/>
        <w:t>References</w:t>
      </w:r>
      <w:bookmarkEnd w:id="265"/>
      <w:bookmarkEnd w:id="268"/>
      <w:bookmarkEnd w:id="269"/>
      <w:bookmarkEnd w:id="270"/>
      <w:r w:rsidRPr="004F773C">
        <w:t xml:space="preserve"> </w:t>
      </w:r>
    </w:p>
    <w:p w14:paraId="651DE06D" w14:textId="77777777" w:rsidR="008863BE" w:rsidRPr="003A156F" w:rsidRDefault="003A156F" w:rsidP="00AC7B48">
      <w:pPr>
        <w:pStyle w:val="ReferenceItem"/>
        <w:rPr>
          <w:szCs w:val="24"/>
        </w:rPr>
      </w:pPr>
      <w:bookmarkStart w:id="271" w:name="_Ref522465052"/>
      <w:r w:rsidRPr="003A156F">
        <w:rPr>
          <w:color w:val="3A3A3A"/>
          <w:szCs w:val="24"/>
          <w:shd w:val="clear" w:color="auto" w:fill="FFFFFF"/>
        </w:rPr>
        <w:t>Vasumita S Adarsh. (2013, December 26). TastyKhana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271"/>
      <w:r w:rsidR="008863BE" w:rsidRPr="003A156F">
        <w:rPr>
          <w:szCs w:val="24"/>
        </w:rPr>
        <w:t xml:space="preserve"> </w:t>
      </w:r>
    </w:p>
    <w:p w14:paraId="4637AC36" w14:textId="77777777" w:rsidR="008863BE" w:rsidRDefault="003A156F" w:rsidP="00AC7B48">
      <w:pPr>
        <w:pStyle w:val="ReferenceItem"/>
        <w:rPr>
          <w:szCs w:val="24"/>
        </w:rPr>
      </w:pPr>
      <w:bookmarkStart w:id="272"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272"/>
      <w:r w:rsidR="008863BE" w:rsidRPr="003A156F">
        <w:rPr>
          <w:szCs w:val="24"/>
        </w:rPr>
        <w:t xml:space="preserve"> </w:t>
      </w:r>
    </w:p>
    <w:p w14:paraId="60D65BB2" w14:textId="77777777" w:rsidR="003A156F" w:rsidRPr="003A156F" w:rsidRDefault="003A156F" w:rsidP="00AC7B48">
      <w:pPr>
        <w:pStyle w:val="ReferenceItem"/>
        <w:rPr>
          <w:szCs w:val="24"/>
        </w:rPr>
      </w:pPr>
      <w:bookmarkStart w:id="273"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273"/>
    </w:p>
    <w:p w14:paraId="1A88B1D4" w14:textId="77777777" w:rsidR="003A156F" w:rsidRPr="006D6A9D" w:rsidRDefault="003A156F" w:rsidP="00AC7B48">
      <w:pPr>
        <w:pStyle w:val="ReferenceItem"/>
        <w:rPr>
          <w:szCs w:val="24"/>
        </w:rPr>
      </w:pPr>
      <w:bookmarkStart w:id="274"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274"/>
    </w:p>
    <w:p w14:paraId="091AD6A7" w14:textId="77777777" w:rsidR="006D6A9D" w:rsidRPr="00DC4CD1" w:rsidRDefault="006D6A9D" w:rsidP="00AC7B48">
      <w:pPr>
        <w:pStyle w:val="ReferenceItem"/>
        <w:rPr>
          <w:szCs w:val="24"/>
        </w:rPr>
      </w:pPr>
      <w:bookmarkStart w:id="275"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2"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275"/>
    </w:p>
    <w:p w14:paraId="65A986D4" w14:textId="77777777" w:rsidR="00DC4CD1" w:rsidRPr="00513CBA" w:rsidRDefault="00DC4CD1" w:rsidP="00DC4CD1">
      <w:pPr>
        <w:pStyle w:val="ReferenceItem"/>
        <w:rPr>
          <w:szCs w:val="24"/>
        </w:rPr>
      </w:pPr>
      <w:bookmarkStart w:id="276"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3"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276"/>
    </w:p>
    <w:p w14:paraId="33A65BC4" w14:textId="77777777" w:rsidR="00DC4CD1" w:rsidRPr="00DC4CD1" w:rsidRDefault="00DC4CD1" w:rsidP="00DC4CD1">
      <w:pPr>
        <w:pStyle w:val="ReferenceItem"/>
        <w:rPr>
          <w:szCs w:val="24"/>
        </w:rPr>
      </w:pPr>
      <w:bookmarkStart w:id="277"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r w:rsidRPr="00985785">
        <w:rPr>
          <w:i/>
          <w:iCs/>
          <w:color w:val="222222"/>
        </w:rPr>
        <w:t>Acm sigir forum</w:t>
      </w:r>
      <w:r w:rsidRPr="00985785">
        <w:rPr>
          <w:rStyle w:val="apple-converted-space"/>
          <w:color w:val="222222"/>
          <w:shd w:val="clear" w:color="auto" w:fill="FFFFFF"/>
        </w:rPr>
        <w:t> </w:t>
      </w:r>
      <w:r w:rsidRPr="00985785">
        <w:rPr>
          <w:color w:val="222222"/>
          <w:shd w:val="clear" w:color="auto" w:fill="FFFFFF"/>
        </w:rPr>
        <w:t>(Vol. 39, No. 1, pp. 55-56). Acm.</w:t>
      </w:r>
      <w:bookmarkEnd w:id="277"/>
    </w:p>
    <w:p w14:paraId="101B457F" w14:textId="77777777" w:rsidR="00DC4CD1" w:rsidRPr="00DC4CD1" w:rsidRDefault="00DC4CD1" w:rsidP="00DC4CD1">
      <w:pPr>
        <w:pStyle w:val="ReferenceItem"/>
        <w:rPr>
          <w:szCs w:val="24"/>
        </w:rPr>
      </w:pPr>
      <w:bookmarkStart w:id="278" w:name="_Ref522466285"/>
      <w:r w:rsidRPr="00985785">
        <w:rPr>
          <w:color w:val="222222"/>
          <w:shd w:val="clear" w:color="auto" w:fill="FFFFFF"/>
        </w:rPr>
        <w:t>Goerzen,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(pp. 113-126). Apress, Berkeley, CA.</w:t>
      </w:r>
      <w:bookmarkEnd w:id="278"/>
    </w:p>
    <w:p w14:paraId="0145E412" w14:textId="77777777" w:rsidR="00DC4CD1" w:rsidRPr="004E6CE5" w:rsidRDefault="00DC4CD1" w:rsidP="00DC4CD1">
      <w:pPr>
        <w:pStyle w:val="ReferenceItem"/>
        <w:rPr>
          <w:szCs w:val="24"/>
        </w:rPr>
      </w:pPr>
      <w:bookmarkStart w:id="279" w:name="_Ref522466493"/>
      <w:r w:rsidRPr="00985785">
        <w:rPr>
          <w:color w:val="222222"/>
          <w:shd w:val="clear" w:color="auto" w:fill="FFFFFF"/>
        </w:rPr>
        <w:t>Rahm, E., &amp; Do, H. H. (2000). Data cleaning: Problems and current</w:t>
      </w:r>
      <w:bookmarkEnd w:id="279"/>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LI, W., &amp; HUANG, Y. (2007). Web information extraction based on HtmlPaser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280" w:name="_Ref522466936"/>
      <w:r w:rsidRPr="004E6CE5">
        <w:rPr>
          <w:color w:val="222222"/>
          <w:szCs w:val="24"/>
          <w:shd w:val="clear" w:color="auto" w:fill="FFFFFF"/>
        </w:rPr>
        <w:t>Lin, S., &amp; Hu, Y. (2010, July). An approach of extracting web information based on htmlparser.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280"/>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281"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281"/>
    </w:p>
    <w:p w14:paraId="76258486" w14:textId="77777777" w:rsidR="004E6CE5" w:rsidRPr="004E6CE5" w:rsidRDefault="004E6CE5" w:rsidP="0027048E">
      <w:pPr>
        <w:pStyle w:val="ReferenceItem"/>
        <w:spacing w:before="100" w:after="100"/>
        <w:ind w:left="851" w:hanging="494"/>
        <w:rPr>
          <w:szCs w:val="24"/>
        </w:rPr>
      </w:pPr>
      <w:bookmarkStart w:id="282"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282"/>
    </w:p>
    <w:p w14:paraId="185A0F2E" w14:textId="77777777" w:rsidR="004E6CE5" w:rsidRPr="004E6CE5" w:rsidRDefault="004E6CE5" w:rsidP="0027048E">
      <w:pPr>
        <w:pStyle w:val="ReferenceItem"/>
        <w:spacing w:before="100" w:after="100"/>
        <w:ind w:left="851" w:hanging="494"/>
        <w:rPr>
          <w:szCs w:val="24"/>
        </w:rPr>
      </w:pPr>
      <w:bookmarkStart w:id="283" w:name="_Ref522467446"/>
      <w:r w:rsidRPr="004E6CE5">
        <w:rPr>
          <w:color w:val="222222"/>
          <w:szCs w:val="24"/>
          <w:shd w:val="clear" w:color="auto" w:fill="FFFFFF"/>
        </w:rPr>
        <w:t>Bird, S., &amp; Loper,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283"/>
    </w:p>
    <w:p w14:paraId="52050CFC" w14:textId="0F4F1313" w:rsidR="004E6CE5" w:rsidRPr="00774C46" w:rsidRDefault="00774C46" w:rsidP="0027048E">
      <w:pPr>
        <w:pStyle w:val="ReferenceItem"/>
        <w:spacing w:before="100" w:after="100"/>
        <w:ind w:leftChars="150" w:left="851" w:hanging="494"/>
        <w:rPr>
          <w:szCs w:val="24"/>
        </w:rPr>
      </w:pPr>
      <w:bookmarkStart w:id="284" w:name="_Ref518148283"/>
      <w:r w:rsidRPr="00985785">
        <w:rPr>
          <w:color w:val="222222"/>
          <w:shd w:val="clear" w:color="auto" w:fill="FFFFFF"/>
        </w:rPr>
        <w:t>Zhu, J. (1994). Conversion of Earth-centered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284"/>
    </w:p>
    <w:p w14:paraId="679B7147" w14:textId="78E4F499" w:rsidR="00774C46" w:rsidRPr="00774C46" w:rsidRDefault="00774C46" w:rsidP="0027048E">
      <w:pPr>
        <w:pStyle w:val="ReferenceItem"/>
        <w:spacing w:before="100" w:after="100"/>
        <w:ind w:left="851" w:hanging="494"/>
        <w:rPr>
          <w:szCs w:val="24"/>
        </w:rPr>
      </w:pPr>
      <w:bookmarkStart w:id="285" w:name="_Ref518062596"/>
      <w:r w:rsidRPr="00985785">
        <w:rPr>
          <w:color w:val="222222"/>
          <w:shd w:val="clear" w:color="auto" w:fill="FFFFFF"/>
        </w:rPr>
        <w:t>Clynch, J. R. (2006). Earth coordinates. </w:t>
      </w:r>
      <w:r w:rsidRPr="00985785">
        <w:rPr>
          <w:i/>
          <w:iCs/>
          <w:color w:val="222222"/>
          <w:shd w:val="clear" w:color="auto" w:fill="FFFFFF"/>
        </w:rPr>
        <w:t>Electronic Documentation, February</w:t>
      </w:r>
      <w:r w:rsidRPr="00985785">
        <w:rPr>
          <w:color w:val="222222"/>
          <w:shd w:val="clear" w:color="auto" w:fill="FFFFFF"/>
        </w:rPr>
        <w:t>.</w:t>
      </w:r>
      <w:bookmarkEnd w:id="285"/>
    </w:p>
    <w:p w14:paraId="02887E3B" w14:textId="4A29CAFC" w:rsidR="00774C46" w:rsidRPr="004E4DE4" w:rsidRDefault="00774C46" w:rsidP="0027048E">
      <w:pPr>
        <w:pStyle w:val="ReferenceItem"/>
        <w:spacing w:before="100" w:after="100"/>
        <w:ind w:left="851" w:hanging="494"/>
        <w:rPr>
          <w:szCs w:val="24"/>
        </w:rPr>
      </w:pPr>
      <w:bookmarkStart w:id="286" w:name="_Ref518061810"/>
      <w:r w:rsidRPr="00985785">
        <w:rPr>
          <w:color w:val="222222"/>
          <w:shd w:val="clear" w:color="auto" w:fill="FFFFFF"/>
        </w:rPr>
        <w:t>Montenbruck, O., Gill, E., &amp; Terzibaschian, T. (2000). Note on the BIRD ACS Reference Frames.</w:t>
      </w:r>
      <w:bookmarkEnd w:id="286"/>
    </w:p>
    <w:p w14:paraId="405CFBF1" w14:textId="4289315A" w:rsidR="004E4DE4" w:rsidRPr="001F5080" w:rsidRDefault="004E4DE4" w:rsidP="0027048E">
      <w:pPr>
        <w:pStyle w:val="ReferenceItem"/>
        <w:spacing w:before="100" w:after="100"/>
        <w:ind w:left="851" w:hanging="494"/>
        <w:rPr>
          <w:szCs w:val="24"/>
        </w:rPr>
      </w:pPr>
      <w:bookmarkStart w:id="287" w:name="_Ref522477336"/>
      <w:r w:rsidRPr="004E4DE4">
        <w:rPr>
          <w:color w:val="222222"/>
          <w:szCs w:val="24"/>
          <w:shd w:val="clear" w:color="auto" w:fill="FFFFFF"/>
        </w:rPr>
        <w:lastRenderedPageBreak/>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287"/>
    </w:p>
    <w:p w14:paraId="24372303" w14:textId="3D152A45" w:rsidR="001F5080" w:rsidRPr="001F5080" w:rsidRDefault="001F5080" w:rsidP="0027048E">
      <w:pPr>
        <w:pStyle w:val="ReferenceItem"/>
        <w:spacing w:before="100" w:after="100"/>
        <w:ind w:left="851" w:hanging="494"/>
        <w:rPr>
          <w:szCs w:val="24"/>
        </w:rPr>
      </w:pPr>
      <w:bookmarkStart w:id="288" w:name="_Ref522477406"/>
      <w:r w:rsidRPr="001F5080">
        <w:rPr>
          <w:color w:val="222222"/>
          <w:szCs w:val="24"/>
          <w:shd w:val="clear" w:color="auto" w:fill="FFFFFF"/>
        </w:rPr>
        <w:t>Whitaker, J. (2011). The Matplotlib Basemap Toolkit User’s Guide.</w:t>
      </w:r>
      <w:r w:rsidRPr="001F5080">
        <w:rPr>
          <w:rStyle w:val="apple-converted-space"/>
          <w:color w:val="222222"/>
          <w:szCs w:val="24"/>
          <w:shd w:val="clear" w:color="auto" w:fill="FFFFFF"/>
        </w:rPr>
        <w:t> </w:t>
      </w:r>
      <w:r w:rsidRPr="001F5080">
        <w:rPr>
          <w:i/>
          <w:iCs/>
          <w:color w:val="222222"/>
          <w:szCs w:val="24"/>
        </w:rPr>
        <w:t>Matplotlib Basemap Toolkit documentation, February</w:t>
      </w:r>
      <w:r w:rsidRPr="001F5080">
        <w:rPr>
          <w:color w:val="222222"/>
          <w:szCs w:val="24"/>
          <w:shd w:val="clear" w:color="auto" w:fill="FFFFFF"/>
        </w:rPr>
        <w:t>.</w:t>
      </w:r>
      <w:bookmarkEnd w:id="288"/>
    </w:p>
    <w:p w14:paraId="70037FCA" w14:textId="74832A80" w:rsidR="001F5080" w:rsidRPr="00BB456C" w:rsidRDefault="001F5080" w:rsidP="0027048E">
      <w:pPr>
        <w:pStyle w:val="ReferenceItem"/>
        <w:spacing w:before="100" w:after="100"/>
        <w:ind w:left="851" w:hanging="494"/>
        <w:rPr>
          <w:szCs w:val="24"/>
        </w:rPr>
      </w:pPr>
      <w:bookmarkStart w:id="289"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Packt Publishing Ltd.</w:t>
      </w:r>
      <w:bookmarkEnd w:id="289"/>
    </w:p>
    <w:p w14:paraId="670264B6" w14:textId="59313A2D" w:rsidR="00BB456C" w:rsidRPr="00D050E5" w:rsidRDefault="00BB456C" w:rsidP="0027048E">
      <w:pPr>
        <w:pStyle w:val="ReferenceItem"/>
        <w:spacing w:before="100" w:after="100"/>
        <w:ind w:left="851" w:hanging="494"/>
        <w:rPr>
          <w:szCs w:val="24"/>
        </w:rPr>
      </w:pPr>
      <w:bookmarkStart w:id="290" w:name="_Ref522477611"/>
      <w:r w:rsidRPr="00BB456C">
        <w:rPr>
          <w:color w:val="222222"/>
          <w:szCs w:val="24"/>
          <w:shd w:val="clear" w:color="auto" w:fill="FFFFFF"/>
        </w:rPr>
        <w:t>Han, J., Pei, J., &amp; Kamber,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290"/>
    </w:p>
    <w:p w14:paraId="5091C2EA" w14:textId="305DD057" w:rsidR="00D050E5" w:rsidRPr="00BE20CA" w:rsidRDefault="00D050E5" w:rsidP="0027048E">
      <w:pPr>
        <w:pStyle w:val="ReferenceItem"/>
        <w:spacing w:before="100" w:after="100"/>
        <w:ind w:left="851" w:hanging="494"/>
        <w:rPr>
          <w:szCs w:val="24"/>
        </w:rPr>
      </w:pPr>
      <w:bookmarkStart w:id="291" w:name="_Ref522477727"/>
      <w:r w:rsidRPr="00D050E5">
        <w:rPr>
          <w:color w:val="3A3A3A"/>
          <w:szCs w:val="24"/>
          <w:shd w:val="clear" w:color="auto" w:fill="FFFFFF"/>
        </w:rPr>
        <w:t>Guo, &amp; Koelsch.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291"/>
    </w:p>
    <w:p w14:paraId="1A0E71CC" w14:textId="7298A7EE" w:rsidR="00BE20CA" w:rsidRPr="00BE20CA" w:rsidRDefault="00BE20CA" w:rsidP="0027048E">
      <w:pPr>
        <w:pStyle w:val="ReferenceItem"/>
        <w:spacing w:before="100" w:after="100"/>
        <w:ind w:left="851" w:hanging="494"/>
        <w:rPr>
          <w:szCs w:val="24"/>
        </w:rPr>
      </w:pPr>
      <w:bookmarkStart w:id="292" w:name="_Ref522477844"/>
      <w:r w:rsidRPr="00985785">
        <w:rPr>
          <w:color w:val="222222"/>
          <w:shd w:val="clear" w:color="auto" w:fill="FFFFFF"/>
        </w:rPr>
        <w:t>Jin,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292"/>
    </w:p>
    <w:p w14:paraId="656F580F" w14:textId="0EC66E5B" w:rsidR="00BE20CA" w:rsidRPr="00BE20CA" w:rsidRDefault="00BE20CA" w:rsidP="0027048E">
      <w:pPr>
        <w:pStyle w:val="ReferenceItem"/>
        <w:spacing w:before="100" w:after="100"/>
        <w:ind w:left="851" w:hanging="494"/>
        <w:rPr>
          <w:szCs w:val="24"/>
        </w:rPr>
      </w:pPr>
      <w:bookmarkStart w:id="293" w:name="_Ref522477890"/>
      <w:r w:rsidRPr="00985785">
        <w:rPr>
          <w:color w:val="222222"/>
          <w:shd w:val="clear" w:color="auto" w:fill="FFFFFF"/>
        </w:rPr>
        <w:t>Hssina, B., Merbouha, A., Ezzikouri, H., &amp; Erritali,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293"/>
    </w:p>
    <w:p w14:paraId="6D8462C9" w14:textId="714C0E99" w:rsidR="00BE20CA" w:rsidRPr="00BE20CA" w:rsidRDefault="00BE20CA" w:rsidP="0027048E">
      <w:pPr>
        <w:pStyle w:val="ReferenceItem"/>
        <w:spacing w:before="100" w:after="100"/>
        <w:ind w:left="851" w:hanging="494"/>
        <w:rPr>
          <w:szCs w:val="24"/>
        </w:rPr>
      </w:pPr>
      <w:bookmarkStart w:id="294" w:name="_Ref522477958"/>
      <w:r w:rsidRPr="00BE20CA">
        <w:rPr>
          <w:color w:val="222222"/>
          <w:szCs w:val="24"/>
          <w:shd w:val="clear" w:color="auto" w:fill="FFFFFF"/>
        </w:rPr>
        <w:t>Umanol, M., Okamoto, H., Hatono, I., Tamura, H. I. R. O. Y. U. K. I., Kawachi, F., Umedzu,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294"/>
    </w:p>
    <w:p w14:paraId="0DD8EF1C" w14:textId="1896D546" w:rsidR="00BE20CA" w:rsidRPr="00BE20CA" w:rsidRDefault="00BE20CA" w:rsidP="0027048E">
      <w:pPr>
        <w:pStyle w:val="ReferenceItem"/>
        <w:spacing w:before="100" w:after="100"/>
        <w:ind w:left="851" w:hanging="494"/>
        <w:rPr>
          <w:szCs w:val="24"/>
        </w:rPr>
      </w:pPr>
      <w:bookmarkStart w:id="295"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295"/>
    </w:p>
    <w:p w14:paraId="6D80AA8E" w14:textId="58973DCE" w:rsidR="00BE20CA" w:rsidRPr="006910A1" w:rsidRDefault="00BE20CA" w:rsidP="0027048E">
      <w:pPr>
        <w:pStyle w:val="ReferenceItem"/>
        <w:spacing w:before="100" w:after="100"/>
        <w:ind w:left="851" w:hanging="494"/>
        <w:rPr>
          <w:szCs w:val="24"/>
        </w:rPr>
      </w:pPr>
      <w:bookmarkStart w:id="296" w:name="_Ref522478093"/>
      <w:r w:rsidRPr="00985785">
        <w:rPr>
          <w:color w:val="222222"/>
          <w:shd w:val="clear" w:color="auto" w:fill="FFFFFF"/>
        </w:rPr>
        <w:t>Walker, S. H., &amp; Duncan, D. B. (1967). Estimation of the probability of an event as a function of several independent variables. </w:t>
      </w:r>
      <w:r w:rsidRPr="00985785">
        <w:rPr>
          <w:i/>
          <w:iCs/>
          <w:color w:val="222222"/>
          <w:shd w:val="clear" w:color="auto" w:fill="FFFFFF"/>
        </w:rPr>
        <w:t>Biometrika</w:t>
      </w:r>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296"/>
    </w:p>
    <w:p w14:paraId="3D2AE0C7" w14:textId="1AE28005" w:rsidR="006910A1" w:rsidRPr="006910A1" w:rsidRDefault="006910A1" w:rsidP="0027048E">
      <w:pPr>
        <w:pStyle w:val="ReferenceItem"/>
        <w:spacing w:before="100" w:after="100"/>
        <w:ind w:left="851" w:hanging="494"/>
        <w:rPr>
          <w:szCs w:val="24"/>
        </w:rPr>
      </w:pPr>
      <w:bookmarkStart w:id="297"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297"/>
    </w:p>
    <w:p w14:paraId="7E56098B" w14:textId="04C16893" w:rsidR="006910A1" w:rsidRPr="009C384C" w:rsidRDefault="006910A1" w:rsidP="0027048E">
      <w:pPr>
        <w:pStyle w:val="ReferenceItem"/>
        <w:spacing w:before="100" w:after="100"/>
        <w:ind w:left="851" w:hanging="494"/>
        <w:rPr>
          <w:szCs w:val="24"/>
        </w:rPr>
      </w:pPr>
      <w:bookmarkStart w:id="298"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298"/>
    </w:p>
    <w:p w14:paraId="0AD589C6" w14:textId="3B608E4D" w:rsidR="009C384C" w:rsidRPr="009C384C" w:rsidRDefault="009C384C" w:rsidP="0027048E">
      <w:pPr>
        <w:pStyle w:val="ReferenceItem"/>
        <w:spacing w:before="100" w:after="100"/>
        <w:ind w:left="851" w:hanging="494"/>
        <w:rPr>
          <w:szCs w:val="24"/>
        </w:rPr>
      </w:pPr>
      <w:bookmarkStart w:id="299" w:name="_Ref522478720"/>
      <w:r w:rsidRPr="00985785">
        <w:rPr>
          <w:color w:val="222222"/>
          <w:shd w:val="clear" w:color="auto" w:fill="FFFFFF"/>
        </w:rPr>
        <w:t>Tibshirani, R. (2011). Regression shrinkage and selection via the lasso: a retrospective. </w:t>
      </w:r>
      <w:r w:rsidRPr="00985785">
        <w:rPr>
          <w:i/>
          <w:iCs/>
          <w:color w:val="222222"/>
          <w:shd w:val="clear" w:color="auto" w:fill="FFFFFF"/>
        </w:rPr>
        <w:t>Journal of the Royal Statistical Society: Series B (Statistical 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299"/>
    </w:p>
    <w:p w14:paraId="023FE7AF" w14:textId="0AC265E2" w:rsidR="009C384C" w:rsidRPr="009C78F0" w:rsidRDefault="009C384C" w:rsidP="0027048E">
      <w:pPr>
        <w:pStyle w:val="ReferenceItem"/>
        <w:spacing w:before="100" w:after="100"/>
        <w:ind w:left="851" w:hanging="494"/>
        <w:rPr>
          <w:szCs w:val="24"/>
        </w:rPr>
      </w:pPr>
      <w:bookmarkStart w:id="300" w:name="_Ref522478733"/>
      <w:r w:rsidRPr="00985785">
        <w:rPr>
          <w:color w:val="222222"/>
          <w:shd w:val="clear" w:color="auto" w:fill="FFFFFF"/>
        </w:rPr>
        <w:t xml:space="preserve">Goeman, J., Meijer, R., &amp; Chaturvedi, N. (2012). L1 and L2 penalized </w:t>
      </w:r>
      <w:r w:rsidRPr="00985785">
        <w:rPr>
          <w:color w:val="222222"/>
          <w:shd w:val="clear" w:color="auto" w:fill="FFFFFF"/>
        </w:rPr>
        <w:lastRenderedPageBreak/>
        <w:t>regression models. </w:t>
      </w:r>
      <w:r w:rsidRPr="00985785">
        <w:rPr>
          <w:i/>
          <w:iCs/>
          <w:color w:val="222222"/>
          <w:shd w:val="clear" w:color="auto" w:fill="FFFFFF"/>
        </w:rPr>
        <w:t>cran. r-project. or</w:t>
      </w:r>
      <w:r w:rsidRPr="00985785">
        <w:rPr>
          <w:color w:val="222222"/>
          <w:shd w:val="clear" w:color="auto" w:fill="FFFFFF"/>
        </w:rPr>
        <w:t>.</w:t>
      </w:r>
      <w:bookmarkEnd w:id="300"/>
    </w:p>
    <w:p w14:paraId="5ECB51C9" w14:textId="06A5F27F" w:rsidR="009C78F0" w:rsidRPr="0093653A" w:rsidRDefault="009C78F0" w:rsidP="0027048E">
      <w:pPr>
        <w:pStyle w:val="ReferenceItem"/>
        <w:spacing w:before="100" w:after="100"/>
        <w:ind w:left="851" w:hanging="494"/>
        <w:rPr>
          <w:szCs w:val="24"/>
        </w:rPr>
      </w:pPr>
      <w:bookmarkStart w:id="301"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301"/>
    </w:p>
    <w:p w14:paraId="2754A46A" w14:textId="4AD2FADD" w:rsidR="0093653A" w:rsidRPr="0093653A" w:rsidRDefault="0093653A" w:rsidP="0027048E">
      <w:pPr>
        <w:pStyle w:val="ReferenceItem"/>
        <w:spacing w:before="100" w:after="100"/>
        <w:ind w:left="851" w:hanging="494"/>
        <w:rPr>
          <w:szCs w:val="24"/>
        </w:rPr>
      </w:pPr>
      <w:bookmarkStart w:id="302"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302"/>
    </w:p>
    <w:p w14:paraId="1AEEC794" w14:textId="0FABDCA1" w:rsidR="0093653A" w:rsidRPr="00513CBA" w:rsidRDefault="0093653A" w:rsidP="0027048E">
      <w:pPr>
        <w:pStyle w:val="ReferenceItem"/>
        <w:spacing w:before="100" w:after="100"/>
        <w:ind w:left="851" w:hanging="494"/>
        <w:rPr>
          <w:szCs w:val="24"/>
        </w:rPr>
      </w:pPr>
      <w:bookmarkStart w:id="303"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From web. arch. usyd. edu. au/wpeng/DecisionTree2. pdf Retrieved date: May</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303"/>
    </w:p>
    <w:p w14:paraId="4F3BC6EF" w14:textId="3A7E45BB" w:rsidR="00513CBA" w:rsidRPr="00513CBA" w:rsidRDefault="00513CBA" w:rsidP="0027048E">
      <w:pPr>
        <w:pStyle w:val="ReferenceItem"/>
        <w:spacing w:before="100" w:after="100"/>
        <w:ind w:left="851" w:hanging="494"/>
        <w:rPr>
          <w:szCs w:val="24"/>
        </w:rPr>
      </w:pPr>
      <w:bookmarkStart w:id="304"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304"/>
    </w:p>
    <w:p w14:paraId="1945F785" w14:textId="76013031" w:rsidR="00513CBA" w:rsidRPr="00513CBA" w:rsidRDefault="00513CBA" w:rsidP="0027048E">
      <w:pPr>
        <w:pStyle w:val="ReferenceItem"/>
        <w:spacing w:before="100" w:after="100"/>
        <w:ind w:left="851" w:hanging="494"/>
        <w:rPr>
          <w:szCs w:val="24"/>
        </w:rPr>
      </w:pPr>
      <w:bookmarkStart w:id="305" w:name="_Ref522482259"/>
      <w:r w:rsidRPr="00513CBA">
        <w:rPr>
          <w:color w:val="222222"/>
          <w:szCs w:val="24"/>
          <w:shd w:val="clear" w:color="auto" w:fill="FFFFFF"/>
        </w:rPr>
        <w:t>Pedregosa, F., Varoquaux, G., Gramfort, A., Michel, V., Thirion, B., Grisel, O., ... &amp; Vanderplas, J. (2011). Scikit-learn: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305"/>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306"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4"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306"/>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307" w:name="_Ref522482645"/>
      <w:r w:rsidRPr="009C366D">
        <w:rPr>
          <w:color w:val="222222"/>
          <w:szCs w:val="24"/>
          <w:shd w:val="clear" w:color="auto" w:fill="FFFFFF"/>
        </w:rPr>
        <w:t>Steinberg, D., &amp; Colla,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307"/>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308" w:name="_Ref522482665"/>
      <w:r w:rsidRPr="009C366D">
        <w:rPr>
          <w:color w:val="222222"/>
          <w:szCs w:val="24"/>
          <w:shd w:val="clear" w:color="auto" w:fill="FFFFFF"/>
        </w:rPr>
        <w:t>Rutkowski, L., Pietruczuk, L., Duda, P., &amp; Jaworski, M. (2013). Decision trees for mining data streams based on the McDiarmid's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308"/>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309"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309"/>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310" w:name="_Ref522486785"/>
      <w:r w:rsidRPr="003A3086">
        <w:rPr>
          <w:color w:val="222222"/>
          <w:szCs w:val="24"/>
          <w:shd w:val="clear" w:color="auto" w:fill="FFFFFF"/>
        </w:rPr>
        <w:t>Wester, A., Øvrelid, L., Velldal,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310"/>
    </w:p>
    <w:sectPr w:rsidR="003A3086" w:rsidRPr="003A3086" w:rsidSect="006B1F41">
      <w:footerReference w:type="default" r:id="rId55"/>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 w:author="KENNEDY Jane" w:date="2018-08-14T09:59:00Z" w:initials="KJ">
    <w:p w14:paraId="3B5C9674" w14:textId="77777777" w:rsidR="007C7779" w:rsidRDefault="007C7779" w:rsidP="00095D84">
      <w:pPr>
        <w:pStyle w:val="af"/>
      </w:pPr>
      <w:r>
        <w:rPr>
          <w:rStyle w:val="ae"/>
        </w:rPr>
        <w:annotationRef/>
      </w:r>
      <w:r>
        <w:t>Why?</w:t>
      </w:r>
    </w:p>
  </w:comment>
  <w:comment w:id="44" w:author="SLOAN Terence" w:date="2018-08-06T16:33:00Z" w:initials="ST">
    <w:p w14:paraId="6A04A8BE" w14:textId="77777777" w:rsidR="007C7779" w:rsidRDefault="007C7779" w:rsidP="00095D84">
      <w:pPr>
        <w:pStyle w:val="af"/>
      </w:pPr>
      <w:r>
        <w:rPr>
          <w:rStyle w:val="ae"/>
        </w:rPr>
        <w:annotationRef/>
      </w:r>
      <w:r>
        <w:t>A diagram illustrating the workflow would be helpful.</w:t>
      </w:r>
    </w:p>
  </w:comment>
  <w:comment w:id="50" w:author="KENNEDY Jane" w:date="2018-08-14T10:01:00Z" w:initials="KJ">
    <w:p w14:paraId="4FCA819A" w14:textId="77777777" w:rsidR="007C7779" w:rsidRDefault="007C7779" w:rsidP="003A156F">
      <w:pPr>
        <w:pStyle w:val="af"/>
      </w:pPr>
      <w:r>
        <w:rPr>
          <w:rStyle w:val="ae"/>
        </w:rPr>
        <w:annotationRef/>
      </w:r>
      <w:r>
        <w:t>Some discussions of what the main challenges are would be good here.(i.e refer to risks from project prep).</w:t>
      </w:r>
    </w:p>
  </w:comment>
  <w:comment w:id="51" w:author="KENNEDY Jane" w:date="2018-08-14T10:00:00Z" w:initials="KJ">
    <w:p w14:paraId="26DABF19" w14:textId="77777777" w:rsidR="007C7779" w:rsidRDefault="007C7779" w:rsidP="003A156F">
      <w:pPr>
        <w:pStyle w:val="af"/>
      </w:pPr>
      <w:r>
        <w:rPr>
          <w:rStyle w:val="ae"/>
        </w:rPr>
        <w:annotationRef/>
      </w:r>
      <w:r>
        <w:t>Good – this is the kind of thing I was thinking about in my very first comment.</w:t>
      </w:r>
    </w:p>
  </w:comment>
  <w:comment w:id="61" w:author="KENNEDY Jane" w:date="2018-08-14T10:11:00Z" w:initials="KJ">
    <w:p w14:paraId="30E1E6DE" w14:textId="77777777" w:rsidR="007C7779" w:rsidRDefault="007C7779" w:rsidP="00A52555">
      <w:pPr>
        <w:pStyle w:val="af"/>
      </w:pPr>
      <w:r>
        <w:rPr>
          <w:rStyle w:val="ae"/>
        </w:rPr>
        <w:annotationRef/>
      </w:r>
      <w:r>
        <w:t>This is a bit vague.</w:t>
      </w:r>
    </w:p>
  </w:comment>
  <w:comment w:id="65" w:author="KENNEDY Jane" w:date="2018-08-14T10:18:00Z" w:initials="KJ">
    <w:p w14:paraId="6562A2BF" w14:textId="77777777" w:rsidR="007C7779" w:rsidRDefault="007C7779" w:rsidP="00DC4CD1">
      <w:pPr>
        <w:pStyle w:val="af"/>
      </w:pPr>
      <w:r>
        <w:rPr>
          <w:rStyle w:val="ae"/>
        </w:rPr>
        <w:annotationRef/>
      </w:r>
      <w:r>
        <w:t>Repetition of ‘data’ is clunky</w:t>
      </w:r>
    </w:p>
  </w:comment>
  <w:comment w:id="66" w:author="SLOAN Terence" w:date="2018-08-07T16:05:00Z" w:initials="ST">
    <w:p w14:paraId="140A59E6" w14:textId="77777777" w:rsidR="007C7779" w:rsidRDefault="007C7779" w:rsidP="00DC4CD1">
      <w:pPr>
        <w:pStyle w:val="af"/>
      </w:pPr>
      <w:r>
        <w:rPr>
          <w:rStyle w:val="ae"/>
        </w:rPr>
        <w:annotationRef/>
      </w:r>
      <w:r>
        <w:t>I do not understand this sentence</w:t>
      </w:r>
    </w:p>
  </w:comment>
  <w:comment w:id="70" w:author="KENNEDY Jane" w:date="2018-08-14T10:19:00Z" w:initials="KJ">
    <w:p w14:paraId="6C277E3B" w14:textId="77777777" w:rsidR="007C7779" w:rsidRDefault="007C7779" w:rsidP="00DC4CD1">
      <w:pPr>
        <w:pStyle w:val="af"/>
      </w:pPr>
      <w:r>
        <w:rPr>
          <w:rStyle w:val="ae"/>
        </w:rPr>
        <w:annotationRef/>
      </w:r>
      <w:r>
        <w:t>Some images illustrating this would be good.</w:t>
      </w:r>
    </w:p>
  </w:comment>
  <w:comment w:id="77" w:author="KENNEDY Jane" w:date="2018-08-14T10:23:00Z" w:initials="KJ">
    <w:p w14:paraId="422287AF" w14:textId="77777777" w:rsidR="007C7779" w:rsidRDefault="007C7779" w:rsidP="004E6CE5">
      <w:pPr>
        <w:pStyle w:val="af"/>
      </w:pPr>
      <w:r>
        <w:rPr>
          <w:rStyle w:val="ae"/>
        </w:rPr>
        <w:annotationRef/>
      </w:r>
      <w:r>
        <w:t>Mention the disadvantages you found with this- e.g. in English some words can be both nouns and verbs so you were getting some unexpected results.</w:t>
      </w:r>
    </w:p>
  </w:comment>
  <w:comment w:id="84" w:author="KENNEDY Jane" w:date="2018-08-14T10:30:00Z" w:initials="KJ">
    <w:p w14:paraId="41BC0DEE" w14:textId="77777777" w:rsidR="007C7779" w:rsidRDefault="007C7779" w:rsidP="00E36449">
      <w:pPr>
        <w:pStyle w:val="af"/>
      </w:pPr>
      <w:r>
        <w:rPr>
          <w:rStyle w:val="ae"/>
        </w:rPr>
        <w:annotationRef/>
      </w:r>
      <w:r>
        <w:t>Some information is missing here:</w:t>
      </w:r>
    </w:p>
    <w:p w14:paraId="666F36A1" w14:textId="77777777" w:rsidR="007C7779" w:rsidRDefault="007C7779" w:rsidP="006B035A">
      <w:pPr>
        <w:pStyle w:val="af"/>
        <w:numPr>
          <w:ilvl w:val="0"/>
          <w:numId w:val="4"/>
        </w:numPr>
      </w:pPr>
      <w:r>
        <w:t xml:space="preserve"> How did you get the coordinates for each shop?</w:t>
      </w:r>
    </w:p>
    <w:p w14:paraId="538FB027" w14:textId="77777777" w:rsidR="007C7779" w:rsidRDefault="007C7779" w:rsidP="006B035A">
      <w:pPr>
        <w:pStyle w:val="af"/>
        <w:numPr>
          <w:ilvl w:val="0"/>
          <w:numId w:val="4"/>
        </w:numPr>
      </w:pPr>
      <w:r>
        <w:t xml:space="preserve"> You were getting the coordinate for each word remember – it isn’t clear here.</w:t>
      </w:r>
    </w:p>
  </w:comment>
  <w:comment w:id="85" w:author="KENNEDY Jane" w:date="2018-08-14T10:29:00Z" w:initials="KJ">
    <w:p w14:paraId="4A65B710" w14:textId="77777777" w:rsidR="007C7779" w:rsidRDefault="007C7779" w:rsidP="00E36449">
      <w:pPr>
        <w:pStyle w:val="af"/>
      </w:pPr>
      <w:r>
        <w:rPr>
          <w:rStyle w:val="ae"/>
        </w:rPr>
        <w:annotationRef/>
      </w:r>
      <w:r>
        <w:t>Good</w:t>
      </w:r>
    </w:p>
  </w:comment>
  <w:comment w:id="90" w:author="KENNEDY Jane" w:date="2018-08-14T10:32:00Z" w:initials="KJ">
    <w:p w14:paraId="3B2CB40F" w14:textId="77777777" w:rsidR="007C7779" w:rsidRDefault="007C7779" w:rsidP="00B54A72">
      <w:pPr>
        <w:pStyle w:val="af"/>
      </w:pPr>
      <w:r>
        <w:rPr>
          <w:rStyle w:val="ae"/>
        </w:rPr>
        <w:annotationRef/>
      </w:r>
      <w:r>
        <w:t>Radius of what? You did a whole investigation into what % of words should the radius cover and you’ve even written it up (week 4). It seems a shame not to mention your work here!</w:t>
      </w:r>
    </w:p>
  </w:comment>
  <w:comment w:id="91" w:author="KENNEDY Jane" w:date="2018-08-14T10:35:00Z" w:initials="KJ">
    <w:p w14:paraId="3D0475B9" w14:textId="77777777" w:rsidR="007C7779" w:rsidRDefault="007C7779" w:rsidP="00B54A72">
      <w:pPr>
        <w:pStyle w:val="af"/>
      </w:pPr>
      <w:r>
        <w:rPr>
          <w:rStyle w:val="ae"/>
        </w:rPr>
        <w:annotationRef/>
      </w:r>
      <w:r>
        <w:t>An explanation of what the numbers and different size circles is needed here.</w:t>
      </w:r>
    </w:p>
  </w:comment>
  <w:comment w:id="112" w:author="KENNEDY Jane" w:date="2018-08-14T10:49:00Z" w:initials="KJ">
    <w:p w14:paraId="6F24FE9D" w14:textId="77777777" w:rsidR="007C7779" w:rsidRDefault="007C7779" w:rsidP="00CD6AD2">
      <w:pPr>
        <w:pStyle w:val="af"/>
      </w:pPr>
      <w:r>
        <w:rPr>
          <w:rStyle w:val="ae"/>
        </w:rPr>
        <w:annotationRef/>
      </w:r>
      <w:r>
        <w:t>How?</w:t>
      </w:r>
    </w:p>
  </w:comment>
  <w:comment w:id="113" w:author="KENNEDY Jane" w:date="2018-08-14T10:50:00Z" w:initials="KJ">
    <w:p w14:paraId="7948C704" w14:textId="77777777" w:rsidR="007C7779" w:rsidRDefault="007C7779" w:rsidP="00CD6AD2">
      <w:pPr>
        <w:pStyle w:val="af"/>
      </w:pPr>
      <w:r>
        <w:rPr>
          <w:rStyle w:val="ae"/>
        </w:rPr>
        <w:annotationRef/>
      </w:r>
      <w:r>
        <w:t>We found shops based on where the largest cities are. What other bias does this introduce?</w:t>
      </w:r>
    </w:p>
  </w:comment>
  <w:comment w:id="117" w:author="KENNEDY Jane" w:date="2018-08-14T10:53:00Z" w:initials="KJ">
    <w:p w14:paraId="7807D990" w14:textId="77777777" w:rsidR="007C7779" w:rsidRDefault="007C7779" w:rsidP="009C78F0">
      <w:pPr>
        <w:pStyle w:val="af"/>
      </w:pPr>
      <w:r>
        <w:rPr>
          <w:rStyle w:val="ae"/>
        </w:rPr>
        <w:annotationRef/>
      </w:r>
      <w:r>
        <w:t>Full stop here.</w:t>
      </w:r>
    </w:p>
  </w:comment>
  <w:comment w:id="118" w:author="KENNEDY Jane" w:date="2018-08-14T10:54:00Z" w:initials="KJ">
    <w:p w14:paraId="603265EB" w14:textId="77777777" w:rsidR="007C7779" w:rsidRDefault="007C7779" w:rsidP="009C78F0">
      <w:pPr>
        <w:pStyle w:val="af"/>
      </w:pPr>
      <w:r>
        <w:rPr>
          <w:rStyle w:val="ae"/>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5C9674" w15:done="0"/>
  <w15:commentEx w15:paraId="6A04A8BE" w15:done="0"/>
  <w15:commentEx w15:paraId="4FCA819A" w15:done="0"/>
  <w15:commentEx w15:paraId="26DABF19" w15:done="0"/>
  <w15:commentEx w15:paraId="30E1E6DE" w15:done="0"/>
  <w15:commentEx w15:paraId="6562A2BF" w15:done="0"/>
  <w15:commentEx w15:paraId="140A59E6" w15:done="0"/>
  <w15:commentEx w15:paraId="6C277E3B" w15:done="0"/>
  <w15:commentEx w15:paraId="422287AF" w15:done="0"/>
  <w15:commentEx w15:paraId="538FB027" w15:done="0"/>
  <w15:commentEx w15:paraId="4A65B710" w15:done="0"/>
  <w15:commentEx w15:paraId="3B2CB40F" w15:done="0"/>
  <w15:commentEx w15:paraId="3D0475B9" w15:done="0"/>
  <w15:commentEx w15:paraId="6F24FE9D" w15:done="0"/>
  <w15:commentEx w15:paraId="7948C704" w15:done="0"/>
  <w15:commentEx w15:paraId="7807D990" w15:done="0"/>
  <w15:commentEx w15:paraId="603265EB" w15:paraIdParent="7807D9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5C9674" w16cid:durableId="1F1D268F"/>
  <w16cid:commentId w16cid:paraId="6A04A8BE" w16cid:durableId="1F16E964"/>
  <w16cid:commentId w16cid:paraId="4FCA819A" w16cid:durableId="1F1D26E9"/>
  <w16cid:commentId w16cid:paraId="26DABF19" w16cid:durableId="1F1D26C8"/>
  <w16cid:commentId w16cid:paraId="30E1E6DE" w16cid:durableId="1F1D2945"/>
  <w16cid:commentId w16cid:paraId="6562A2BF" w16cid:durableId="1F1D2AE5"/>
  <w16cid:commentId w16cid:paraId="140A59E6" w16cid:durableId="1F16E96B"/>
  <w16cid:commentId w16cid:paraId="6C277E3B" w16cid:durableId="1F1D2B47"/>
  <w16cid:commentId w16cid:paraId="422287AF" w16cid:durableId="1F1D2C2C"/>
  <w16cid:commentId w16cid:paraId="538FB027" w16cid:durableId="1F1D2DB2"/>
  <w16cid:commentId w16cid:paraId="4A65B710" w16cid:durableId="1F1D2D94"/>
  <w16cid:commentId w16cid:paraId="3B2CB40F" w16cid:durableId="1F1D2E36"/>
  <w16cid:commentId w16cid:paraId="3D0475B9" w16cid:durableId="1F1D2F03"/>
  <w16cid:commentId w16cid:paraId="6F24FE9D" w16cid:durableId="1F1D3256"/>
  <w16cid:commentId w16cid:paraId="7948C704" w16cid:durableId="1F1D3277"/>
  <w16cid:commentId w16cid:paraId="7807D990" w16cid:durableId="1F1D3342"/>
  <w16cid:commentId w16cid:paraId="603265EB" w16cid:durableId="1F1D3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C84AE" w14:textId="77777777" w:rsidR="006B035A" w:rsidRDefault="006B035A">
      <w:r>
        <w:separator/>
      </w:r>
    </w:p>
  </w:endnote>
  <w:endnote w:type="continuationSeparator" w:id="0">
    <w:p w14:paraId="2E765838" w14:textId="77777777" w:rsidR="006B035A" w:rsidRDefault="006B0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CC4E9" w14:textId="77777777" w:rsidR="007C7779" w:rsidRDefault="007C777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BCB57" w14:textId="77777777" w:rsidR="007C7779" w:rsidRDefault="007C7779">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0E012" w14:textId="77777777" w:rsidR="007C7779" w:rsidRDefault="007C7779">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7C7779" w:rsidRDefault="007C7779">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49F4B" w14:textId="77777777" w:rsidR="006B035A" w:rsidRDefault="006B035A">
      <w:r>
        <w:separator/>
      </w:r>
    </w:p>
  </w:footnote>
  <w:footnote w:type="continuationSeparator" w:id="0">
    <w:p w14:paraId="3D06FFD5" w14:textId="77777777" w:rsidR="006B035A" w:rsidRDefault="006B03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FE14CE"/>
    <w:multiLevelType w:val="hybridMultilevel"/>
    <w:tmpl w:val="B30A3666"/>
    <w:lvl w:ilvl="0" w:tplc="D51AC742">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6"/>
  </w:num>
  <w:num w:numId="4">
    <w:abstractNumId w:val="2"/>
  </w:num>
  <w:num w:numId="5">
    <w:abstractNumId w:val="7"/>
  </w:num>
  <w:num w:numId="6">
    <w:abstractNumId w:val="0"/>
  </w:num>
  <w:num w:numId="7">
    <w:abstractNumId w:val="5"/>
  </w:num>
  <w:num w:numId="8">
    <w:abstractNumId w:val="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18FC"/>
    <w:rsid w:val="0000542D"/>
    <w:rsid w:val="0000764F"/>
    <w:rsid w:val="00013DDC"/>
    <w:rsid w:val="000201B3"/>
    <w:rsid w:val="00022937"/>
    <w:rsid w:val="0003620F"/>
    <w:rsid w:val="00041EAF"/>
    <w:rsid w:val="0004512F"/>
    <w:rsid w:val="000517B9"/>
    <w:rsid w:val="0008419D"/>
    <w:rsid w:val="00084CF1"/>
    <w:rsid w:val="0008594E"/>
    <w:rsid w:val="00086466"/>
    <w:rsid w:val="00095D84"/>
    <w:rsid w:val="000A3EEA"/>
    <w:rsid w:val="000A6F0C"/>
    <w:rsid w:val="000B54BB"/>
    <w:rsid w:val="000D3566"/>
    <w:rsid w:val="000E3951"/>
    <w:rsid w:val="000E6480"/>
    <w:rsid w:val="000F7965"/>
    <w:rsid w:val="00124A1F"/>
    <w:rsid w:val="00142456"/>
    <w:rsid w:val="00150431"/>
    <w:rsid w:val="00160F97"/>
    <w:rsid w:val="00172011"/>
    <w:rsid w:val="00173742"/>
    <w:rsid w:val="001C1955"/>
    <w:rsid w:val="001C24CE"/>
    <w:rsid w:val="001D2D15"/>
    <w:rsid w:val="001D753E"/>
    <w:rsid w:val="001E0D9C"/>
    <w:rsid w:val="001F5080"/>
    <w:rsid w:val="00215DB8"/>
    <w:rsid w:val="00216C1C"/>
    <w:rsid w:val="002207F2"/>
    <w:rsid w:val="00250EFF"/>
    <w:rsid w:val="002516C0"/>
    <w:rsid w:val="00252680"/>
    <w:rsid w:val="0027048E"/>
    <w:rsid w:val="002733EC"/>
    <w:rsid w:val="00275589"/>
    <w:rsid w:val="00283A20"/>
    <w:rsid w:val="002933B8"/>
    <w:rsid w:val="002A1E77"/>
    <w:rsid w:val="002B3D1B"/>
    <w:rsid w:val="002F5D93"/>
    <w:rsid w:val="0033741E"/>
    <w:rsid w:val="00340BBE"/>
    <w:rsid w:val="003561B8"/>
    <w:rsid w:val="00360416"/>
    <w:rsid w:val="00370CD9"/>
    <w:rsid w:val="00382B91"/>
    <w:rsid w:val="003A156F"/>
    <w:rsid w:val="003A3086"/>
    <w:rsid w:val="003C4DBE"/>
    <w:rsid w:val="003E35F0"/>
    <w:rsid w:val="003F4937"/>
    <w:rsid w:val="00401199"/>
    <w:rsid w:val="00411058"/>
    <w:rsid w:val="00415D1E"/>
    <w:rsid w:val="00433582"/>
    <w:rsid w:val="0045458F"/>
    <w:rsid w:val="00454D2A"/>
    <w:rsid w:val="00457E80"/>
    <w:rsid w:val="00484B92"/>
    <w:rsid w:val="00492FBB"/>
    <w:rsid w:val="004977DF"/>
    <w:rsid w:val="004A08AB"/>
    <w:rsid w:val="004A390E"/>
    <w:rsid w:val="004B27E6"/>
    <w:rsid w:val="004D02E3"/>
    <w:rsid w:val="004E4DE4"/>
    <w:rsid w:val="004E6CE5"/>
    <w:rsid w:val="004F0B31"/>
    <w:rsid w:val="004F765C"/>
    <w:rsid w:val="004F773C"/>
    <w:rsid w:val="005030CB"/>
    <w:rsid w:val="00511E66"/>
    <w:rsid w:val="00513CBA"/>
    <w:rsid w:val="00531E19"/>
    <w:rsid w:val="00541324"/>
    <w:rsid w:val="00552C17"/>
    <w:rsid w:val="00553DBA"/>
    <w:rsid w:val="005801F5"/>
    <w:rsid w:val="005959DD"/>
    <w:rsid w:val="005B4E3D"/>
    <w:rsid w:val="005B7EE3"/>
    <w:rsid w:val="005C5403"/>
    <w:rsid w:val="005E2F4E"/>
    <w:rsid w:val="005E5B17"/>
    <w:rsid w:val="00623D3D"/>
    <w:rsid w:val="006333F7"/>
    <w:rsid w:val="00655341"/>
    <w:rsid w:val="006558FC"/>
    <w:rsid w:val="00666B5E"/>
    <w:rsid w:val="00667F5D"/>
    <w:rsid w:val="006910A1"/>
    <w:rsid w:val="00695A63"/>
    <w:rsid w:val="00696087"/>
    <w:rsid w:val="006A5825"/>
    <w:rsid w:val="006B035A"/>
    <w:rsid w:val="006B1F41"/>
    <w:rsid w:val="006B7BB6"/>
    <w:rsid w:val="006B7E3B"/>
    <w:rsid w:val="006C26C9"/>
    <w:rsid w:val="006C509E"/>
    <w:rsid w:val="006D1270"/>
    <w:rsid w:val="006D3B8E"/>
    <w:rsid w:val="006D4205"/>
    <w:rsid w:val="006D59A8"/>
    <w:rsid w:val="006D6A9D"/>
    <w:rsid w:val="006E2107"/>
    <w:rsid w:val="006E41B8"/>
    <w:rsid w:val="006E5CE8"/>
    <w:rsid w:val="006F037E"/>
    <w:rsid w:val="006F1A1E"/>
    <w:rsid w:val="00713AD1"/>
    <w:rsid w:val="00730AB8"/>
    <w:rsid w:val="00741199"/>
    <w:rsid w:val="0074500E"/>
    <w:rsid w:val="007501D8"/>
    <w:rsid w:val="00774C46"/>
    <w:rsid w:val="00782AAA"/>
    <w:rsid w:val="00784B64"/>
    <w:rsid w:val="00791150"/>
    <w:rsid w:val="007B33A7"/>
    <w:rsid w:val="007B6CE1"/>
    <w:rsid w:val="007C63D8"/>
    <w:rsid w:val="007C7779"/>
    <w:rsid w:val="007D263A"/>
    <w:rsid w:val="007D667A"/>
    <w:rsid w:val="007E243E"/>
    <w:rsid w:val="007F7D84"/>
    <w:rsid w:val="0080474E"/>
    <w:rsid w:val="00820D35"/>
    <w:rsid w:val="0082258F"/>
    <w:rsid w:val="00823E4A"/>
    <w:rsid w:val="00835425"/>
    <w:rsid w:val="00873791"/>
    <w:rsid w:val="0087475D"/>
    <w:rsid w:val="00883160"/>
    <w:rsid w:val="00885668"/>
    <w:rsid w:val="008863BE"/>
    <w:rsid w:val="0089316F"/>
    <w:rsid w:val="008979EE"/>
    <w:rsid w:val="008A28EF"/>
    <w:rsid w:val="008B0560"/>
    <w:rsid w:val="008B5C72"/>
    <w:rsid w:val="008C6834"/>
    <w:rsid w:val="008C6AB2"/>
    <w:rsid w:val="008D3220"/>
    <w:rsid w:val="008D7D7F"/>
    <w:rsid w:val="00906555"/>
    <w:rsid w:val="0093653A"/>
    <w:rsid w:val="00937EEB"/>
    <w:rsid w:val="00942DD5"/>
    <w:rsid w:val="00951FE3"/>
    <w:rsid w:val="00971DA0"/>
    <w:rsid w:val="00976AA9"/>
    <w:rsid w:val="009A59BF"/>
    <w:rsid w:val="009C366D"/>
    <w:rsid w:val="009C384C"/>
    <w:rsid w:val="009C78F0"/>
    <w:rsid w:val="009E7DB0"/>
    <w:rsid w:val="009F57F5"/>
    <w:rsid w:val="009F5C48"/>
    <w:rsid w:val="00A31A99"/>
    <w:rsid w:val="00A52555"/>
    <w:rsid w:val="00A60E3A"/>
    <w:rsid w:val="00A633E2"/>
    <w:rsid w:val="00A66487"/>
    <w:rsid w:val="00A70DA3"/>
    <w:rsid w:val="00A744B3"/>
    <w:rsid w:val="00A751D4"/>
    <w:rsid w:val="00A9355D"/>
    <w:rsid w:val="00AA31B1"/>
    <w:rsid w:val="00AB2104"/>
    <w:rsid w:val="00AC5B02"/>
    <w:rsid w:val="00AC7B48"/>
    <w:rsid w:val="00AD0B73"/>
    <w:rsid w:val="00AE2609"/>
    <w:rsid w:val="00AF079C"/>
    <w:rsid w:val="00AF276E"/>
    <w:rsid w:val="00B0299C"/>
    <w:rsid w:val="00B21A0D"/>
    <w:rsid w:val="00B24504"/>
    <w:rsid w:val="00B54A72"/>
    <w:rsid w:val="00B57719"/>
    <w:rsid w:val="00B84517"/>
    <w:rsid w:val="00B909E5"/>
    <w:rsid w:val="00B9500B"/>
    <w:rsid w:val="00BB456C"/>
    <w:rsid w:val="00BE11CC"/>
    <w:rsid w:val="00BE20CA"/>
    <w:rsid w:val="00C520FB"/>
    <w:rsid w:val="00C655CE"/>
    <w:rsid w:val="00C82E2C"/>
    <w:rsid w:val="00C83604"/>
    <w:rsid w:val="00C90C08"/>
    <w:rsid w:val="00C9166D"/>
    <w:rsid w:val="00CA14CE"/>
    <w:rsid w:val="00CD2485"/>
    <w:rsid w:val="00CD6AD2"/>
    <w:rsid w:val="00CD73B2"/>
    <w:rsid w:val="00CE1BE7"/>
    <w:rsid w:val="00CF0253"/>
    <w:rsid w:val="00D04433"/>
    <w:rsid w:val="00D04830"/>
    <w:rsid w:val="00D050E5"/>
    <w:rsid w:val="00D21332"/>
    <w:rsid w:val="00D2492C"/>
    <w:rsid w:val="00D44F04"/>
    <w:rsid w:val="00D515B5"/>
    <w:rsid w:val="00D55771"/>
    <w:rsid w:val="00D57F5B"/>
    <w:rsid w:val="00D71994"/>
    <w:rsid w:val="00D81DC9"/>
    <w:rsid w:val="00D84332"/>
    <w:rsid w:val="00D96ADE"/>
    <w:rsid w:val="00DB68C6"/>
    <w:rsid w:val="00DC4CD1"/>
    <w:rsid w:val="00DD34FA"/>
    <w:rsid w:val="00DD51BA"/>
    <w:rsid w:val="00DD66C1"/>
    <w:rsid w:val="00DD6C18"/>
    <w:rsid w:val="00E00EEB"/>
    <w:rsid w:val="00E016E4"/>
    <w:rsid w:val="00E03160"/>
    <w:rsid w:val="00E12D42"/>
    <w:rsid w:val="00E3279E"/>
    <w:rsid w:val="00E36449"/>
    <w:rsid w:val="00E40313"/>
    <w:rsid w:val="00E452A9"/>
    <w:rsid w:val="00E5069C"/>
    <w:rsid w:val="00E5070D"/>
    <w:rsid w:val="00E53D18"/>
    <w:rsid w:val="00E70B14"/>
    <w:rsid w:val="00E70C19"/>
    <w:rsid w:val="00E87C72"/>
    <w:rsid w:val="00E9116C"/>
    <w:rsid w:val="00E94958"/>
    <w:rsid w:val="00EB50FA"/>
    <w:rsid w:val="00EC4584"/>
    <w:rsid w:val="00ED6721"/>
    <w:rsid w:val="00EE08D8"/>
    <w:rsid w:val="00F026D3"/>
    <w:rsid w:val="00F06741"/>
    <w:rsid w:val="00F06C68"/>
    <w:rsid w:val="00F13FD9"/>
    <w:rsid w:val="00F16A71"/>
    <w:rsid w:val="00F25FC5"/>
    <w:rsid w:val="00F45764"/>
    <w:rsid w:val="00F51DB5"/>
    <w:rsid w:val="00F52EE7"/>
    <w:rsid w:val="00F60F3F"/>
    <w:rsid w:val="00F709B2"/>
    <w:rsid w:val="00F72090"/>
    <w:rsid w:val="00F74053"/>
    <w:rsid w:val="00F74CD6"/>
    <w:rsid w:val="00F80BEE"/>
    <w:rsid w:val="00F83892"/>
    <w:rsid w:val="00F843F3"/>
    <w:rsid w:val="00FA14E9"/>
    <w:rsid w:val="00FC1340"/>
    <w:rsid w:val="00FC5E88"/>
    <w:rsid w:val="00FD35C0"/>
    <w:rsid w:val="00FD6F1E"/>
    <w:rsid w:val="00FE0705"/>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annotation subjec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uiPriority w:val="39"/>
    <w:rsid w:val="00B21A0D"/>
    <w:pPr>
      <w:spacing w:before="120" w:after="120"/>
      <w:jc w:val="left"/>
    </w:pPr>
    <w:rPr>
      <w:rFonts w:asciiTheme="minorHAnsi" w:eastAsiaTheme="minorHAnsi"/>
      <w:b/>
      <w:bCs/>
      <w:caps/>
      <w:sz w:val="20"/>
      <w:szCs w:val="20"/>
    </w:rPr>
  </w:style>
  <w:style w:type="paragraph" w:styleId="TOC2">
    <w:name w:val="toc 2"/>
    <w:basedOn w:val="a"/>
    <w:next w:val="a"/>
    <w:autoRedefine/>
    <w:uiPriority w:val="39"/>
    <w:rsid w:val="00D84332"/>
    <w:pPr>
      <w:tabs>
        <w:tab w:val="right" w:leader="dot" w:pos="8271"/>
      </w:tabs>
      <w:snapToGrid w:val="0"/>
      <w:ind w:left="238"/>
    </w:pPr>
    <w:rPr>
      <w:rFonts w:asciiTheme="minorHAnsi" w:eastAsiaTheme="minorHAnsi"/>
      <w:smallCaps/>
      <w:sz w:val="20"/>
      <w:szCs w:val="20"/>
    </w:rPr>
  </w:style>
  <w:style w:type="paragraph" w:styleId="TOC3">
    <w:name w:val="toc 3"/>
    <w:basedOn w:val="a"/>
    <w:next w:val="a"/>
    <w:autoRedefine/>
    <w:uiPriority w:val="39"/>
    <w:rsid w:val="00B21A0D"/>
    <w:pPr>
      <w:spacing w:before="0" w:after="0"/>
      <w:ind w:left="480"/>
      <w:jc w:val="left"/>
    </w:pPr>
    <w:rPr>
      <w:rFonts w:asciiTheme="minorHAnsi" w:eastAsiaTheme="minorHAnsi"/>
      <w:i/>
      <w:iCs/>
      <w:sz w:val="20"/>
      <w:szCs w:val="20"/>
    </w:r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 w:type="paragraph" w:styleId="TOC">
    <w:name w:val="TOC Heading"/>
    <w:basedOn w:val="1"/>
    <w:next w:val="a"/>
    <w:uiPriority w:val="39"/>
    <w:unhideWhenUsed/>
    <w:qFormat/>
    <w:rsid w:val="00A70DA3"/>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spacing w:val="0"/>
      <w:kern w:val="0"/>
      <w:sz w:val="28"/>
      <w:szCs w:val="28"/>
      <w:lang w:val="en-US" w:eastAsia="zh-CN"/>
    </w:rPr>
  </w:style>
  <w:style w:type="paragraph" w:styleId="TOC4">
    <w:name w:val="toc 4"/>
    <w:basedOn w:val="a"/>
    <w:next w:val="a"/>
    <w:autoRedefine/>
    <w:rsid w:val="00A70DA3"/>
    <w:pPr>
      <w:spacing w:before="0" w:after="0"/>
      <w:ind w:left="720"/>
      <w:jc w:val="left"/>
    </w:pPr>
    <w:rPr>
      <w:rFonts w:asciiTheme="minorHAnsi" w:eastAsiaTheme="minorHAnsi"/>
      <w:sz w:val="18"/>
      <w:szCs w:val="18"/>
    </w:rPr>
  </w:style>
  <w:style w:type="paragraph" w:styleId="TOC5">
    <w:name w:val="toc 5"/>
    <w:basedOn w:val="a"/>
    <w:next w:val="a"/>
    <w:autoRedefine/>
    <w:rsid w:val="00A70DA3"/>
    <w:pPr>
      <w:spacing w:before="0" w:after="0"/>
      <w:ind w:left="960"/>
      <w:jc w:val="left"/>
    </w:pPr>
    <w:rPr>
      <w:rFonts w:asciiTheme="minorHAnsi" w:eastAsiaTheme="minorHAnsi"/>
      <w:sz w:val="18"/>
      <w:szCs w:val="18"/>
    </w:rPr>
  </w:style>
  <w:style w:type="paragraph" w:styleId="TOC6">
    <w:name w:val="toc 6"/>
    <w:basedOn w:val="a"/>
    <w:next w:val="a"/>
    <w:autoRedefine/>
    <w:rsid w:val="00A70DA3"/>
    <w:pPr>
      <w:spacing w:before="0" w:after="0"/>
      <w:ind w:left="1200"/>
      <w:jc w:val="left"/>
    </w:pPr>
    <w:rPr>
      <w:rFonts w:asciiTheme="minorHAnsi" w:eastAsiaTheme="minorHAnsi"/>
      <w:sz w:val="18"/>
      <w:szCs w:val="18"/>
    </w:rPr>
  </w:style>
  <w:style w:type="paragraph" w:styleId="TOC7">
    <w:name w:val="toc 7"/>
    <w:basedOn w:val="a"/>
    <w:next w:val="a"/>
    <w:autoRedefine/>
    <w:rsid w:val="00A70DA3"/>
    <w:pPr>
      <w:spacing w:before="0" w:after="0"/>
      <w:ind w:left="1440"/>
      <w:jc w:val="left"/>
    </w:pPr>
    <w:rPr>
      <w:rFonts w:asciiTheme="minorHAnsi" w:eastAsiaTheme="minorHAnsi"/>
      <w:sz w:val="18"/>
      <w:szCs w:val="18"/>
    </w:rPr>
  </w:style>
  <w:style w:type="paragraph" w:styleId="TOC8">
    <w:name w:val="toc 8"/>
    <w:basedOn w:val="a"/>
    <w:next w:val="a"/>
    <w:autoRedefine/>
    <w:rsid w:val="00A70DA3"/>
    <w:pPr>
      <w:spacing w:before="0" w:after="0"/>
      <w:ind w:left="1680"/>
      <w:jc w:val="left"/>
    </w:pPr>
    <w:rPr>
      <w:rFonts w:asciiTheme="minorHAnsi" w:eastAsiaTheme="minorHAnsi"/>
      <w:sz w:val="18"/>
      <w:szCs w:val="18"/>
    </w:rPr>
  </w:style>
  <w:style w:type="paragraph" w:styleId="TOC9">
    <w:name w:val="toc 9"/>
    <w:basedOn w:val="a"/>
    <w:next w:val="a"/>
    <w:autoRedefine/>
    <w:rsid w:val="00A70DA3"/>
    <w:pPr>
      <w:spacing w:before="0" w:after="0"/>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just-eat.co.uk/termsandcondi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cikit-learn.org/stable/modules/tre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just-eat.co.u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592B5-9D28-5640-A2D1-A8E072FDC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63</Pages>
  <Words>17515</Words>
  <Characters>98790</Characters>
  <Application>Microsoft Office Word</Application>
  <DocSecurity>0</DocSecurity>
  <Lines>2195</Lines>
  <Paragraphs>1038</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115267</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135</cp:revision>
  <cp:lastPrinted>2007-06-11T16:06:00Z</cp:lastPrinted>
  <dcterms:created xsi:type="dcterms:W3CDTF">2018-08-19T18:21:00Z</dcterms:created>
  <dcterms:modified xsi:type="dcterms:W3CDTF">2018-08-20T14:54:00Z</dcterms:modified>
</cp:coreProperties>
</file>