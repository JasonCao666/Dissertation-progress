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7A731" w14:textId="1E659F30" w:rsidR="002914E0" w:rsidRPr="004B4569" w:rsidRDefault="002914E0">
      <w:pPr>
        <w:rPr>
          <w:rFonts w:ascii="Times New Roman" w:hAnsi="Times New Roman" w:cs="Times New Roman" w:hint="eastAsia"/>
        </w:rPr>
      </w:pPr>
    </w:p>
    <w:p w14:paraId="0D91D1D6" w14:textId="0CC79D2B" w:rsidR="00F610F1" w:rsidRPr="00985785" w:rsidRDefault="00F610F1" w:rsidP="00F61761">
      <w:pPr>
        <w:pStyle w:val="1"/>
        <w:jc w:val="center"/>
        <w:rPr>
          <w:rFonts w:ascii="Times New Roman" w:hAnsi="Times New Roman"/>
        </w:rPr>
      </w:pPr>
      <w:r w:rsidRPr="00985785">
        <w:rPr>
          <w:rFonts w:ascii="Times New Roman" w:hAnsi="Times New Roman"/>
        </w:rPr>
        <w:t>Chapter 1</w:t>
      </w:r>
    </w:p>
    <w:p w14:paraId="2E2BB1B2" w14:textId="77777777" w:rsidR="00CE1D84" w:rsidRPr="00985785" w:rsidRDefault="00F610F1" w:rsidP="00F61761">
      <w:pPr>
        <w:pStyle w:val="1"/>
        <w:jc w:val="center"/>
        <w:rPr>
          <w:rFonts w:ascii="Times New Roman" w:hAnsi="Times New Roman"/>
        </w:rPr>
      </w:pPr>
      <w:r w:rsidRPr="00985785">
        <w:rPr>
          <w:rFonts w:ascii="Times New Roman" w:hAnsi="Times New Roman"/>
        </w:rPr>
        <w:t>Introduction</w:t>
      </w:r>
    </w:p>
    <w:p w14:paraId="5D4CC0EB" w14:textId="77777777" w:rsidR="001D55B4" w:rsidRPr="00985785" w:rsidRDefault="008524BF" w:rsidP="008524BF">
      <w:pPr>
        <w:jc w:val="both"/>
        <w:rPr>
          <w:rFonts w:ascii="Times New Roman" w:hAnsi="Times New Roman" w:cs="Times New Roman"/>
          <w:lang w:val="en-GB"/>
        </w:rPr>
      </w:pPr>
      <w:r w:rsidRPr="00985785">
        <w:rPr>
          <w:rFonts w:ascii="Times New Roman" w:hAnsi="Times New Roman" w:cs="Times New Roman"/>
          <w:lang w:val="en-GB"/>
        </w:rPr>
        <w:t>This chapter provides a general overview of the dissertation, including background, aims, methods, study value, and main structure of this research.</w:t>
      </w:r>
    </w:p>
    <w:p w14:paraId="6491ED9B" w14:textId="2A2547B6" w:rsidR="00F61761" w:rsidRPr="00985785" w:rsidRDefault="00B61B35" w:rsidP="00F61761">
      <w:pPr>
        <w:pStyle w:val="2"/>
        <w:numPr>
          <w:ilvl w:val="1"/>
          <w:numId w:val="5"/>
        </w:numPr>
        <w:jc w:val="both"/>
        <w:rPr>
          <w:rFonts w:ascii="Times New Roman" w:hAnsi="Times New Roman"/>
          <w:i w:val="0"/>
        </w:rPr>
      </w:pPr>
      <w:commentRangeStart w:id="0"/>
      <w:r w:rsidRPr="00985785">
        <w:rPr>
          <w:rFonts w:ascii="Times New Roman" w:hAnsi="Times New Roman"/>
          <w:i w:val="0"/>
          <w:lang w:eastAsia="zh-CN"/>
        </w:rPr>
        <w:t xml:space="preserve">Dissertation </w:t>
      </w:r>
      <w:r w:rsidR="00CE1D84" w:rsidRPr="00985785">
        <w:rPr>
          <w:rFonts w:ascii="Times New Roman" w:hAnsi="Times New Roman"/>
          <w:i w:val="0"/>
        </w:rPr>
        <w:t>Background</w:t>
      </w:r>
      <w:r w:rsidR="00F61761" w:rsidRPr="00985785">
        <w:rPr>
          <w:rFonts w:ascii="Times New Roman" w:hAnsi="Times New Roman"/>
          <w:i w:val="0"/>
        </w:rPr>
        <w:t xml:space="preserve"> </w:t>
      </w:r>
      <w:commentRangeEnd w:id="0"/>
      <w:r w:rsidR="0020455C" w:rsidRPr="00985785">
        <w:rPr>
          <w:rStyle w:val="a6"/>
          <w:rFonts w:ascii="Times New Roman" w:hAnsi="Times New Roman"/>
          <w:b w:val="0"/>
          <w:i w:val="0"/>
          <w:lang w:val="en-US" w:eastAsia="zh-CN"/>
        </w:rPr>
        <w:commentReference w:id="0"/>
      </w:r>
    </w:p>
    <w:p w14:paraId="4D554546" w14:textId="3442DDBF" w:rsidR="00567344" w:rsidRPr="00985785" w:rsidRDefault="008524BF" w:rsidP="008524BF">
      <w:pPr>
        <w:jc w:val="both"/>
        <w:rPr>
          <w:rFonts w:ascii="Times New Roman" w:hAnsi="Times New Roman" w:cs="Times New Roman"/>
        </w:rPr>
      </w:pPr>
      <w:r w:rsidRPr="00985785">
        <w:rPr>
          <w:rFonts w:ascii="Times New Roman" w:hAnsi="Times New Roman" w:cs="Times New Roman"/>
        </w:rPr>
        <w:t xml:space="preserve">In the era of rapid development of the Internet and smartphones, searching restaurants or specific food </w:t>
      </w:r>
      <w:r w:rsidR="00296A66" w:rsidRPr="00985785">
        <w:rPr>
          <w:rFonts w:ascii="Times New Roman" w:hAnsi="Times New Roman" w:cs="Times New Roman"/>
        </w:rPr>
        <w:t>has become easier</w:t>
      </w:r>
      <w:r w:rsidRPr="00985785">
        <w:rPr>
          <w:rFonts w:ascii="Times New Roman" w:hAnsi="Times New Roman" w:cs="Times New Roman"/>
        </w:rPr>
        <w:t xml:space="preserve">. For example, with Google Maps, customers could find </w:t>
      </w:r>
      <w:r w:rsidR="00DA7DB7" w:rsidRPr="00985785">
        <w:rPr>
          <w:rFonts w:ascii="Times New Roman" w:hAnsi="Times New Roman" w:cs="Times New Roman"/>
        </w:rPr>
        <w:t xml:space="preserve">the type of </w:t>
      </w:r>
      <w:r w:rsidRPr="00985785">
        <w:rPr>
          <w:rFonts w:ascii="Times New Roman" w:hAnsi="Times New Roman" w:cs="Times New Roman"/>
        </w:rPr>
        <w:t xml:space="preserve">restaurant or food they are interested in </w:t>
      </w:r>
      <w:r w:rsidR="00DA7DB7" w:rsidRPr="00985785">
        <w:rPr>
          <w:rFonts w:ascii="Times New Roman" w:hAnsi="Times New Roman" w:cs="Times New Roman"/>
        </w:rPr>
        <w:t xml:space="preserve">more </w:t>
      </w:r>
      <w:r w:rsidRPr="00985785">
        <w:rPr>
          <w:rFonts w:ascii="Times New Roman" w:hAnsi="Times New Roman" w:cs="Times New Roman"/>
        </w:rPr>
        <w:t>simpl</w:t>
      </w:r>
      <w:r w:rsidR="00DA7DB7" w:rsidRPr="00985785">
        <w:rPr>
          <w:rFonts w:ascii="Times New Roman" w:hAnsi="Times New Roman" w:cs="Times New Roman"/>
        </w:rPr>
        <w:t>y</w:t>
      </w:r>
      <w:r w:rsidRPr="00985785">
        <w:rPr>
          <w:rFonts w:ascii="Times New Roman" w:hAnsi="Times New Roman" w:cs="Times New Roman"/>
        </w:rPr>
        <w:t xml:space="preserve"> and more accurate</w:t>
      </w:r>
      <w:r w:rsidR="00DA7DB7" w:rsidRPr="00985785">
        <w:rPr>
          <w:rFonts w:ascii="Times New Roman" w:hAnsi="Times New Roman" w:cs="Times New Roman"/>
        </w:rPr>
        <w:t>ly</w:t>
      </w:r>
      <w:r w:rsidRPr="00985785">
        <w:rPr>
          <w:rFonts w:ascii="Times New Roman" w:hAnsi="Times New Roman" w:cs="Times New Roman"/>
        </w:rPr>
        <w:t>. At the same time</w:t>
      </w:r>
      <w:r w:rsidR="00296A66" w:rsidRPr="00985785">
        <w:rPr>
          <w:rFonts w:ascii="Times New Roman" w:hAnsi="Times New Roman" w:cs="Times New Roman"/>
        </w:rPr>
        <w:t xml:space="preserve">, restaurant operators can use these </w:t>
      </w:r>
      <w:r w:rsidR="004D6953" w:rsidRPr="00985785">
        <w:rPr>
          <w:rFonts w:ascii="Times New Roman" w:hAnsi="Times New Roman" w:cs="Times New Roman"/>
          <w:lang w:val="en-GB"/>
        </w:rPr>
        <w:t xml:space="preserve">techniques </w:t>
      </w:r>
      <w:r w:rsidR="00296A66" w:rsidRPr="00985785">
        <w:rPr>
          <w:rFonts w:ascii="Times New Roman" w:hAnsi="Times New Roman" w:cs="Times New Roman"/>
        </w:rPr>
        <w:t xml:space="preserve">to better expand their business </w:t>
      </w:r>
      <w:r w:rsidRPr="00985785">
        <w:rPr>
          <w:rFonts w:ascii="Times New Roman" w:hAnsi="Times New Roman" w:cs="Times New Roman"/>
        </w:rPr>
        <w:t xml:space="preserve">[4]. </w:t>
      </w:r>
      <w:r w:rsidR="00DA7DB7" w:rsidRPr="00985785">
        <w:rPr>
          <w:rFonts w:ascii="Times New Roman" w:hAnsi="Times New Roman" w:cs="Times New Roman"/>
        </w:rPr>
        <w:t>On</w:t>
      </w:r>
      <w:r w:rsidRPr="00985785">
        <w:rPr>
          <w:rFonts w:ascii="Times New Roman" w:hAnsi="Times New Roman" w:cs="Times New Roman"/>
        </w:rPr>
        <w:t xml:space="preserve"> discovering </w:t>
      </w:r>
      <w:r w:rsidR="00DA7DB7" w:rsidRPr="00985785">
        <w:rPr>
          <w:rFonts w:ascii="Times New Roman" w:hAnsi="Times New Roman" w:cs="Times New Roman"/>
        </w:rPr>
        <w:t>this</w:t>
      </w:r>
      <w:r w:rsidRPr="00985785">
        <w:rPr>
          <w:rFonts w:ascii="Times New Roman" w:hAnsi="Times New Roman" w:cs="Times New Roman"/>
        </w:rPr>
        <w:t xml:space="preserve"> business opportunity, an increasing number of restaurant operators </w:t>
      </w:r>
      <w:r w:rsidR="00DA7DB7" w:rsidRPr="00985785">
        <w:rPr>
          <w:rFonts w:ascii="Times New Roman" w:hAnsi="Times New Roman" w:cs="Times New Roman"/>
        </w:rPr>
        <w:t xml:space="preserve">are </w:t>
      </w:r>
      <w:r w:rsidRPr="00985785">
        <w:rPr>
          <w:rFonts w:ascii="Times New Roman" w:hAnsi="Times New Roman" w:cs="Times New Roman"/>
        </w:rPr>
        <w:t>advertis</w:t>
      </w:r>
      <w:r w:rsidR="00DA7DB7" w:rsidRPr="00985785">
        <w:rPr>
          <w:rFonts w:ascii="Times New Roman" w:hAnsi="Times New Roman" w:cs="Times New Roman"/>
        </w:rPr>
        <w:t>ing</w:t>
      </w:r>
      <w:r w:rsidRPr="00985785">
        <w:rPr>
          <w:rFonts w:ascii="Times New Roman" w:hAnsi="Times New Roman" w:cs="Times New Roman"/>
        </w:rPr>
        <w:t xml:space="preserve"> the link </w:t>
      </w:r>
      <w:r w:rsidR="00DA7DB7" w:rsidRPr="00985785">
        <w:rPr>
          <w:rFonts w:ascii="Times New Roman" w:hAnsi="Times New Roman" w:cs="Times New Roman"/>
        </w:rPr>
        <w:t xml:space="preserve">to </w:t>
      </w:r>
      <w:r w:rsidRPr="00985785">
        <w:rPr>
          <w:rFonts w:ascii="Times New Roman" w:hAnsi="Times New Roman" w:cs="Times New Roman"/>
        </w:rPr>
        <w:t>the</w:t>
      </w:r>
      <w:r w:rsidR="00DA7DB7" w:rsidRPr="00985785">
        <w:rPr>
          <w:rFonts w:ascii="Times New Roman" w:hAnsi="Times New Roman" w:cs="Times New Roman"/>
        </w:rPr>
        <w:t>ir</w:t>
      </w:r>
      <w:r w:rsidRPr="00985785">
        <w:rPr>
          <w:rFonts w:ascii="Times New Roman" w:hAnsi="Times New Roman" w:cs="Times New Roman"/>
        </w:rPr>
        <w:t xml:space="preserve"> menu on some information applications </w:t>
      </w:r>
      <w:r w:rsidR="00DA7DB7" w:rsidRPr="00985785">
        <w:rPr>
          <w:rFonts w:ascii="Times New Roman" w:hAnsi="Times New Roman" w:cs="Times New Roman"/>
        </w:rPr>
        <w:t>and</w:t>
      </w:r>
      <w:r w:rsidRPr="00985785">
        <w:rPr>
          <w:rFonts w:ascii="Times New Roman" w:hAnsi="Times New Roman" w:cs="Times New Roman"/>
        </w:rPr>
        <w:t xml:space="preserve"> websites, such as Google Maps </w:t>
      </w:r>
      <w:r w:rsidR="00DA7DB7" w:rsidRPr="00985785">
        <w:rPr>
          <w:rFonts w:ascii="Times New Roman" w:hAnsi="Times New Roman" w:cs="Times New Roman"/>
        </w:rPr>
        <w:t>and</w:t>
      </w:r>
      <w:r w:rsidRPr="00985785">
        <w:rPr>
          <w:rFonts w:ascii="Times New Roman" w:hAnsi="Times New Roman" w:cs="Times New Roman"/>
        </w:rPr>
        <w:t xml:space="preserve"> TripAdvisor [5]</w:t>
      </w:r>
      <w:r w:rsidR="00DA7DB7" w:rsidRPr="00985785">
        <w:rPr>
          <w:rFonts w:ascii="Times New Roman" w:hAnsi="Times New Roman" w:cs="Times New Roman"/>
        </w:rPr>
        <w:t xml:space="preserve">. This has resulted in </w:t>
      </w:r>
      <w:r w:rsidRPr="00985785">
        <w:rPr>
          <w:rFonts w:ascii="Times New Roman" w:hAnsi="Times New Roman" w:cs="Times New Roman"/>
        </w:rPr>
        <w:t xml:space="preserve">a large amount </w:t>
      </w:r>
      <w:r w:rsidR="00DA7DB7" w:rsidRPr="00985785">
        <w:rPr>
          <w:rFonts w:ascii="Times New Roman" w:hAnsi="Times New Roman" w:cs="Times New Roman"/>
        </w:rPr>
        <w:t xml:space="preserve">of </w:t>
      </w:r>
      <w:r w:rsidRPr="00985785">
        <w:rPr>
          <w:rFonts w:ascii="Times New Roman" w:hAnsi="Times New Roman" w:cs="Times New Roman"/>
        </w:rPr>
        <w:t xml:space="preserve">restaurant </w:t>
      </w:r>
      <w:r w:rsidR="009219E1" w:rsidRPr="00985785">
        <w:rPr>
          <w:rFonts w:ascii="Times New Roman" w:hAnsi="Times New Roman" w:cs="Times New Roman"/>
        </w:rPr>
        <w:t>information</w:t>
      </w:r>
      <w:r w:rsidR="00E60E21" w:rsidRPr="00985785">
        <w:rPr>
          <w:rFonts w:ascii="Times New Roman" w:hAnsi="Times New Roman" w:cs="Times New Roman"/>
        </w:rPr>
        <w:t xml:space="preserve"> </w:t>
      </w:r>
      <w:r w:rsidR="009219E1" w:rsidRPr="00985785">
        <w:rPr>
          <w:rFonts w:ascii="Times New Roman" w:hAnsi="Times New Roman" w:cs="Times New Roman"/>
        </w:rPr>
        <w:t>such as menu and restaurant description</w:t>
      </w:r>
      <w:r w:rsidR="00C8555F" w:rsidRPr="00985785">
        <w:rPr>
          <w:rFonts w:ascii="Times New Roman" w:hAnsi="Times New Roman" w:cs="Times New Roman"/>
        </w:rPr>
        <w:t>,</w:t>
      </w:r>
      <w:r w:rsidR="009219E1" w:rsidRPr="00985785">
        <w:rPr>
          <w:rFonts w:ascii="Times New Roman" w:hAnsi="Times New Roman" w:cs="Times New Roman"/>
        </w:rPr>
        <w:t xml:space="preserve"> </w:t>
      </w:r>
      <w:r w:rsidR="00DA7DB7" w:rsidRPr="00985785">
        <w:rPr>
          <w:rFonts w:ascii="Times New Roman" w:hAnsi="Times New Roman" w:cs="Times New Roman"/>
        </w:rPr>
        <w:t>being publicly available in a digital form</w:t>
      </w:r>
      <w:r w:rsidRPr="00985785">
        <w:rPr>
          <w:rFonts w:ascii="Times New Roman" w:hAnsi="Times New Roman" w:cs="Times New Roman"/>
        </w:rPr>
        <w:t xml:space="preserve">. </w:t>
      </w:r>
      <w:r w:rsidR="00244A38" w:rsidRPr="00985785">
        <w:rPr>
          <w:rFonts w:ascii="Times New Roman" w:hAnsi="Times New Roman" w:cs="Times New Roman"/>
        </w:rPr>
        <w:t xml:space="preserve">In terms of ordinary diners, the </w:t>
      </w:r>
      <w:r w:rsidR="009219E1" w:rsidRPr="00985785">
        <w:rPr>
          <w:rFonts w:ascii="Times New Roman" w:hAnsi="Times New Roman" w:cs="Times New Roman"/>
        </w:rPr>
        <w:t xml:space="preserve">content in restaurants’ </w:t>
      </w:r>
      <w:r w:rsidR="00244A38" w:rsidRPr="00985785">
        <w:rPr>
          <w:rFonts w:ascii="Times New Roman" w:hAnsi="Times New Roman" w:cs="Times New Roman"/>
        </w:rPr>
        <w:t xml:space="preserve">websites can only provide them with a reference for catering. However, </w:t>
      </w:r>
      <w:r w:rsidR="009219E1" w:rsidRPr="00985785">
        <w:rPr>
          <w:rFonts w:ascii="Times New Roman" w:hAnsi="Times New Roman" w:cs="Times New Roman"/>
        </w:rPr>
        <w:t>in the eyes of data workers, a lot of potential valuable information can be mined from these restaurants’ data.</w:t>
      </w:r>
      <w:r w:rsidR="00E35163" w:rsidRPr="00985785">
        <w:rPr>
          <w:rFonts w:ascii="Times New Roman" w:hAnsi="Times New Roman" w:cs="Times New Roman"/>
        </w:rPr>
        <w:t xml:space="preserve"> That means</w:t>
      </w:r>
      <w:r w:rsidR="009219E1" w:rsidRPr="00985785">
        <w:rPr>
          <w:rFonts w:ascii="Times New Roman" w:hAnsi="Times New Roman" w:cs="Times New Roman"/>
        </w:rPr>
        <w:t xml:space="preserve"> some </w:t>
      </w:r>
      <w:r w:rsidR="0086634C" w:rsidRPr="00985785">
        <w:rPr>
          <w:rFonts w:ascii="Times New Roman" w:hAnsi="Times New Roman" w:cs="Times New Roman"/>
        </w:rPr>
        <w:t xml:space="preserve">valuable findings such as regional differences </w:t>
      </w:r>
      <w:r w:rsidR="00E35163" w:rsidRPr="00985785">
        <w:rPr>
          <w:rFonts w:ascii="Times New Roman" w:hAnsi="Times New Roman" w:cs="Times New Roman"/>
        </w:rPr>
        <w:t xml:space="preserve">in a country or region </w:t>
      </w:r>
      <w:r w:rsidR="0086634C" w:rsidRPr="00985785">
        <w:rPr>
          <w:rFonts w:ascii="Times New Roman" w:hAnsi="Times New Roman" w:cs="Times New Roman"/>
        </w:rPr>
        <w:t>can be found if</w:t>
      </w:r>
      <w:r w:rsidR="0086634C" w:rsidRPr="00985785" w:rsidDel="00BF60B5">
        <w:rPr>
          <w:rFonts w:ascii="Times New Roman" w:hAnsi="Times New Roman" w:cs="Times New Roman"/>
        </w:rPr>
        <w:t xml:space="preserve"> </w:t>
      </w:r>
      <w:r w:rsidR="0086634C" w:rsidRPr="00985785">
        <w:rPr>
          <w:rFonts w:ascii="Times New Roman" w:hAnsi="Times New Roman" w:cs="Times New Roman"/>
        </w:rPr>
        <w:t>using data mining techniques [2] on restaurants’ websites.</w:t>
      </w:r>
      <w:r w:rsidR="005656AC" w:rsidRPr="00985785">
        <w:rPr>
          <w:rFonts w:ascii="Times New Roman" w:hAnsi="Times New Roman" w:cs="Times New Roman"/>
        </w:rPr>
        <w:t xml:space="preserve"> </w:t>
      </w:r>
      <w:r w:rsidR="00D2117D" w:rsidRPr="00985785">
        <w:rPr>
          <w:rFonts w:ascii="Times New Roman" w:hAnsi="Times New Roman" w:cs="Times New Roman"/>
        </w:rPr>
        <w:t xml:space="preserve">This </w:t>
      </w:r>
      <w:r w:rsidR="00266F7F" w:rsidRPr="00985785">
        <w:rPr>
          <w:rFonts w:ascii="Times New Roman" w:hAnsi="Times New Roman" w:cs="Times New Roman"/>
        </w:rPr>
        <w:t>dissertation</w:t>
      </w:r>
      <w:r w:rsidR="00D2117D" w:rsidRPr="00985785">
        <w:rPr>
          <w:rFonts w:ascii="Times New Roman" w:hAnsi="Times New Roman" w:cs="Times New Roman"/>
        </w:rPr>
        <w:t xml:space="preserve"> will introduce a method to get, process very messy </w:t>
      </w:r>
      <w:r w:rsidR="00BF5512" w:rsidRPr="00985785">
        <w:rPr>
          <w:rFonts w:ascii="Times New Roman" w:hAnsi="Times New Roman" w:cs="Times New Roman"/>
        </w:rPr>
        <w:t xml:space="preserve">restaurants’ </w:t>
      </w:r>
      <w:r w:rsidR="00D2117D" w:rsidRPr="00985785">
        <w:rPr>
          <w:rFonts w:ascii="Times New Roman" w:hAnsi="Times New Roman" w:cs="Times New Roman"/>
        </w:rPr>
        <w:t xml:space="preserve">websites </w:t>
      </w:r>
      <w:r w:rsidR="00534FC1" w:rsidRPr="00985785">
        <w:rPr>
          <w:rFonts w:ascii="Times New Roman" w:hAnsi="Times New Roman" w:cs="Times New Roman"/>
        </w:rPr>
        <w:t>data, mining regional features and classifying regional content from this data to reveal the regional differences.</w:t>
      </w:r>
    </w:p>
    <w:p w14:paraId="5B4F72D5" w14:textId="4695F019" w:rsidR="00F61761" w:rsidRPr="00985785" w:rsidRDefault="00C9053D" w:rsidP="00F61761">
      <w:pPr>
        <w:pStyle w:val="2"/>
        <w:numPr>
          <w:ilvl w:val="1"/>
          <w:numId w:val="5"/>
        </w:numPr>
        <w:jc w:val="both"/>
        <w:rPr>
          <w:rFonts w:ascii="Times New Roman" w:hAnsi="Times New Roman"/>
          <w:i w:val="0"/>
        </w:rPr>
      </w:pPr>
      <w:r w:rsidRPr="00985785">
        <w:rPr>
          <w:rFonts w:ascii="Times New Roman" w:hAnsi="Times New Roman"/>
          <w:i w:val="0"/>
        </w:rPr>
        <w:t>Research Aim and Research F</w:t>
      </w:r>
      <w:r w:rsidR="00CE1D84" w:rsidRPr="00985785">
        <w:rPr>
          <w:rFonts w:ascii="Times New Roman" w:hAnsi="Times New Roman"/>
          <w:i w:val="0"/>
        </w:rPr>
        <w:t>ocus</w:t>
      </w:r>
    </w:p>
    <w:p w14:paraId="11F53E82" w14:textId="57A90213" w:rsidR="00F61761" w:rsidRPr="00985785" w:rsidRDefault="008D0D6C" w:rsidP="008A27DB">
      <w:pPr>
        <w:jc w:val="both"/>
        <w:rPr>
          <w:rFonts w:ascii="Times New Roman" w:hAnsi="Times New Roman" w:cs="Times New Roman"/>
          <w:lang w:val="en-GB"/>
        </w:rPr>
      </w:pPr>
      <w:r w:rsidRPr="00985785">
        <w:rPr>
          <w:rFonts w:ascii="Times New Roman" w:hAnsi="Times New Roman" w:cs="Times New Roman"/>
          <w:lang w:val="en-GB"/>
        </w:rPr>
        <w:t>The aim of this dissertation is to mine menu data from the “</w:t>
      </w:r>
      <w:proofErr w:type="spellStart"/>
      <w:r w:rsidRPr="00985785">
        <w:rPr>
          <w:rFonts w:ascii="Times New Roman" w:hAnsi="Times New Roman" w:cs="Times New Roman"/>
          <w:lang w:val="en-GB"/>
        </w:rPr>
        <w:t>Fish&amp;Chips</w:t>
      </w:r>
      <w:proofErr w:type="spellEnd"/>
      <w:r w:rsidRPr="00985785">
        <w:rPr>
          <w:rFonts w:ascii="Times New Roman" w:hAnsi="Times New Roman" w:cs="Times New Roman"/>
          <w:lang w:val="en-GB"/>
        </w:rPr>
        <w:t xml:space="preserve">” shops, revealing regional differences in the UK based on the </w:t>
      </w:r>
      <w:r w:rsidR="009D1292" w:rsidRPr="00985785">
        <w:rPr>
          <w:rFonts w:ascii="Times New Roman" w:hAnsi="Times New Roman" w:cs="Times New Roman"/>
          <w:lang w:val="en-GB"/>
        </w:rPr>
        <w:t xml:space="preserve">geographical distribution </w:t>
      </w:r>
      <w:r w:rsidRPr="00985785">
        <w:rPr>
          <w:rFonts w:ascii="Times New Roman" w:hAnsi="Times New Roman" w:cs="Times New Roman"/>
          <w:lang w:val="en-GB"/>
        </w:rPr>
        <w:t>of the content of the menu data.</w:t>
      </w:r>
      <w:r w:rsidR="00427C93" w:rsidRPr="00985785">
        <w:rPr>
          <w:rFonts w:ascii="Times New Roman" w:hAnsi="Times New Roman" w:cs="Times New Roman"/>
          <w:lang w:val="en-GB"/>
        </w:rPr>
        <w:t xml:space="preserve"> For example, 'Haggis' is a traditional food in Scotland and widely distributed, while rarely seen in England. According to the methodologies applied in this </w:t>
      </w:r>
      <w:r w:rsidR="00F10A16" w:rsidRPr="00985785">
        <w:rPr>
          <w:rFonts w:ascii="Times New Roman" w:hAnsi="Times New Roman" w:cs="Times New Roman"/>
          <w:lang w:val="en-GB"/>
        </w:rPr>
        <w:t>dissertation</w:t>
      </w:r>
      <w:r w:rsidR="00427C93" w:rsidRPr="00985785">
        <w:rPr>
          <w:rFonts w:ascii="Times New Roman" w:hAnsi="Times New Roman" w:cs="Times New Roman"/>
          <w:lang w:val="en-GB"/>
        </w:rPr>
        <w:t>, we could provide evidence that 'Haggis' is loved by the Scottish people and it is a regional dish in Scotland.</w:t>
      </w:r>
      <w:r w:rsidR="008524BF" w:rsidRPr="00985785">
        <w:rPr>
          <w:rFonts w:ascii="Times New Roman" w:hAnsi="Times New Roman" w:cs="Times New Roman"/>
          <w:lang w:val="en-GB"/>
        </w:rPr>
        <w:t xml:space="preserve"> ‘Fish &amp; Chips’ is one of the most famous food</w:t>
      </w:r>
      <w:r w:rsidR="0076364B" w:rsidRPr="00985785">
        <w:rPr>
          <w:rFonts w:ascii="Times New Roman" w:hAnsi="Times New Roman" w:cs="Times New Roman"/>
          <w:lang w:val="en-GB"/>
        </w:rPr>
        <w:t>s</w:t>
      </w:r>
      <w:r w:rsidR="008524BF" w:rsidRPr="00985785">
        <w:rPr>
          <w:rFonts w:ascii="Times New Roman" w:hAnsi="Times New Roman" w:cs="Times New Roman"/>
          <w:lang w:val="en-GB"/>
        </w:rPr>
        <w:t xml:space="preserve"> in the UK and there are more than 1,000 ‘Fish &amp; Chip’ shops in this country [3]. </w:t>
      </w:r>
      <w:r w:rsidR="0076364B" w:rsidRPr="00985785">
        <w:rPr>
          <w:rFonts w:ascii="Times New Roman" w:hAnsi="Times New Roman" w:cs="Times New Roman"/>
          <w:lang w:val="en-GB"/>
        </w:rPr>
        <w:t xml:space="preserve">To achieve </w:t>
      </w:r>
      <w:r w:rsidR="008524BF" w:rsidRPr="00985785">
        <w:rPr>
          <w:rFonts w:ascii="Times New Roman" w:hAnsi="Times New Roman" w:cs="Times New Roman"/>
          <w:lang w:val="en-GB"/>
        </w:rPr>
        <w:t>th</w:t>
      </w:r>
      <w:r w:rsidR="0076364B" w:rsidRPr="00985785">
        <w:rPr>
          <w:rFonts w:ascii="Times New Roman" w:hAnsi="Times New Roman" w:cs="Times New Roman"/>
          <w:lang w:val="en-GB"/>
        </w:rPr>
        <w:t>e</w:t>
      </w:r>
      <w:r w:rsidR="008524BF" w:rsidRPr="00985785">
        <w:rPr>
          <w:rFonts w:ascii="Times New Roman" w:hAnsi="Times New Roman" w:cs="Times New Roman"/>
          <w:lang w:val="en-GB"/>
        </w:rPr>
        <w:t xml:space="preserve"> project</w:t>
      </w:r>
      <w:r w:rsidR="0076364B" w:rsidRPr="00985785">
        <w:rPr>
          <w:rFonts w:ascii="Times New Roman" w:hAnsi="Times New Roman" w:cs="Times New Roman"/>
          <w:lang w:val="en-GB"/>
        </w:rPr>
        <w:t xml:space="preserve"> aim</w:t>
      </w:r>
      <w:r w:rsidR="008524BF" w:rsidRPr="00985785">
        <w:rPr>
          <w:rFonts w:ascii="Times New Roman" w:hAnsi="Times New Roman" w:cs="Times New Roman"/>
          <w:lang w:val="en-GB"/>
        </w:rPr>
        <w:t xml:space="preserve"> we will </w:t>
      </w:r>
      <w:r w:rsidR="00CF5D2D" w:rsidRPr="00985785">
        <w:rPr>
          <w:rFonts w:ascii="Times New Roman" w:hAnsi="Times New Roman" w:cs="Times New Roman"/>
          <w:lang w:val="en-GB"/>
        </w:rPr>
        <w:t xml:space="preserve">obtain the raw HTML data from </w:t>
      </w:r>
      <w:r w:rsidR="008524BF" w:rsidRPr="00985785">
        <w:rPr>
          <w:rFonts w:ascii="Times New Roman" w:hAnsi="Times New Roman" w:cs="Times New Roman"/>
          <w:lang w:val="en-GB"/>
        </w:rPr>
        <w:t xml:space="preserve">the websites </w:t>
      </w:r>
      <w:r w:rsidR="00CF5D2D" w:rsidRPr="00985785">
        <w:rPr>
          <w:rFonts w:ascii="Times New Roman" w:hAnsi="Times New Roman" w:cs="Times New Roman"/>
          <w:lang w:val="en-GB"/>
        </w:rPr>
        <w:t xml:space="preserve">of </w:t>
      </w:r>
      <w:r w:rsidR="008524BF" w:rsidRPr="00985785">
        <w:rPr>
          <w:rFonts w:ascii="Times New Roman" w:hAnsi="Times New Roman" w:cs="Times New Roman"/>
          <w:lang w:val="en-GB"/>
        </w:rPr>
        <w:t>some of these ‘Fish &amp; Chip’ shops</w:t>
      </w:r>
      <w:r w:rsidR="009D1292" w:rsidRPr="00985785">
        <w:rPr>
          <w:rFonts w:ascii="Times New Roman" w:hAnsi="Times New Roman" w:cs="Times New Roman"/>
          <w:lang w:val="en-GB"/>
        </w:rPr>
        <w:t>,</w:t>
      </w:r>
      <w:r w:rsidR="00CF5D2D" w:rsidRPr="00985785">
        <w:rPr>
          <w:rFonts w:ascii="Times New Roman" w:hAnsi="Times New Roman" w:cs="Times New Roman"/>
          <w:lang w:val="en-GB"/>
        </w:rPr>
        <w:t xml:space="preserve"> </w:t>
      </w:r>
      <w:r w:rsidR="008524BF" w:rsidRPr="00985785">
        <w:rPr>
          <w:rFonts w:ascii="Times New Roman" w:hAnsi="Times New Roman" w:cs="Times New Roman"/>
          <w:lang w:val="en-GB"/>
        </w:rPr>
        <w:t>and then employ data cleaning, mining, and visualisation techniques to find the content</w:t>
      </w:r>
      <w:r w:rsidR="0076364B" w:rsidRPr="00985785">
        <w:rPr>
          <w:rFonts w:ascii="Times New Roman" w:hAnsi="Times New Roman" w:cs="Times New Roman"/>
          <w:lang w:val="en-GB"/>
        </w:rPr>
        <w:t xml:space="preserve"> associated </w:t>
      </w:r>
      <w:r w:rsidR="008524BF" w:rsidRPr="00985785">
        <w:rPr>
          <w:rFonts w:ascii="Times New Roman" w:hAnsi="Times New Roman" w:cs="Times New Roman"/>
          <w:lang w:val="en-GB"/>
        </w:rPr>
        <w:t xml:space="preserve">with </w:t>
      </w:r>
      <w:r w:rsidR="0076364B" w:rsidRPr="00985785">
        <w:rPr>
          <w:rFonts w:ascii="Times New Roman" w:hAnsi="Times New Roman" w:cs="Times New Roman"/>
          <w:lang w:val="en-GB"/>
        </w:rPr>
        <w:t xml:space="preserve">particular </w:t>
      </w:r>
      <w:r w:rsidR="008524BF" w:rsidRPr="00985785">
        <w:rPr>
          <w:rFonts w:ascii="Times New Roman" w:hAnsi="Times New Roman" w:cs="Times New Roman"/>
          <w:lang w:val="en-GB"/>
        </w:rPr>
        <w:t>region</w:t>
      </w:r>
      <w:r w:rsidR="0076364B" w:rsidRPr="00985785">
        <w:rPr>
          <w:rFonts w:ascii="Times New Roman" w:hAnsi="Times New Roman" w:cs="Times New Roman"/>
          <w:lang w:val="en-GB"/>
        </w:rPr>
        <w:t>s</w:t>
      </w:r>
      <w:r w:rsidR="008524BF" w:rsidRPr="00985785">
        <w:rPr>
          <w:rFonts w:ascii="Times New Roman" w:hAnsi="Times New Roman" w:cs="Times New Roman"/>
          <w:lang w:val="en-GB"/>
        </w:rPr>
        <w:t>.</w:t>
      </w:r>
      <w:r w:rsidR="00102105" w:rsidRPr="00985785">
        <w:rPr>
          <w:rFonts w:ascii="Times New Roman" w:hAnsi="Times New Roman" w:cs="Times New Roman"/>
          <w:lang w:val="en-GB"/>
        </w:rPr>
        <w:t xml:space="preserve">  </w:t>
      </w:r>
    </w:p>
    <w:p w14:paraId="086BAEA3" w14:textId="4D26215F" w:rsidR="00CE1D84" w:rsidRPr="00985785" w:rsidRDefault="00CE1D84" w:rsidP="00F61761">
      <w:pPr>
        <w:pStyle w:val="2"/>
        <w:numPr>
          <w:ilvl w:val="1"/>
          <w:numId w:val="5"/>
        </w:numPr>
        <w:jc w:val="both"/>
        <w:rPr>
          <w:rFonts w:ascii="Times New Roman" w:hAnsi="Times New Roman"/>
          <w:i w:val="0"/>
        </w:rPr>
      </w:pPr>
      <w:r w:rsidRPr="00985785">
        <w:rPr>
          <w:rFonts w:ascii="Times New Roman" w:hAnsi="Times New Roman"/>
          <w:i w:val="0"/>
        </w:rPr>
        <w:t>Research Methods</w:t>
      </w:r>
    </w:p>
    <w:p w14:paraId="2617598A" w14:textId="18D3DADD" w:rsidR="00F61761" w:rsidRPr="00985785" w:rsidRDefault="008524BF" w:rsidP="00D11029">
      <w:pPr>
        <w:jc w:val="both"/>
        <w:rPr>
          <w:ins w:id="1" w:author="CAO Jiahao" w:date="2018-08-13T10:13:00Z"/>
          <w:rFonts w:ascii="Times New Roman" w:hAnsi="Times New Roman" w:cs="Times New Roman"/>
          <w:lang w:val="en-GB"/>
        </w:rPr>
      </w:pPr>
      <w:r w:rsidRPr="00985785">
        <w:rPr>
          <w:rFonts w:ascii="Times New Roman" w:hAnsi="Times New Roman" w:cs="Times New Roman"/>
          <w:lang w:val="en-GB"/>
        </w:rPr>
        <w:t xml:space="preserve">In terms of data crawling, the dissertation will illustrate the selection of data sources and methods for crawling data from ‘Fish &amp; Chip’ shops’ websites in the UK. The data </w:t>
      </w:r>
      <w:r w:rsidRPr="00985785">
        <w:rPr>
          <w:rFonts w:ascii="Times New Roman" w:hAnsi="Times New Roman" w:cs="Times New Roman"/>
          <w:lang w:val="en-GB"/>
        </w:rPr>
        <w:lastRenderedPageBreak/>
        <w:t xml:space="preserve">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985785">
        <w:rPr>
          <w:rFonts w:ascii="Times New Roman" w:hAnsi="Times New Roman" w:cs="Times New Roman"/>
          <w:lang w:val="en-GB"/>
        </w:rPr>
        <w:t>HTMLPa</w:t>
      </w:r>
      <w:r w:rsidR="00C22A82" w:rsidRPr="00985785">
        <w:rPr>
          <w:rFonts w:ascii="Times New Roman" w:hAnsi="Times New Roman" w:cs="Times New Roman"/>
          <w:lang w:val="en-GB"/>
        </w:rPr>
        <w:t>r</w:t>
      </w:r>
      <w:r w:rsidRPr="00985785">
        <w:rPr>
          <w:rFonts w:ascii="Times New Roman" w:hAnsi="Times New Roman" w:cs="Times New Roman"/>
          <w:lang w:val="en-GB"/>
        </w:rPr>
        <w:t>ser</w:t>
      </w:r>
      <w:proofErr w:type="spellEnd"/>
      <w:r w:rsidRPr="00985785">
        <w:rPr>
          <w:rFonts w:ascii="Times New Roman" w:hAnsi="Times New Roman" w:cs="Times New Roman"/>
          <w:lang w:val="en-GB"/>
        </w:rPr>
        <w:t xml:space="preserve"> and Natural Language Processing (NLP)</w:t>
      </w:r>
      <w:r w:rsidR="0050504A" w:rsidRPr="00985785">
        <w:rPr>
          <w:rFonts w:ascii="Times New Roman" w:hAnsi="Times New Roman" w:cs="Times New Roman"/>
          <w:lang w:val="en-GB"/>
        </w:rPr>
        <w:t xml:space="preserve"> (will be detailed in 2.2)</w:t>
      </w:r>
      <w:r w:rsidRPr="00985785">
        <w:rPr>
          <w:rFonts w:ascii="Times New Roman" w:hAnsi="Times New Roman" w:cs="Times New Roman"/>
          <w:lang w:val="en-GB"/>
        </w:rPr>
        <w:t xml:space="preserve">. Considering the data mining procedure of the research, data </w:t>
      </w:r>
      <w:r w:rsidR="003E47A7" w:rsidRPr="00985785">
        <w:rPr>
          <w:rFonts w:ascii="Times New Roman" w:hAnsi="Times New Roman" w:cs="Times New Roman"/>
          <w:lang w:val="en-GB"/>
        </w:rPr>
        <w:t>visuali</w:t>
      </w:r>
      <w:r w:rsidR="004579F1" w:rsidRPr="00985785">
        <w:rPr>
          <w:rFonts w:ascii="Times New Roman" w:hAnsi="Times New Roman" w:cs="Times New Roman"/>
          <w:lang w:val="en-GB"/>
        </w:rPr>
        <w:t>s</w:t>
      </w:r>
      <w:r w:rsidR="003E47A7" w:rsidRPr="00985785">
        <w:rPr>
          <w:rFonts w:ascii="Times New Roman" w:hAnsi="Times New Roman" w:cs="Times New Roman"/>
          <w:lang w:val="en-GB"/>
        </w:rPr>
        <w:t>ation technologies</w:t>
      </w:r>
      <w:r w:rsidRPr="00985785">
        <w:rPr>
          <w:rFonts w:ascii="Times New Roman" w:hAnsi="Times New Roman" w:cs="Times New Roman"/>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sidRPr="00985785">
        <w:rPr>
          <w:rFonts w:ascii="Times New Roman" w:hAnsi="Times New Roman" w:cs="Times New Roman"/>
          <w:lang w:val="en-GB"/>
        </w:rPr>
        <w:t>s</w:t>
      </w:r>
      <w:r w:rsidRPr="00985785">
        <w:rPr>
          <w:rFonts w:ascii="Times New Roman" w:hAnsi="Times New Roman" w:cs="Times New Roman"/>
          <w:lang w:val="en-GB"/>
        </w:rPr>
        <w:t xml:space="preserve"> and regression classifier</w:t>
      </w:r>
      <w:r w:rsidR="00CF5D2D" w:rsidRPr="00985785">
        <w:rPr>
          <w:rFonts w:ascii="Times New Roman" w:hAnsi="Times New Roman" w:cs="Times New Roman"/>
          <w:lang w:val="en-GB"/>
        </w:rPr>
        <w:t>s</w:t>
      </w:r>
      <w:r w:rsidR="003A56CD" w:rsidRPr="00985785">
        <w:rPr>
          <w:rFonts w:ascii="Times New Roman" w:hAnsi="Times New Roman" w:cs="Times New Roman"/>
          <w:lang w:val="en-GB"/>
        </w:rPr>
        <w:t xml:space="preserve"> (will be detailed in 2.4)</w:t>
      </w:r>
      <w:r w:rsidRPr="00985785">
        <w:rPr>
          <w:rFonts w:ascii="Times New Roman" w:hAnsi="Times New Roman" w:cs="Times New Roman"/>
          <w:lang w:val="en-GB"/>
        </w:rPr>
        <w:t xml:space="preserve"> to generate the regionality result. </w:t>
      </w:r>
      <w:commentRangeStart w:id="2"/>
      <w:r w:rsidRPr="00985785">
        <w:rPr>
          <w:rFonts w:ascii="Times New Roman" w:hAnsi="Times New Roman" w:cs="Times New Roman"/>
          <w:lang w:val="en-GB"/>
        </w:rPr>
        <w:t xml:space="preserve">Specifically, this research is an iterative process </w:t>
      </w:r>
      <w:commentRangeEnd w:id="2"/>
      <w:r w:rsidR="004A1644" w:rsidRPr="00985785">
        <w:rPr>
          <w:rStyle w:val="a6"/>
          <w:rFonts w:ascii="Times New Roman" w:hAnsi="Times New Roman" w:cs="Times New Roman"/>
        </w:rPr>
        <w:commentReference w:id="2"/>
      </w:r>
      <w:r w:rsidRPr="00985785">
        <w:rPr>
          <w:rFonts w:ascii="Times New Roman" w:hAnsi="Times New Roman" w:cs="Times New Roman"/>
          <w:lang w:val="en-GB"/>
        </w:rPr>
        <w:t>and includes four rounds of evaluation and improvement</w:t>
      </w:r>
      <w:r w:rsidR="00F04125" w:rsidRPr="00985785">
        <w:rPr>
          <w:rFonts w:ascii="Times New Roman" w:hAnsi="Times New Roman" w:cs="Times New Roman"/>
          <w:lang w:val="en-GB"/>
        </w:rPr>
        <w:t xml:space="preserve"> (showed by Figure. 1)</w:t>
      </w:r>
      <w:r w:rsidRPr="00985785">
        <w:rPr>
          <w:rFonts w:ascii="Times New Roman" w:hAnsi="Times New Roman" w:cs="Times New Roman"/>
          <w:lang w:val="en-GB"/>
        </w:rPr>
        <w:t xml:space="preserve"> since the entire study is an exploratory process</w:t>
      </w:r>
      <w:r w:rsidR="00C21827" w:rsidRPr="00985785">
        <w:rPr>
          <w:rFonts w:ascii="Times New Roman" w:hAnsi="Times New Roman" w:cs="Times New Roman"/>
          <w:lang w:val="en-GB"/>
        </w:rPr>
        <w:t>.</w:t>
      </w:r>
      <w:r w:rsidR="00DD1F32" w:rsidRPr="00985785">
        <w:rPr>
          <w:rFonts w:ascii="Times New Roman" w:hAnsi="Times New Roman" w:cs="Times New Roman"/>
          <w:lang w:val="en-GB"/>
        </w:rPr>
        <w:t xml:space="preserve"> E</w:t>
      </w:r>
      <w:r w:rsidR="00101D90" w:rsidRPr="00985785">
        <w:rPr>
          <w:rFonts w:ascii="Times New Roman" w:hAnsi="Times New Roman" w:cs="Times New Roman"/>
          <w:lang w:val="en-GB"/>
        </w:rPr>
        <w:t xml:space="preserve">xcepting for the first iteration, each of the remaining iterations depends on the result of the last iteration. This means the project knows what to proceed next only after getting and evaluating the results of each iteration. Besides, </w:t>
      </w:r>
      <w:r w:rsidRPr="00985785">
        <w:rPr>
          <w:rFonts w:ascii="Times New Roman" w:hAnsi="Times New Roman" w:cs="Times New Roman"/>
          <w:lang w:val="en-GB"/>
        </w:rPr>
        <w:t>there are no existing criteria to verify the rationality of the method selection and the correctness of the results.</w:t>
      </w:r>
      <w:r w:rsidR="00DD1F32" w:rsidRPr="00985785">
        <w:rPr>
          <w:rFonts w:ascii="Times New Roman" w:hAnsi="Times New Roman" w:cs="Times New Roman"/>
          <w:lang w:val="en-GB"/>
        </w:rPr>
        <w:t xml:space="preserve"> Thus, only after each iteration has finished, the project can know whether the choice of method is reasonable and whether the result is correct.</w:t>
      </w:r>
      <w:r w:rsidR="00833B4B" w:rsidRPr="00985785">
        <w:rPr>
          <w:rFonts w:ascii="Times New Roman" w:hAnsi="Times New Roman" w:cs="Times New Roman"/>
          <w:lang w:val="en-GB"/>
        </w:rPr>
        <w:t xml:space="preserve"> </w:t>
      </w:r>
      <w:r w:rsidRPr="00985785">
        <w:rPr>
          <w:rFonts w:ascii="Times New Roman" w:hAnsi="Times New Roman" w:cs="Times New Roman"/>
          <w:lang w:val="en-GB"/>
        </w:rPr>
        <w:t xml:space="preserve">In </w:t>
      </w:r>
      <w:r w:rsidR="00D03822" w:rsidRPr="00985785">
        <w:rPr>
          <w:rFonts w:ascii="Times New Roman" w:hAnsi="Times New Roman" w:cs="Times New Roman"/>
          <w:lang w:val="en-GB"/>
        </w:rPr>
        <w:t>addition</w:t>
      </w:r>
      <w:r w:rsidRPr="00985785">
        <w:rPr>
          <w:rFonts w:ascii="Times New Roman" w:hAnsi="Times New Roman" w:cs="Times New Roman"/>
          <w:lang w:val="en-GB"/>
        </w:rPr>
        <w:t>, the features that could be used for reflecting regionality of the text is unknown and the evaluation of regionality content is based on the evaluator’s experiences to some extent.</w:t>
      </w:r>
      <w:r w:rsidR="00F04125" w:rsidRPr="00985785">
        <w:rPr>
          <w:rFonts w:ascii="Times New Roman" w:hAnsi="Times New Roman" w:cs="Times New Roman"/>
          <w:lang w:val="en-GB"/>
        </w:rPr>
        <w:t xml:space="preserve"> For example, the evaluator</w:t>
      </w:r>
      <w:r w:rsidR="00554B09" w:rsidRPr="00985785">
        <w:rPr>
          <w:rFonts w:ascii="Times New Roman" w:hAnsi="Times New Roman" w:cs="Times New Roman"/>
          <w:lang w:val="en-GB"/>
        </w:rPr>
        <w:t xml:space="preserve"> knows the ‘</w:t>
      </w:r>
      <w:proofErr w:type="spellStart"/>
      <w:r w:rsidR="00554B09" w:rsidRPr="00985785">
        <w:rPr>
          <w:rFonts w:ascii="Times New Roman" w:hAnsi="Times New Roman" w:cs="Times New Roman"/>
          <w:lang w:val="en-GB"/>
        </w:rPr>
        <w:t>irn</w:t>
      </w:r>
      <w:proofErr w:type="spellEnd"/>
      <w:r w:rsidR="00554B09" w:rsidRPr="00985785">
        <w:rPr>
          <w:rFonts w:ascii="Times New Roman" w:hAnsi="Times New Roman" w:cs="Times New Roman"/>
          <w:lang w:val="en-GB"/>
        </w:rPr>
        <w:t xml:space="preserve"> </w:t>
      </w:r>
      <w:proofErr w:type="spellStart"/>
      <w:r w:rsidR="00F04125" w:rsidRPr="00985785">
        <w:rPr>
          <w:rFonts w:ascii="Times New Roman" w:hAnsi="Times New Roman" w:cs="Times New Roman"/>
          <w:lang w:val="en-GB"/>
        </w:rPr>
        <w:t>bru</w:t>
      </w:r>
      <w:proofErr w:type="spellEnd"/>
      <w:r w:rsidR="00F04125" w:rsidRPr="00985785">
        <w:rPr>
          <w:rFonts w:ascii="Times New Roman" w:hAnsi="Times New Roman" w:cs="Times New Roman"/>
          <w:lang w:val="en-GB"/>
        </w:rPr>
        <w:t xml:space="preserve">’ is a Scottish drink, so when this phrase is judged to be regional, the evaluator can </w:t>
      </w:r>
      <w:r w:rsidR="004579F1" w:rsidRPr="00985785">
        <w:rPr>
          <w:rFonts w:ascii="Times New Roman" w:hAnsi="Times New Roman" w:cs="Times New Roman"/>
          <w:lang w:val="en-GB"/>
        </w:rPr>
        <w:t>assume</w:t>
      </w:r>
      <w:r w:rsidR="00F04125" w:rsidRPr="00985785">
        <w:rPr>
          <w:rFonts w:ascii="Times New Roman" w:hAnsi="Times New Roman" w:cs="Times New Roman"/>
          <w:lang w:val="en-GB"/>
        </w:rPr>
        <w:t xml:space="preserve"> the decision is correct. </w:t>
      </w:r>
      <w:r w:rsidRPr="00985785">
        <w:rPr>
          <w:rFonts w:ascii="Times New Roman" w:hAnsi="Times New Roman" w:cs="Times New Roman"/>
          <w:lang w:val="en-GB"/>
        </w:rPr>
        <w:t xml:space="preserve">Therefore, regional features and regional results are derived from </w:t>
      </w:r>
      <w:r w:rsidR="00DD6D1F" w:rsidRPr="00985785">
        <w:rPr>
          <w:rFonts w:ascii="Times New Roman" w:hAnsi="Times New Roman" w:cs="Times New Roman"/>
          <w:lang w:val="en-GB"/>
        </w:rPr>
        <w:t xml:space="preserve">each </w:t>
      </w:r>
      <w:r w:rsidR="002C4D1E" w:rsidRPr="00985785">
        <w:rPr>
          <w:rFonts w:ascii="Times New Roman" w:hAnsi="Times New Roman" w:cs="Times New Roman"/>
          <w:lang w:val="en-GB"/>
        </w:rPr>
        <w:t xml:space="preserve">iteration, including </w:t>
      </w:r>
      <w:r w:rsidR="006D1BBD" w:rsidRPr="00985785">
        <w:rPr>
          <w:rFonts w:ascii="Times New Roman" w:hAnsi="Times New Roman" w:cs="Times New Roman"/>
          <w:lang w:val="en-GB"/>
        </w:rPr>
        <w:t>exploration</w:t>
      </w:r>
      <w:r w:rsidRPr="00985785">
        <w:rPr>
          <w:rFonts w:ascii="Times New Roman" w:hAnsi="Times New Roman" w:cs="Times New Roman"/>
          <w:lang w:val="en-GB"/>
        </w:rPr>
        <w:t xml:space="preserve">, evaluations, and improvements. </w:t>
      </w:r>
      <w:r w:rsidR="00D75975" w:rsidRPr="00985785">
        <w:rPr>
          <w:rFonts w:ascii="Times New Roman" w:hAnsi="Times New Roman" w:cs="Times New Roman"/>
          <w:lang w:val="en-GB"/>
        </w:rPr>
        <w:t>In each iteration, the project may use or update the methods in the previous iteration</w:t>
      </w:r>
      <w:r w:rsidRPr="00985785">
        <w:rPr>
          <w:rFonts w:ascii="Times New Roman" w:hAnsi="Times New Roman" w:cs="Times New Roman"/>
          <w:lang w:val="en-GB"/>
        </w:rPr>
        <w:t xml:space="preserve">. </w:t>
      </w:r>
      <w:commentRangeStart w:id="3"/>
      <w:r w:rsidRPr="00985785">
        <w:rPr>
          <w:rFonts w:ascii="Times New Roman" w:hAnsi="Times New Roman" w:cs="Times New Roman"/>
          <w:lang w:val="en-GB"/>
        </w:rPr>
        <w:t>Besides, each iteration will also evaluate the results to identify problems and propose improvements for the next iteration.</w:t>
      </w:r>
      <w:commentRangeEnd w:id="3"/>
      <w:r w:rsidR="00CF5D2D" w:rsidRPr="00985785">
        <w:rPr>
          <w:rStyle w:val="a6"/>
          <w:rFonts w:ascii="Times New Roman" w:hAnsi="Times New Roman" w:cs="Times New Roman"/>
        </w:rPr>
        <w:commentReference w:id="3"/>
      </w:r>
    </w:p>
    <w:p w14:paraId="5B5936BE" w14:textId="0DDDCAB1" w:rsidR="00E00099" w:rsidRPr="00985785" w:rsidRDefault="00E00099" w:rsidP="00B33208">
      <w:pPr>
        <w:jc w:val="center"/>
        <w:rPr>
          <w:rFonts w:ascii="Times New Roman" w:hAnsi="Times New Roman" w:cs="Times New Roman"/>
          <w:b/>
          <w:lang w:val="en-GB"/>
        </w:rPr>
      </w:pPr>
      <w:r w:rsidRPr="00985785">
        <w:rPr>
          <w:rFonts w:ascii="Times New Roman" w:hAnsi="Times New Roman" w:cs="Times New Roman"/>
          <w:b/>
          <w:lang w:val="en-GB" w:eastAsia="en-US"/>
        </w:rPr>
        <w:t>Figure 1: workflow diagram</w:t>
      </w:r>
    </w:p>
    <w:p w14:paraId="68D2D10E" w14:textId="4D8367C1" w:rsidR="00DE6402" w:rsidRPr="00985785" w:rsidRDefault="00CE1D84" w:rsidP="00DE6402">
      <w:pPr>
        <w:pStyle w:val="2"/>
        <w:numPr>
          <w:ilvl w:val="1"/>
          <w:numId w:val="5"/>
        </w:numPr>
        <w:jc w:val="both"/>
        <w:rPr>
          <w:rFonts w:ascii="Times New Roman" w:hAnsi="Times New Roman"/>
          <w:i w:val="0"/>
        </w:rPr>
      </w:pPr>
      <w:commentRangeStart w:id="4"/>
      <w:r w:rsidRPr="00985785">
        <w:rPr>
          <w:rFonts w:ascii="Times New Roman" w:hAnsi="Times New Roman"/>
          <w:i w:val="0"/>
        </w:rPr>
        <w:t>Value of the Research</w:t>
      </w:r>
      <w:commentRangeEnd w:id="4"/>
      <w:r w:rsidR="004A1644" w:rsidRPr="00985785">
        <w:rPr>
          <w:rStyle w:val="a6"/>
          <w:rFonts w:ascii="Times New Roman" w:hAnsi="Times New Roman"/>
          <w:b w:val="0"/>
          <w:i w:val="0"/>
          <w:lang w:val="en-US" w:eastAsia="zh-CN"/>
        </w:rPr>
        <w:commentReference w:id="4"/>
      </w:r>
    </w:p>
    <w:p w14:paraId="7AAB02B0" w14:textId="515E9287" w:rsidR="00EB51CC" w:rsidRPr="00985785" w:rsidRDefault="008524BF" w:rsidP="00787B09">
      <w:pPr>
        <w:jc w:val="both"/>
        <w:rPr>
          <w:rFonts w:ascii="Times New Roman" w:hAnsi="Times New Roman" w:cs="Times New Roman"/>
          <w:lang w:val="en-GB"/>
        </w:rPr>
      </w:pPr>
      <w:r w:rsidRPr="00985785">
        <w:rPr>
          <w:rFonts w:ascii="Times New Roman" w:hAnsi="Times New Roman" w:cs="Times New Roman"/>
          <w:lang w:val="en-GB"/>
        </w:rPr>
        <w:t>The research</w:t>
      </w:r>
      <w:r w:rsidR="00DD7792" w:rsidRPr="00985785">
        <w:rPr>
          <w:rFonts w:ascii="Times New Roman" w:hAnsi="Times New Roman" w:cs="Times New Roman"/>
          <w:lang w:val="en-GB"/>
        </w:rPr>
        <w:t xml:space="preserve"> is an innovative study that</w:t>
      </w:r>
      <w:r w:rsidRPr="00985785">
        <w:rPr>
          <w:rFonts w:ascii="Times New Roman" w:hAnsi="Times New Roman" w:cs="Times New Roman"/>
          <w:lang w:val="en-GB"/>
        </w:rPr>
        <w:t xml:space="preserve"> links seemingly unrelated menu information to regional differences of the UK through exploring regional content from the messy menu dataset. </w:t>
      </w:r>
      <w:r w:rsidR="00DD7792" w:rsidRPr="00985785">
        <w:rPr>
          <w:rFonts w:ascii="Times New Roman" w:hAnsi="Times New Roman" w:cs="Times New Roman"/>
          <w:lang w:val="en-GB"/>
        </w:rPr>
        <w:t>Thus, the biggest challenge for this project is that there are no existing ideas or methods to refer to and all ideas and methods require the project to explore and evaluate.</w:t>
      </w:r>
      <w:r w:rsidR="006E39C4" w:rsidRPr="00985785">
        <w:rPr>
          <w:rFonts w:ascii="Times New Roman" w:hAnsi="Times New Roman" w:cs="Times New Roman"/>
          <w:lang w:val="en-GB"/>
        </w:rPr>
        <w:t xml:space="preserve"> Fortunately, the project succeeded in finding a solut</w:t>
      </w:r>
      <w:r w:rsidR="007D5311" w:rsidRPr="00985785">
        <w:rPr>
          <w:rFonts w:ascii="Times New Roman" w:hAnsi="Times New Roman" w:cs="Times New Roman"/>
          <w:lang w:val="en-GB"/>
        </w:rPr>
        <w:t>ion to explore regional content</w:t>
      </w:r>
      <w:r w:rsidR="00036011" w:rsidRPr="00985785">
        <w:rPr>
          <w:rFonts w:ascii="Times New Roman" w:hAnsi="Times New Roman" w:cs="Times New Roman"/>
          <w:lang w:val="en-GB"/>
        </w:rPr>
        <w:t xml:space="preserve"> and reflect regional differences</w:t>
      </w:r>
      <w:r w:rsidR="007D5311" w:rsidRPr="00985785">
        <w:rPr>
          <w:rFonts w:ascii="Times New Roman" w:hAnsi="Times New Roman" w:cs="Times New Roman"/>
          <w:lang w:val="en-GB"/>
        </w:rPr>
        <w:t>, including ideas for finding regional features and methods for regional words classification.</w:t>
      </w:r>
      <w:r w:rsidR="00DD7792" w:rsidRPr="00985785">
        <w:rPr>
          <w:rFonts w:ascii="Times New Roman" w:hAnsi="Times New Roman" w:cs="Times New Roman"/>
          <w:lang w:val="en-GB"/>
        </w:rPr>
        <w:t xml:space="preserve"> </w:t>
      </w:r>
      <w:r w:rsidR="007D5311" w:rsidRPr="00985785">
        <w:rPr>
          <w:rFonts w:ascii="Times New Roman" w:hAnsi="Times New Roman" w:cs="Times New Roman"/>
          <w:lang w:val="en-GB"/>
        </w:rPr>
        <w:t>T</w:t>
      </w:r>
      <w:commentRangeStart w:id="5"/>
      <w:r w:rsidRPr="00985785">
        <w:rPr>
          <w:rFonts w:ascii="Times New Roman" w:hAnsi="Times New Roman" w:cs="Times New Roman"/>
          <w:lang w:val="en-GB"/>
        </w:rPr>
        <w:t>he methods and algorithms used in this project are universal, and they can also be used to find regional differences in other countries or used in similar studies.</w:t>
      </w:r>
      <w:r w:rsidR="00141D13" w:rsidRPr="00985785">
        <w:rPr>
          <w:rFonts w:ascii="Times New Roman" w:hAnsi="Times New Roman" w:cs="Times New Roman"/>
          <w:lang w:val="en-GB"/>
        </w:rPr>
        <w:t xml:space="preserve"> As a result, the project laid the foundation for similar subsequent researches.</w:t>
      </w:r>
      <w:r w:rsidR="00297A54" w:rsidRPr="00985785">
        <w:rPr>
          <w:rFonts w:ascii="Times New Roman" w:hAnsi="Times New Roman" w:cs="Times New Roman"/>
          <w:lang w:val="en-GB"/>
        </w:rPr>
        <w:t xml:space="preserve"> </w:t>
      </w:r>
      <w:commentRangeEnd w:id="5"/>
      <w:r w:rsidR="004A1644" w:rsidRPr="00985785">
        <w:rPr>
          <w:rStyle w:val="a6"/>
          <w:rFonts w:ascii="Times New Roman" w:hAnsi="Times New Roman" w:cs="Times New Roman"/>
        </w:rPr>
        <w:commentReference w:id="5"/>
      </w:r>
    </w:p>
    <w:p w14:paraId="0D931CC4" w14:textId="77777777" w:rsidR="00CE1D84" w:rsidRPr="00985785" w:rsidRDefault="00391A43" w:rsidP="00F61761">
      <w:pPr>
        <w:pStyle w:val="2"/>
        <w:tabs>
          <w:tab w:val="clear" w:pos="576"/>
        </w:tabs>
        <w:jc w:val="both"/>
        <w:rPr>
          <w:rFonts w:ascii="Times New Roman" w:hAnsi="Times New Roman"/>
          <w:i w:val="0"/>
        </w:rPr>
      </w:pPr>
      <w:r w:rsidRPr="00985785">
        <w:rPr>
          <w:rFonts w:ascii="Times New Roman" w:hAnsi="Times New Roman"/>
          <w:i w:val="0"/>
        </w:rPr>
        <w:t>1.5</w:t>
      </w:r>
      <w:r w:rsidR="00CE1D84" w:rsidRPr="00985785">
        <w:rPr>
          <w:rFonts w:ascii="Times New Roman" w:hAnsi="Times New Roman"/>
          <w:i w:val="0"/>
        </w:rPr>
        <w:t xml:space="preserve"> Structure of the Dissertation</w:t>
      </w:r>
    </w:p>
    <w:p w14:paraId="5FC3445F" w14:textId="0E0038C0" w:rsidR="00CE1D84" w:rsidRPr="00985785" w:rsidRDefault="008524BF" w:rsidP="00FF6483">
      <w:pPr>
        <w:jc w:val="both"/>
        <w:rPr>
          <w:rFonts w:ascii="Times New Roman" w:hAnsi="Times New Roman" w:cs="Times New Roman"/>
          <w:lang w:val="en-GB"/>
        </w:rPr>
      </w:pPr>
      <w:r w:rsidRPr="00985785">
        <w:rPr>
          <w:rFonts w:ascii="Times New Roman" w:hAnsi="Times New Roman" w:cs="Times New Roman"/>
          <w:lang w:val="en-GB" w:eastAsia="en-US"/>
        </w:rPr>
        <w:t>The structure of this dissertation is organised as follows: Chapter 2 covers background knowledge, which mainly illustrates the main techniques</w:t>
      </w:r>
      <w:r w:rsidRPr="00985785">
        <w:rPr>
          <w:rFonts w:ascii="Times New Roman" w:hAnsi="Times New Roman" w:cs="Times New Roman"/>
          <w:lang w:val="en-GB" w:eastAsia="en-US"/>
        </w:rPr>
        <w:tab/>
      </w:r>
      <w:r w:rsidRPr="00985785" w:rsidDel="00B55E3F">
        <w:rPr>
          <w:rFonts w:ascii="Times New Roman" w:hAnsi="Times New Roman" w:cs="Times New Roman"/>
          <w:lang w:val="en-GB" w:eastAsia="en-US"/>
        </w:rPr>
        <w:t xml:space="preserve"> </w:t>
      </w:r>
      <w:r w:rsidRPr="00985785">
        <w:rPr>
          <w:rFonts w:ascii="Times New Roman" w:hAnsi="Times New Roman" w:cs="Times New Roman"/>
          <w:lang w:val="en-GB" w:eastAsia="en-US"/>
        </w:rPr>
        <w:t xml:space="preserve">and algorithms used in </w:t>
      </w:r>
      <w:r w:rsidRPr="00985785">
        <w:rPr>
          <w:rFonts w:ascii="Times New Roman" w:hAnsi="Times New Roman" w:cs="Times New Roman"/>
          <w:lang w:val="en-GB" w:eastAsia="en-US"/>
        </w:rPr>
        <w:lastRenderedPageBreak/>
        <w:t xml:space="preserve">this research. Chapter 3, Chapter 4, Chapter 5 and Chapter 6 </w:t>
      </w:r>
      <w:r w:rsidR="009C3EBC" w:rsidRPr="00985785">
        <w:rPr>
          <w:rFonts w:ascii="Times New Roman" w:hAnsi="Times New Roman" w:cs="Times New Roman"/>
          <w:lang w:val="en-GB" w:eastAsia="en-US"/>
        </w:rPr>
        <w:t>introduce the details of each iteration</w:t>
      </w:r>
      <w:r w:rsidR="008F5355" w:rsidRPr="00985785">
        <w:rPr>
          <w:rFonts w:ascii="Times New Roman" w:hAnsi="Times New Roman" w:cs="Times New Roman"/>
          <w:lang w:val="en-GB" w:eastAsia="en-US"/>
        </w:rPr>
        <w:t xml:space="preserve"> in the project</w:t>
      </w:r>
      <w:r w:rsidR="009C3EBC" w:rsidRPr="00985785">
        <w:rPr>
          <w:rFonts w:ascii="Times New Roman" w:hAnsi="Times New Roman" w:cs="Times New Roman"/>
          <w:lang w:val="en-GB"/>
        </w:rPr>
        <w:t>, including</w:t>
      </w:r>
      <w:r w:rsidRPr="00985785">
        <w:rPr>
          <w:rFonts w:ascii="Times New Roman" w:hAnsi="Times New Roman" w:cs="Times New Roman"/>
          <w:lang w:val="en-GB" w:eastAsia="en-US"/>
        </w:rPr>
        <w:t xml:space="preserve"> </w:t>
      </w:r>
      <w:r w:rsidRPr="00985785">
        <w:rPr>
          <w:rFonts w:ascii="Times New Roman" w:hAnsi="Times New Roman" w:cs="Times New Roman"/>
          <w:lang w:val="en-GB"/>
        </w:rPr>
        <w:t>methodologies, findings,</w:t>
      </w:r>
      <w:r w:rsidR="009C3EBC" w:rsidRPr="00985785">
        <w:rPr>
          <w:rFonts w:ascii="Times New Roman" w:hAnsi="Times New Roman" w:cs="Times New Roman"/>
          <w:lang w:val="en-GB"/>
        </w:rPr>
        <w:t xml:space="preserve"> evaluations, and improvements and summary and future work</w:t>
      </w:r>
      <w:r w:rsidRPr="00985785">
        <w:rPr>
          <w:rFonts w:ascii="Times New Roman" w:hAnsi="Times New Roman" w:cs="Times New Roman"/>
          <w:lang w:val="en-GB"/>
        </w:rPr>
        <w:t xml:space="preserve">. </w:t>
      </w:r>
      <w:r w:rsidRPr="00985785">
        <w:rPr>
          <w:rFonts w:ascii="Times New Roman" w:hAnsi="Times New Roman" w:cs="Times New Roman"/>
          <w:lang w:val="en-GB" w:eastAsia="en-US"/>
        </w:rPr>
        <w:t xml:space="preserve">Chapter 3 describes the first iteration, presenting the procedures of </w:t>
      </w:r>
      <w:r w:rsidR="004275AD" w:rsidRPr="00985785">
        <w:rPr>
          <w:rFonts w:ascii="Times New Roman" w:hAnsi="Times New Roman" w:cs="Times New Roman"/>
          <w:lang w:val="en-GB" w:eastAsia="en-US"/>
        </w:rPr>
        <w:t>exploring features of regional independent single words</w:t>
      </w:r>
      <w:r w:rsidRPr="00985785">
        <w:rPr>
          <w:rFonts w:ascii="Times New Roman" w:hAnsi="Times New Roman" w:cs="Times New Roman"/>
          <w:lang w:val="en-GB"/>
        </w:rPr>
        <w:t xml:space="preserve">. Chapter 4 is related to the second iteration, which </w:t>
      </w:r>
      <w:r w:rsidRPr="00985785">
        <w:rPr>
          <w:rFonts w:ascii="Times New Roman" w:hAnsi="Times New Roman" w:cs="Times New Roman"/>
          <w:lang w:val="en-GB" w:eastAsia="en-US"/>
        </w:rPr>
        <w:t>describes</w:t>
      </w:r>
      <w:r w:rsidRPr="00985785">
        <w:rPr>
          <w:rFonts w:ascii="Times New Roman" w:hAnsi="Times New Roman" w:cs="Times New Roman"/>
          <w:lang w:val="en-GB"/>
        </w:rPr>
        <w:t xml:space="preserve"> the application of decision tree to get regional results of the single word. This chapter uses two types of decision tree algorithms and the makes comparison between the two algorithms. Chapter 5 covers the </w:t>
      </w:r>
      <w:r w:rsidR="00617073" w:rsidRPr="00985785">
        <w:rPr>
          <w:rFonts w:ascii="Times New Roman" w:hAnsi="Times New Roman" w:cs="Times New Roman"/>
          <w:lang w:val="en-GB"/>
        </w:rPr>
        <w:t>third-round</w:t>
      </w:r>
      <w:r w:rsidRPr="00985785">
        <w:rPr>
          <w:rFonts w:ascii="Times New Roman" w:hAnsi="Times New Roman" w:cs="Times New Roman"/>
          <w:lang w:val="en-GB"/>
        </w:rPr>
        <w:t xml:space="preserve">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Pr="00985785" w:rsidRDefault="00325308" w:rsidP="00FF6483">
      <w:pPr>
        <w:jc w:val="both"/>
        <w:rPr>
          <w:ins w:id="6" w:author="CAO Jiahao" w:date="2018-08-13T10:13:00Z"/>
          <w:rFonts w:ascii="Times New Roman" w:hAnsi="Times New Roman" w:cs="Times New Roman"/>
          <w:lang w:val="en-GB" w:eastAsia="en-US"/>
        </w:rPr>
      </w:pPr>
    </w:p>
    <w:p w14:paraId="590D945E" w14:textId="63024426" w:rsidR="00E00099" w:rsidRPr="00985785" w:rsidRDefault="00E00099" w:rsidP="00FF6483">
      <w:pPr>
        <w:jc w:val="both"/>
        <w:rPr>
          <w:rFonts w:ascii="Times New Roman" w:hAnsi="Times New Roman" w:cs="Times New Roman"/>
          <w:lang w:val="en-GB" w:eastAsia="en-US"/>
        </w:rPr>
      </w:pPr>
    </w:p>
    <w:p w14:paraId="1220A92F" w14:textId="77777777" w:rsidR="00312854" w:rsidRPr="00985785" w:rsidRDefault="00312854" w:rsidP="00FF6483">
      <w:pPr>
        <w:jc w:val="both"/>
        <w:rPr>
          <w:rFonts w:ascii="Times New Roman" w:hAnsi="Times New Roman" w:cs="Times New Roman"/>
          <w:b/>
          <w:lang w:val="en-GB" w:eastAsia="en-US"/>
        </w:rPr>
      </w:pPr>
      <w:r w:rsidRPr="00985785">
        <w:rPr>
          <w:rFonts w:ascii="Times New Roman" w:hAnsi="Times New Roman" w:cs="Times New Roman"/>
          <w:b/>
          <w:lang w:val="en-GB"/>
        </w:rPr>
        <w:t xml:space="preserve">Introduction </w:t>
      </w:r>
      <w:r w:rsidRPr="00985785">
        <w:rPr>
          <w:rFonts w:ascii="Times New Roman" w:hAnsi="Times New Roman" w:cs="Times New Roman"/>
          <w:b/>
          <w:color w:val="3A3A3A"/>
          <w:shd w:val="clear" w:color="auto" w:fill="FFFFFF"/>
        </w:rPr>
        <w:t>references</w:t>
      </w:r>
    </w:p>
    <w:p w14:paraId="0A07346A" w14:textId="77777777" w:rsidR="00567344" w:rsidRPr="00985785" w:rsidRDefault="00567344" w:rsidP="00567344">
      <w:pPr>
        <w:rPr>
          <w:rFonts w:ascii="Times New Roman" w:hAnsi="Times New Roman" w:cs="Times New Roman"/>
        </w:rPr>
      </w:pPr>
      <w:commentRangeStart w:id="7"/>
      <w:r w:rsidRPr="00985785">
        <w:rPr>
          <w:rFonts w:ascii="Times New Roman" w:hAnsi="Times New Roman" w:cs="Times New Roman"/>
          <w:color w:val="3A3A3A"/>
          <w:sz w:val="23"/>
          <w:szCs w:val="23"/>
          <w:shd w:val="clear" w:color="auto" w:fill="FFFFFF"/>
        </w:rPr>
        <w:t>[1] Fuller, Michael. (2015). Big Data: New science, new challenges, new dialogical opportunities. </w:t>
      </w:r>
      <w:proofErr w:type="gramStart"/>
      <w:r w:rsidRPr="00985785">
        <w:rPr>
          <w:rFonts w:ascii="Times New Roman" w:hAnsi="Times New Roman" w:cs="Times New Roman"/>
          <w:i/>
          <w:iCs/>
          <w:color w:val="3A3A3A"/>
          <w:sz w:val="23"/>
          <w:szCs w:val="23"/>
        </w:rPr>
        <w:t>Fuller ,</w:t>
      </w:r>
      <w:proofErr w:type="gramEnd"/>
      <w:r w:rsidRPr="00985785">
        <w:rPr>
          <w:rFonts w:ascii="Times New Roman" w:hAnsi="Times New Roman" w:cs="Times New Roman"/>
          <w:i/>
          <w:iCs/>
          <w:color w:val="3A3A3A"/>
          <w:sz w:val="23"/>
          <w:szCs w:val="23"/>
        </w:rPr>
        <w:t xml:space="preserve"> M 2015 , ' Big Data: New Science, New Challenges, New Dialogical Opportunities ' Zygon: Journal of Religion and Science , Vol 50 , No. 3 , Pp. 568-582 . DOI: 10.1111/zygo.12187,</w:t>
      </w:r>
      <w:r w:rsidRPr="00985785">
        <w:rPr>
          <w:rFonts w:ascii="Times New Roman" w:hAnsi="Times New Roman" w:cs="Times New Roman"/>
          <w:color w:val="3A3A3A"/>
          <w:sz w:val="23"/>
          <w:szCs w:val="23"/>
          <w:shd w:val="clear" w:color="auto" w:fill="FFFFFF"/>
        </w:rPr>
        <w:t> </w:t>
      </w:r>
      <w:proofErr w:type="gramStart"/>
      <w:r w:rsidRPr="00985785">
        <w:rPr>
          <w:rFonts w:ascii="Times New Roman" w:hAnsi="Times New Roman" w:cs="Times New Roman"/>
          <w:color w:val="3A3A3A"/>
          <w:sz w:val="23"/>
          <w:szCs w:val="23"/>
          <w:shd w:val="clear" w:color="auto" w:fill="FFFFFF"/>
        </w:rPr>
        <w:t>Fuller ,</w:t>
      </w:r>
      <w:proofErr w:type="gramEnd"/>
      <w:r w:rsidRPr="00985785">
        <w:rPr>
          <w:rFonts w:ascii="Times New Roman" w:hAnsi="Times New Roman" w:cs="Times New Roman"/>
          <w:color w:val="3A3A3A"/>
          <w:sz w:val="23"/>
          <w:szCs w:val="23"/>
          <w:shd w:val="clear" w:color="auto" w:fill="FFFFFF"/>
        </w:rPr>
        <w:t xml:space="preserve"> M 2015 , ' Big Data: New science, new challenges, new dialogical opportunities ' Zygon: Journal of Religion and Science , </w:t>
      </w:r>
      <w:proofErr w:type="spellStart"/>
      <w:r w:rsidRPr="00985785">
        <w:rPr>
          <w:rFonts w:ascii="Times New Roman" w:hAnsi="Times New Roman" w:cs="Times New Roman"/>
          <w:color w:val="3A3A3A"/>
          <w:sz w:val="23"/>
          <w:szCs w:val="23"/>
          <w:shd w:val="clear" w:color="auto" w:fill="FFFFFF"/>
        </w:rPr>
        <w:t>vol</w:t>
      </w:r>
      <w:proofErr w:type="spellEnd"/>
      <w:r w:rsidRPr="00985785">
        <w:rPr>
          <w:rFonts w:ascii="Times New Roman" w:hAnsi="Times New Roman" w:cs="Times New Roman"/>
          <w:color w:val="3A3A3A"/>
          <w:sz w:val="23"/>
          <w:szCs w:val="23"/>
          <w:shd w:val="clear" w:color="auto" w:fill="FFFFFF"/>
        </w:rPr>
        <w:t xml:space="preserve"> 50 , no. 3 , pp. 568-582 . DOI: 10.1111/zygo.12187</w:t>
      </w:r>
      <w:commentRangeEnd w:id="7"/>
      <w:r w:rsidR="008B2FDD" w:rsidRPr="00985785">
        <w:rPr>
          <w:rStyle w:val="a6"/>
          <w:rFonts w:ascii="Times New Roman" w:hAnsi="Times New Roman" w:cs="Times New Roman"/>
        </w:rPr>
        <w:commentReference w:id="7"/>
      </w:r>
      <w:r w:rsidRPr="00985785">
        <w:rPr>
          <w:rFonts w:ascii="Times New Roman" w:hAnsi="Times New Roman" w:cs="Times New Roman"/>
          <w:color w:val="3A3A3A"/>
          <w:sz w:val="23"/>
          <w:szCs w:val="23"/>
          <w:shd w:val="clear" w:color="auto" w:fill="FFFFFF"/>
        </w:rPr>
        <w:t>.</w:t>
      </w:r>
    </w:p>
    <w:p w14:paraId="51726CCC" w14:textId="77777777" w:rsidR="003A0120" w:rsidRPr="00985785" w:rsidRDefault="003A0120" w:rsidP="003A0120">
      <w:pPr>
        <w:rPr>
          <w:rFonts w:ascii="Times New Roman" w:hAnsi="Times New Roman" w:cs="Times New Roman"/>
        </w:rPr>
      </w:pPr>
      <w:r w:rsidRPr="00985785">
        <w:rPr>
          <w:rFonts w:ascii="Times New Roman" w:hAnsi="Times New Roman" w:cs="Times New Roman"/>
          <w:lang w:val="en-GB"/>
        </w:rPr>
        <w:t xml:space="preserve">[2] </w:t>
      </w:r>
      <w:r w:rsidRPr="00985785">
        <w:rPr>
          <w:rFonts w:ascii="Times New Roman" w:hAnsi="Times New Roman" w:cs="Times New Roman"/>
          <w:color w:val="222222"/>
          <w:sz w:val="20"/>
          <w:szCs w:val="20"/>
          <w:shd w:val="clear" w:color="auto" w:fill="FFFFFF"/>
        </w:rPr>
        <w:t>Hand, D. J. (2007). Principles of data mining. </w:t>
      </w:r>
      <w:r w:rsidRPr="00985785">
        <w:rPr>
          <w:rFonts w:ascii="Times New Roman" w:hAnsi="Times New Roman" w:cs="Times New Roman"/>
          <w:i/>
          <w:iCs/>
          <w:color w:val="222222"/>
          <w:sz w:val="20"/>
          <w:szCs w:val="20"/>
        </w:rPr>
        <w:t>Drug safety</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30</w:t>
      </w:r>
      <w:r w:rsidRPr="00985785">
        <w:rPr>
          <w:rFonts w:ascii="Times New Roman" w:hAnsi="Times New Roman" w:cs="Times New Roman"/>
          <w:color w:val="222222"/>
          <w:sz w:val="20"/>
          <w:szCs w:val="20"/>
          <w:shd w:val="clear" w:color="auto" w:fill="FFFFFF"/>
        </w:rPr>
        <w:t>(7), 621-622.</w:t>
      </w:r>
    </w:p>
    <w:p w14:paraId="2DC4A0FB" w14:textId="77777777" w:rsidR="003A0120" w:rsidRPr="00985785" w:rsidRDefault="003A0120" w:rsidP="003A0120">
      <w:pPr>
        <w:rPr>
          <w:rFonts w:ascii="Times New Roman" w:hAnsi="Times New Roman" w:cs="Times New Roman"/>
        </w:rPr>
      </w:pPr>
      <w:r w:rsidRPr="00985785">
        <w:rPr>
          <w:rFonts w:ascii="Times New Roman" w:hAnsi="Times New Roman" w:cs="Times New Roman"/>
        </w:rPr>
        <w:t xml:space="preserve">[3] </w:t>
      </w:r>
      <w:r w:rsidRPr="00985785">
        <w:rPr>
          <w:rFonts w:ascii="Times New Roman" w:hAnsi="Times New Roman" w:cs="Times New Roman"/>
          <w:color w:val="3A3A3A"/>
          <w:sz w:val="23"/>
          <w:szCs w:val="23"/>
          <w:shd w:val="clear" w:color="auto" w:fill="FFFFFF"/>
        </w:rPr>
        <w:t>Fish and chips. (2010).</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Nutrition &amp; Food Science,</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40</w:t>
      </w:r>
      <w:r w:rsidRPr="00985785">
        <w:rPr>
          <w:rFonts w:ascii="Times New Roman" w:hAnsi="Times New Roman" w:cs="Times New Roman"/>
          <w:color w:val="3A3A3A"/>
          <w:sz w:val="23"/>
          <w:szCs w:val="23"/>
          <w:shd w:val="clear" w:color="auto" w:fill="FFFFFF"/>
        </w:rPr>
        <w:t>(6), 157-165.</w:t>
      </w:r>
    </w:p>
    <w:p w14:paraId="6B6092F9" w14:textId="77777777" w:rsidR="007B644E" w:rsidRPr="00985785" w:rsidRDefault="007B644E" w:rsidP="007B644E">
      <w:pPr>
        <w:rPr>
          <w:rFonts w:ascii="Times New Roman" w:hAnsi="Times New Roman" w:cs="Times New Roman"/>
          <w:color w:val="3A3A3A"/>
          <w:sz w:val="23"/>
          <w:szCs w:val="23"/>
          <w:shd w:val="clear" w:color="auto" w:fill="FFFFFF"/>
        </w:rPr>
      </w:pPr>
      <w:r w:rsidRPr="00985785">
        <w:rPr>
          <w:rFonts w:ascii="Times New Roman" w:hAnsi="Times New Roman" w:cs="Times New Roman"/>
        </w:rPr>
        <w:t xml:space="preserve">[4] </w:t>
      </w:r>
      <w:proofErr w:type="spellStart"/>
      <w:r w:rsidRPr="00985785">
        <w:rPr>
          <w:rFonts w:ascii="Times New Roman" w:hAnsi="Times New Roman" w:cs="Times New Roman"/>
          <w:color w:val="3A3A3A"/>
          <w:sz w:val="23"/>
          <w:szCs w:val="23"/>
          <w:shd w:val="clear" w:color="auto" w:fill="FFFFFF"/>
        </w:rPr>
        <w:t>Vasumita</w:t>
      </w:r>
      <w:proofErr w:type="spellEnd"/>
      <w:r w:rsidRPr="00985785">
        <w:rPr>
          <w:rFonts w:ascii="Times New Roman" w:hAnsi="Times New Roman" w:cs="Times New Roman"/>
          <w:color w:val="3A3A3A"/>
          <w:sz w:val="23"/>
          <w:szCs w:val="23"/>
          <w:shd w:val="clear" w:color="auto" w:fill="FFFFFF"/>
        </w:rPr>
        <w:t xml:space="preserve"> S Adarsh. (2013, December 26). </w:t>
      </w:r>
      <w:proofErr w:type="spellStart"/>
      <w:r w:rsidRPr="00985785">
        <w:rPr>
          <w:rFonts w:ascii="Times New Roman" w:hAnsi="Times New Roman" w:cs="Times New Roman"/>
          <w:color w:val="3A3A3A"/>
          <w:sz w:val="23"/>
          <w:szCs w:val="23"/>
          <w:shd w:val="clear" w:color="auto" w:fill="FFFFFF"/>
        </w:rPr>
        <w:t>TastyKhana</w:t>
      </w:r>
      <w:proofErr w:type="spellEnd"/>
      <w:r w:rsidRPr="00985785">
        <w:rPr>
          <w:rFonts w:ascii="Times New Roman" w:hAnsi="Times New Roman" w:cs="Times New Roman"/>
          <w:color w:val="3A3A3A"/>
          <w:sz w:val="23"/>
          <w:szCs w:val="23"/>
          <w:shd w:val="clear" w:color="auto" w:fill="FFFFFF"/>
        </w:rPr>
        <w:t xml:space="preserve"> launches Google map feature for </w:t>
      </w:r>
      <w:proofErr w:type="gramStart"/>
      <w:r w:rsidRPr="00985785">
        <w:rPr>
          <w:rFonts w:ascii="Times New Roman" w:hAnsi="Times New Roman" w:cs="Times New Roman"/>
          <w:color w:val="3A3A3A"/>
          <w:sz w:val="23"/>
          <w:szCs w:val="23"/>
          <w:shd w:val="clear" w:color="auto" w:fill="FFFFFF"/>
        </w:rPr>
        <w:t>website.(</w:t>
      </w:r>
      <w:proofErr w:type="gramEnd"/>
      <w:r w:rsidRPr="00985785">
        <w:rPr>
          <w:rFonts w:ascii="Times New Roman" w:hAnsi="Times New Roman" w:cs="Times New Roman"/>
          <w:color w:val="3A3A3A"/>
          <w:sz w:val="23"/>
          <w:szCs w:val="23"/>
          <w:shd w:val="clear" w:color="auto" w:fill="FFFFFF"/>
        </w:rPr>
        <w:t>Internet).</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The Economic Times</w:t>
      </w:r>
      <w:r w:rsidRPr="00985785">
        <w:rPr>
          <w:rFonts w:ascii="Times New Roman" w:hAnsi="Times New Roman" w:cs="Times New Roman"/>
          <w:color w:val="3A3A3A"/>
          <w:sz w:val="23"/>
          <w:szCs w:val="23"/>
          <w:shd w:val="clear" w:color="auto" w:fill="FFFFFF"/>
        </w:rPr>
        <w:t>, p. The Economic Times, Dec 26, 2013.</w:t>
      </w:r>
    </w:p>
    <w:p w14:paraId="16DD8E48" w14:textId="5913832C" w:rsidR="004D6953" w:rsidRPr="00985785" w:rsidRDefault="007B644E" w:rsidP="00F61761">
      <w:pPr>
        <w:rPr>
          <w:rFonts w:ascii="Times New Roman" w:hAnsi="Times New Roman" w:cs="Times New Roman"/>
          <w:color w:val="222222"/>
          <w:sz w:val="20"/>
          <w:szCs w:val="20"/>
          <w:shd w:val="clear" w:color="auto" w:fill="FFFFFF"/>
        </w:rPr>
      </w:pPr>
      <w:r w:rsidRPr="00985785">
        <w:rPr>
          <w:rFonts w:ascii="Times New Roman" w:hAnsi="Times New Roman" w:cs="Times New Roman"/>
          <w:color w:val="3A3A3A"/>
          <w:sz w:val="23"/>
          <w:szCs w:val="23"/>
          <w:shd w:val="clear" w:color="auto" w:fill="FFFFFF"/>
        </w:rPr>
        <w:t xml:space="preserve">[5] </w:t>
      </w:r>
      <w:r w:rsidRPr="00985785">
        <w:rPr>
          <w:rFonts w:ascii="Times New Roman" w:hAnsi="Times New Roman" w:cs="Times New Roman"/>
          <w:color w:val="222222"/>
          <w:sz w:val="20"/>
          <w:szCs w:val="20"/>
          <w:shd w:val="clear" w:color="auto" w:fill="FFFFFF"/>
        </w:rPr>
        <w:t>O'Connor, P. (2010). Managing a hotel's image on TripAdvisor.</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Journal of Hospitality Marketing &amp; Management</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19</w:t>
      </w:r>
      <w:r w:rsidRPr="00985785">
        <w:rPr>
          <w:rFonts w:ascii="Times New Roman" w:hAnsi="Times New Roman" w:cs="Times New Roman"/>
          <w:color w:val="222222"/>
          <w:sz w:val="20"/>
          <w:szCs w:val="20"/>
          <w:shd w:val="clear" w:color="auto" w:fill="FFFFFF"/>
        </w:rPr>
        <w:t>(7), 754-772.</w:t>
      </w:r>
    </w:p>
    <w:p w14:paraId="5C9C12B6" w14:textId="77777777" w:rsidR="004D6953" w:rsidRPr="00985785" w:rsidRDefault="004D6953">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br w:type="page"/>
      </w:r>
    </w:p>
    <w:p w14:paraId="135C8284" w14:textId="77777777" w:rsidR="00727BD6" w:rsidRPr="00985785" w:rsidRDefault="00727BD6" w:rsidP="00727BD6">
      <w:pPr>
        <w:pStyle w:val="1"/>
        <w:jc w:val="center"/>
        <w:rPr>
          <w:rFonts w:ascii="Times New Roman" w:hAnsi="Times New Roman"/>
        </w:rPr>
      </w:pPr>
      <w:r w:rsidRPr="00985785">
        <w:rPr>
          <w:rFonts w:ascii="Times New Roman" w:hAnsi="Times New Roman"/>
        </w:rPr>
        <w:lastRenderedPageBreak/>
        <w:t>Chapter 2</w:t>
      </w:r>
    </w:p>
    <w:p w14:paraId="5F79D656" w14:textId="6C454F9C" w:rsidR="004D6953" w:rsidRPr="00985785" w:rsidRDefault="00727BD6">
      <w:pPr>
        <w:pStyle w:val="1"/>
        <w:jc w:val="center"/>
        <w:rPr>
          <w:rFonts w:ascii="Times New Roman" w:hAnsi="Times New Roman"/>
        </w:rPr>
      </w:pPr>
      <w:r w:rsidRPr="00985785">
        <w:rPr>
          <w:rFonts w:ascii="Times New Roman" w:hAnsi="Times New Roman"/>
        </w:rPr>
        <w:t xml:space="preserve">Background </w:t>
      </w:r>
    </w:p>
    <w:p w14:paraId="3A0C0E41" w14:textId="0EC546E4" w:rsidR="004D6953" w:rsidRPr="00985785" w:rsidRDefault="004D6953" w:rsidP="008A27DB">
      <w:pPr>
        <w:jc w:val="both"/>
        <w:rPr>
          <w:rFonts w:ascii="Times New Roman" w:hAnsi="Times New Roman" w:cs="Times New Roman"/>
        </w:rPr>
      </w:pPr>
      <w:r w:rsidRPr="00985785">
        <w:rPr>
          <w:rFonts w:ascii="Times New Roman" w:hAnsi="Times New Roman" w:cs="Times New Roman"/>
          <w:lang w:val="en-GB"/>
        </w:rPr>
        <w:t xml:space="preserve">This chapter focuses on </w:t>
      </w:r>
      <w:r w:rsidR="00033570" w:rsidRPr="00985785">
        <w:rPr>
          <w:rFonts w:ascii="Times New Roman" w:hAnsi="Times New Roman" w:cs="Times New Roman"/>
          <w:lang w:val="en-GB"/>
        </w:rPr>
        <w:t xml:space="preserve">describing </w:t>
      </w:r>
      <w:r w:rsidRPr="00985785">
        <w:rPr>
          <w:rFonts w:ascii="Times New Roman" w:hAnsi="Times New Roman" w:cs="Times New Roman"/>
          <w:lang w:val="en-GB"/>
        </w:rPr>
        <w:t xml:space="preserve">the techniques and methods used in </w:t>
      </w:r>
      <w:r w:rsidR="00033570" w:rsidRPr="00985785">
        <w:rPr>
          <w:rFonts w:ascii="Times New Roman" w:hAnsi="Times New Roman" w:cs="Times New Roman"/>
          <w:lang w:val="en-GB"/>
        </w:rPr>
        <w:t>the dissertation.</w:t>
      </w:r>
      <w:r w:rsidR="00A956B9" w:rsidRPr="00985785">
        <w:rPr>
          <w:rFonts w:ascii="Times New Roman" w:hAnsi="Times New Roman" w:cs="Times New Roman"/>
          <w:lang w:val="en-GB"/>
        </w:rPr>
        <w:t xml:space="preserve"> Section 2.1 stat</w:t>
      </w:r>
      <w:r w:rsidR="00F5095C" w:rsidRPr="00985785">
        <w:rPr>
          <w:rFonts w:ascii="Times New Roman" w:hAnsi="Times New Roman" w:cs="Times New Roman"/>
          <w:lang w:val="en-GB"/>
        </w:rPr>
        <w:t>es</w:t>
      </w:r>
      <w:r w:rsidR="00A956B9" w:rsidRPr="00985785">
        <w:rPr>
          <w:rFonts w:ascii="Times New Roman" w:hAnsi="Times New Roman" w:cs="Times New Roman"/>
          <w:lang w:val="en-GB"/>
        </w:rPr>
        <w:t xml:space="preserve"> </w:t>
      </w:r>
      <w:r w:rsidR="00F5095C" w:rsidRPr="00985785">
        <w:rPr>
          <w:rFonts w:ascii="Times New Roman" w:hAnsi="Times New Roman" w:cs="Times New Roman"/>
          <w:lang w:val="en-GB"/>
        </w:rPr>
        <w:t>the</w:t>
      </w:r>
      <w:r w:rsidR="00A956B9" w:rsidRPr="00985785">
        <w:rPr>
          <w:rFonts w:ascii="Times New Roman" w:hAnsi="Times New Roman" w:cs="Times New Roman"/>
          <w:lang w:val="en-GB"/>
        </w:rPr>
        <w:t xml:space="preserve"> selecti</w:t>
      </w:r>
      <w:r w:rsidR="00F5095C" w:rsidRPr="00985785">
        <w:rPr>
          <w:rFonts w:ascii="Times New Roman" w:hAnsi="Times New Roman" w:cs="Times New Roman"/>
          <w:lang w:val="en-GB"/>
        </w:rPr>
        <w:t>on of</w:t>
      </w:r>
      <w:r w:rsidR="00A956B9" w:rsidRPr="00985785">
        <w:rPr>
          <w:rFonts w:ascii="Times New Roman" w:hAnsi="Times New Roman" w:cs="Times New Roman"/>
          <w:lang w:val="en-GB"/>
        </w:rPr>
        <w:t xml:space="preserve"> data source and the definition of the web crawling.</w:t>
      </w:r>
      <w:r w:rsidR="00033570" w:rsidRPr="00985785">
        <w:rPr>
          <w:rFonts w:ascii="Times New Roman" w:hAnsi="Times New Roman" w:cs="Times New Roman"/>
          <w:lang w:val="en-GB"/>
        </w:rPr>
        <w:t xml:space="preserve"> </w:t>
      </w:r>
      <w:r w:rsidR="00A956B9" w:rsidRPr="00985785">
        <w:rPr>
          <w:rFonts w:ascii="Times New Roman" w:hAnsi="Times New Roman" w:cs="Times New Roman"/>
          <w:lang w:val="en-GB"/>
        </w:rPr>
        <w:t xml:space="preserve">Section 2.2 presents an overview of data cleaning procedure and </w:t>
      </w:r>
      <w:r w:rsidR="00922AE4" w:rsidRPr="00985785">
        <w:rPr>
          <w:rFonts w:ascii="Times New Roman" w:hAnsi="Times New Roman" w:cs="Times New Roman"/>
          <w:lang w:val="en-GB"/>
        </w:rPr>
        <w:t xml:space="preserve">techniques used in the project. Section 2.3 provides the </w:t>
      </w:r>
      <w:r w:rsidR="001316F9" w:rsidRPr="00985785">
        <w:rPr>
          <w:rFonts w:ascii="Times New Roman" w:hAnsi="Times New Roman" w:cs="Times New Roman"/>
          <w:lang w:val="en-GB"/>
        </w:rPr>
        <w:t>description of core algorithm and techniques used for geographic data visualisation.</w:t>
      </w:r>
      <w:r w:rsidR="00724F0E" w:rsidRPr="00985785">
        <w:rPr>
          <w:rFonts w:ascii="Times New Roman" w:hAnsi="Times New Roman" w:cs="Times New Roman"/>
          <w:lang w:val="en-GB"/>
        </w:rPr>
        <w:t xml:space="preserve"> Section 2.4</w:t>
      </w:r>
      <w:r w:rsidR="001316F9" w:rsidRPr="00985785">
        <w:rPr>
          <w:rFonts w:ascii="Times New Roman" w:hAnsi="Times New Roman" w:cs="Times New Roman"/>
          <w:lang w:val="en-GB"/>
        </w:rPr>
        <w:t xml:space="preserve"> </w:t>
      </w:r>
      <w:r w:rsidR="00724F0E" w:rsidRPr="00985785">
        <w:rPr>
          <w:rFonts w:ascii="Times New Roman" w:hAnsi="Times New Roman" w:cs="Times New Roman"/>
          <w:lang w:val="en-GB"/>
        </w:rPr>
        <w:t xml:space="preserve">aims to illustrate the data mining process in the project and </w:t>
      </w:r>
      <w:r w:rsidR="006D6A8A" w:rsidRPr="00985785">
        <w:rPr>
          <w:rFonts w:ascii="Times New Roman" w:hAnsi="Times New Roman" w:cs="Times New Roman"/>
          <w:lang w:val="en-GB"/>
        </w:rPr>
        <w:t>some machine learning methods used for classifying regional content.</w:t>
      </w:r>
    </w:p>
    <w:p w14:paraId="55E1D7F3" w14:textId="77777777" w:rsidR="00994152" w:rsidRPr="00985785" w:rsidRDefault="00C75B2B">
      <w:pPr>
        <w:pStyle w:val="2"/>
        <w:numPr>
          <w:ilvl w:val="1"/>
          <w:numId w:val="9"/>
        </w:numPr>
        <w:jc w:val="both"/>
        <w:rPr>
          <w:rFonts w:ascii="Times New Roman" w:hAnsi="Times New Roman"/>
          <w:i w:val="0"/>
        </w:rPr>
      </w:pPr>
      <w:r w:rsidRPr="00985785">
        <w:rPr>
          <w:rFonts w:ascii="Times New Roman" w:hAnsi="Times New Roman"/>
          <w:i w:val="0"/>
        </w:rPr>
        <w:t>Web crawling</w:t>
      </w:r>
    </w:p>
    <w:p w14:paraId="1EEE5AA5" w14:textId="1675815A" w:rsidR="00F718BE" w:rsidRPr="00985785" w:rsidRDefault="00CA17AC" w:rsidP="008A27DB">
      <w:pPr>
        <w:spacing w:afterLines="50" w:after="156"/>
        <w:jc w:val="both"/>
        <w:rPr>
          <w:rFonts w:ascii="Times New Roman" w:hAnsi="Times New Roman" w:cs="Times New Roman"/>
          <w:lang w:val="en-GB"/>
        </w:rPr>
      </w:pPr>
      <w:r w:rsidRPr="00985785">
        <w:rPr>
          <w:rFonts w:ascii="Times New Roman" w:hAnsi="Times New Roman" w:cs="Times New Roman"/>
          <w:lang w:val="en-GB" w:eastAsia="en-US"/>
        </w:rPr>
        <w:t xml:space="preserve">Before crawling data from websites of </w:t>
      </w:r>
      <w:r w:rsidRPr="00985785">
        <w:rPr>
          <w:rFonts w:ascii="Times New Roman" w:hAnsi="Times New Roman" w:cs="Times New Roman"/>
        </w:rPr>
        <w:t>‘Fish &amp; Chips’ shops, the dissertation selected data source</w:t>
      </w:r>
      <w:r w:rsidR="00CF5D2D" w:rsidRPr="00985785">
        <w:rPr>
          <w:rFonts w:ascii="Times New Roman" w:hAnsi="Times New Roman" w:cs="Times New Roman"/>
        </w:rPr>
        <w:t>s that</w:t>
      </w:r>
      <w:r w:rsidRPr="00985785">
        <w:rPr>
          <w:rFonts w:ascii="Times New Roman" w:hAnsi="Times New Roman" w:cs="Times New Roman"/>
        </w:rPr>
        <w:t xml:space="preserve"> include</w:t>
      </w:r>
      <w:r w:rsidR="00CF5D2D" w:rsidRPr="00985785">
        <w:rPr>
          <w:rFonts w:ascii="Times New Roman" w:hAnsi="Times New Roman" w:cs="Times New Roman"/>
        </w:rPr>
        <w:t>d</w:t>
      </w:r>
      <w:r w:rsidRPr="00985785">
        <w:rPr>
          <w:rFonts w:ascii="Times New Roman" w:hAnsi="Times New Roman" w:cs="Times New Roman"/>
        </w:rPr>
        <w:t xml:space="preserve"> food delivery websites such as Just-Eat</w:t>
      </w:r>
      <w:r w:rsidR="00BA5DFD" w:rsidRPr="00985785">
        <w:rPr>
          <w:rFonts w:ascii="Times New Roman" w:hAnsi="Times New Roman" w:cs="Times New Roman"/>
        </w:rPr>
        <w:t xml:space="preserve"> [3]</w:t>
      </w:r>
      <w:r w:rsidRPr="00985785">
        <w:rPr>
          <w:rFonts w:ascii="Times New Roman" w:hAnsi="Times New Roman" w:cs="Times New Roman"/>
        </w:rPr>
        <w:t xml:space="preserve"> and </w:t>
      </w:r>
      <w:r w:rsidR="00BA5DFD" w:rsidRPr="00985785">
        <w:rPr>
          <w:rFonts w:ascii="Times New Roman" w:hAnsi="Times New Roman" w:cs="Times New Roman"/>
        </w:rPr>
        <w:t xml:space="preserve">independent ‘Fish &amp; Chips’ shops’ websites. The advantages of using food delivery websites as data source is that it is convenient to search </w:t>
      </w:r>
      <w:r w:rsidR="000C76BC" w:rsidRPr="00985785">
        <w:rPr>
          <w:rFonts w:ascii="Times New Roman" w:hAnsi="Times New Roman" w:cs="Times New Roman"/>
        </w:rPr>
        <w:t>‘</w:t>
      </w:r>
      <w:r w:rsidR="00BA5DFD" w:rsidRPr="00985785">
        <w:rPr>
          <w:rFonts w:ascii="Times New Roman" w:hAnsi="Times New Roman" w:cs="Times New Roman"/>
        </w:rPr>
        <w:t>Fish &amp; Chips</w:t>
      </w:r>
      <w:r w:rsidR="000C76BC" w:rsidRPr="00985785">
        <w:rPr>
          <w:rFonts w:ascii="Times New Roman" w:hAnsi="Times New Roman" w:cs="Times New Roman"/>
        </w:rPr>
        <w:t>’</w:t>
      </w:r>
      <w:r w:rsidR="00BA5DFD" w:rsidRPr="00985785">
        <w:rPr>
          <w:rFonts w:ascii="Times New Roman" w:hAnsi="Times New Roman" w:cs="Times New Roman"/>
        </w:rPr>
        <w:t xml:space="preserve"> shops in each city of the UK by postcode</w:t>
      </w:r>
      <w:commentRangeStart w:id="8"/>
      <w:r w:rsidR="00BA5DFD" w:rsidRPr="00985785">
        <w:rPr>
          <w:rFonts w:ascii="Times New Roman" w:hAnsi="Times New Roman" w:cs="Times New Roman"/>
        </w:rPr>
        <w:t>. In addition, each shop which is searched out</w:t>
      </w:r>
      <w:r w:rsidR="00C24754" w:rsidRPr="00985785">
        <w:rPr>
          <w:rFonts w:ascii="Times New Roman" w:hAnsi="Times New Roman" w:cs="Times New Roman"/>
        </w:rPr>
        <w:t xml:space="preserve"> from </w:t>
      </w:r>
      <w:r w:rsidR="004C436B" w:rsidRPr="00985785">
        <w:rPr>
          <w:rFonts w:ascii="Times New Roman" w:hAnsi="Times New Roman" w:cs="Times New Roman"/>
        </w:rPr>
        <w:t>food delivery websites</w:t>
      </w:r>
      <w:r w:rsidR="00BA5DFD" w:rsidRPr="00985785">
        <w:rPr>
          <w:rFonts w:ascii="Times New Roman" w:hAnsi="Times New Roman" w:cs="Times New Roman"/>
        </w:rPr>
        <w:t xml:space="preserve"> is available to crawl data directly</w:t>
      </w:r>
      <w:r w:rsidR="004C436B" w:rsidRPr="00985785">
        <w:rPr>
          <w:rFonts w:ascii="Times New Roman" w:hAnsi="Times New Roman" w:cs="Times New Roman"/>
        </w:rPr>
        <w:t xml:space="preserve"> that </w:t>
      </w:r>
      <w:r w:rsidR="004A7BAB" w:rsidRPr="00985785">
        <w:rPr>
          <w:rFonts w:ascii="Times New Roman" w:hAnsi="Times New Roman" w:cs="Times New Roman"/>
        </w:rPr>
        <w:t>the</w:t>
      </w:r>
      <w:r w:rsidR="004C436B" w:rsidRPr="00985785">
        <w:rPr>
          <w:rFonts w:ascii="Times New Roman" w:hAnsi="Times New Roman" w:cs="Times New Roman"/>
          <w:lang w:val="en-GB"/>
        </w:rPr>
        <w:t xml:space="preserve"> shop</w:t>
      </w:r>
      <w:r w:rsidR="004C436B" w:rsidRPr="00985785">
        <w:rPr>
          <w:rFonts w:ascii="Times New Roman" w:hAnsi="Times New Roman" w:cs="Times New Roman"/>
        </w:rPr>
        <w:t xml:space="preserve"> has a valid link and the page of that link has menu content</w:t>
      </w:r>
      <w:r w:rsidR="00BA5DFD" w:rsidRPr="00985785">
        <w:rPr>
          <w:rFonts w:ascii="Times New Roman" w:hAnsi="Times New Roman" w:cs="Times New Roman"/>
        </w:rPr>
        <w:t>.</w:t>
      </w:r>
      <w:r w:rsidR="00EC0709" w:rsidRPr="00985785">
        <w:rPr>
          <w:rFonts w:ascii="Times New Roman" w:hAnsi="Times New Roman" w:cs="Times New Roman"/>
        </w:rPr>
        <w:t xml:space="preserve"> </w:t>
      </w:r>
      <w:commentRangeEnd w:id="8"/>
      <w:r w:rsidR="00C232F2" w:rsidRPr="00985785">
        <w:rPr>
          <w:rStyle w:val="a6"/>
          <w:rFonts w:ascii="Times New Roman" w:hAnsi="Times New Roman" w:cs="Times New Roman"/>
        </w:rPr>
        <w:commentReference w:id="8"/>
      </w:r>
      <w:r w:rsidR="00EC0709" w:rsidRPr="00985785">
        <w:rPr>
          <w:rFonts w:ascii="Times New Roman" w:hAnsi="Times New Roman" w:cs="Times New Roman"/>
        </w:rPr>
        <w:t>Whereas when searching on independent websites it may be the case that the desired content (e</w:t>
      </w:r>
      <w:r w:rsidR="00A968ED" w:rsidRPr="00985785">
        <w:rPr>
          <w:rFonts w:ascii="Times New Roman" w:hAnsi="Times New Roman" w:cs="Times New Roman"/>
        </w:rPr>
        <w:t>.</w:t>
      </w:r>
      <w:r w:rsidR="00EC0709" w:rsidRPr="00985785">
        <w:rPr>
          <w:rFonts w:ascii="Times New Roman" w:hAnsi="Times New Roman" w:cs="Times New Roman"/>
        </w:rPr>
        <w:t>g</w:t>
      </w:r>
      <w:r w:rsidR="00A968ED" w:rsidRPr="00985785">
        <w:rPr>
          <w:rFonts w:ascii="Times New Roman" w:hAnsi="Times New Roman" w:cs="Times New Roman"/>
        </w:rPr>
        <w:t>.</w:t>
      </w:r>
      <w:r w:rsidR="00EC0709" w:rsidRPr="00985785">
        <w:rPr>
          <w:rFonts w:ascii="Times New Roman" w:hAnsi="Times New Roman" w:cs="Times New Roman"/>
        </w:rPr>
        <w:t xml:space="preserve"> menu) is only available in a PDF and hence cannot be crawled. Further on independent websites it may be the case that the URLs provide on the site are broken and hence also cannot be crawled. </w:t>
      </w:r>
      <w:r w:rsidR="00622C79" w:rsidRPr="00985785">
        <w:rPr>
          <w:rFonts w:ascii="Times New Roman" w:hAnsi="Times New Roman" w:cs="Times New Roman"/>
        </w:rPr>
        <w:t>Thus, the dissertation originally planned to use the food delivery website as a data source.</w:t>
      </w:r>
      <w:r w:rsidR="00AA67CC" w:rsidRPr="00985785">
        <w:rPr>
          <w:rFonts w:ascii="Times New Roman" w:hAnsi="Times New Roman" w:cs="Times New Roman"/>
        </w:rPr>
        <w:t xml:space="preserve"> </w:t>
      </w:r>
      <w:r w:rsidR="00622C79" w:rsidRPr="00985785">
        <w:rPr>
          <w:rFonts w:ascii="Times New Roman" w:hAnsi="Times New Roman" w:cs="Times New Roman"/>
        </w:rPr>
        <w:t>However</w:t>
      </w:r>
      <w:r w:rsidR="00622C79" w:rsidRPr="00985785">
        <w:rPr>
          <w:rFonts w:ascii="Times New Roman" w:hAnsi="Times New Roman" w:cs="Times New Roman"/>
          <w:lang w:val="en-GB"/>
        </w:rPr>
        <w:t xml:space="preserve">, sites like </w:t>
      </w:r>
      <w:r w:rsidR="00CF5D2D" w:rsidRPr="00985785">
        <w:rPr>
          <w:rFonts w:ascii="Times New Roman" w:hAnsi="Times New Roman" w:cs="Times New Roman"/>
          <w:lang w:val="en-GB"/>
        </w:rPr>
        <w:t>J</w:t>
      </w:r>
      <w:r w:rsidR="00622C79" w:rsidRPr="00985785">
        <w:rPr>
          <w:rFonts w:ascii="Times New Roman" w:hAnsi="Times New Roman" w:cs="Times New Roman"/>
          <w:lang w:val="en-GB"/>
        </w:rPr>
        <w:t>ust-</w:t>
      </w:r>
      <w:r w:rsidR="00CF5D2D" w:rsidRPr="00985785">
        <w:rPr>
          <w:rFonts w:ascii="Times New Roman" w:hAnsi="Times New Roman" w:cs="Times New Roman"/>
          <w:lang w:val="en-GB"/>
        </w:rPr>
        <w:t>E</w:t>
      </w:r>
      <w:r w:rsidR="00622C79" w:rsidRPr="00985785">
        <w:rPr>
          <w:rFonts w:ascii="Times New Roman" w:hAnsi="Times New Roman" w:cs="Times New Roman"/>
          <w:lang w:val="en-GB"/>
        </w:rPr>
        <w:t>at clear</w:t>
      </w:r>
      <w:r w:rsidR="00CF5D2D" w:rsidRPr="00985785">
        <w:rPr>
          <w:rFonts w:ascii="Times New Roman" w:hAnsi="Times New Roman" w:cs="Times New Roman"/>
          <w:lang w:val="en-GB"/>
        </w:rPr>
        <w:t>ly</w:t>
      </w:r>
      <w:r w:rsidR="00622C79" w:rsidRPr="00985785">
        <w:rPr>
          <w:rFonts w:ascii="Times New Roman" w:hAnsi="Times New Roman" w:cs="Times New Roman"/>
          <w:lang w:val="en-GB"/>
        </w:rPr>
        <w:t xml:space="preserve"> </w:t>
      </w:r>
      <w:r w:rsidR="00CF5D2D" w:rsidRPr="00985785">
        <w:rPr>
          <w:rFonts w:ascii="Times New Roman" w:hAnsi="Times New Roman" w:cs="Times New Roman"/>
          <w:lang w:val="en-GB"/>
        </w:rPr>
        <w:t>state</w:t>
      </w:r>
      <w:r w:rsidR="00622C79" w:rsidRPr="00985785">
        <w:rPr>
          <w:rFonts w:ascii="Times New Roman" w:hAnsi="Times New Roman" w:cs="Times New Roman"/>
          <w:lang w:val="en-GB"/>
        </w:rPr>
        <w:t xml:space="preserve"> that direct crawling of </w:t>
      </w:r>
      <w:r w:rsidR="00EC0709" w:rsidRPr="00985785">
        <w:rPr>
          <w:rFonts w:ascii="Times New Roman" w:hAnsi="Times New Roman" w:cs="Times New Roman"/>
          <w:lang w:val="en-GB"/>
        </w:rPr>
        <w:t xml:space="preserve">their </w:t>
      </w:r>
      <w:r w:rsidR="00CF5D2D" w:rsidRPr="00985785">
        <w:rPr>
          <w:rFonts w:ascii="Times New Roman" w:hAnsi="Times New Roman" w:cs="Times New Roman"/>
          <w:lang w:val="en-GB"/>
        </w:rPr>
        <w:t xml:space="preserve">web site </w:t>
      </w:r>
      <w:r w:rsidR="00622C79" w:rsidRPr="00985785">
        <w:rPr>
          <w:rFonts w:ascii="Times New Roman" w:hAnsi="Times New Roman" w:cs="Times New Roman"/>
          <w:lang w:val="en-GB"/>
        </w:rPr>
        <w:t>data is not allowed</w:t>
      </w:r>
      <w:r w:rsidR="00A968ED" w:rsidRPr="00985785">
        <w:rPr>
          <w:rFonts w:ascii="Times New Roman" w:hAnsi="Times New Roman" w:cs="Times New Roman"/>
          <w:lang w:val="en-GB"/>
        </w:rPr>
        <w:t xml:space="preserve"> [37]</w:t>
      </w:r>
      <w:r w:rsidR="00622C79" w:rsidRPr="00985785">
        <w:rPr>
          <w:rFonts w:ascii="Times New Roman" w:hAnsi="Times New Roman" w:cs="Times New Roman"/>
          <w:lang w:val="en-GB"/>
        </w:rPr>
        <w:t xml:space="preserve">. Therefore, using </w:t>
      </w:r>
      <w:r w:rsidR="00EC0709" w:rsidRPr="00985785">
        <w:rPr>
          <w:rFonts w:ascii="Times New Roman" w:hAnsi="Times New Roman" w:cs="Times New Roman"/>
          <w:lang w:val="en-GB"/>
        </w:rPr>
        <w:t>such a</w:t>
      </w:r>
      <w:r w:rsidR="00622C79" w:rsidRPr="00985785">
        <w:rPr>
          <w:rFonts w:ascii="Times New Roman" w:hAnsi="Times New Roman" w:cs="Times New Roman"/>
          <w:lang w:val="en-GB"/>
        </w:rPr>
        <w:t xml:space="preserve"> food delivery website to crawl data directly </w:t>
      </w:r>
      <w:r w:rsidR="00EC0709" w:rsidRPr="00985785">
        <w:rPr>
          <w:rFonts w:ascii="Times New Roman" w:hAnsi="Times New Roman" w:cs="Times New Roman"/>
          <w:lang w:val="en-GB"/>
        </w:rPr>
        <w:t xml:space="preserve">in this dissertation project </w:t>
      </w:r>
      <w:r w:rsidR="00622C79" w:rsidRPr="00985785">
        <w:rPr>
          <w:rFonts w:ascii="Times New Roman" w:hAnsi="Times New Roman" w:cs="Times New Roman"/>
          <w:lang w:val="en-GB"/>
        </w:rPr>
        <w:t xml:space="preserve">may </w:t>
      </w:r>
      <w:r w:rsidR="00CF5D2D" w:rsidRPr="00985785">
        <w:rPr>
          <w:rFonts w:ascii="Times New Roman" w:hAnsi="Times New Roman" w:cs="Times New Roman"/>
          <w:lang w:val="en-GB"/>
        </w:rPr>
        <w:t>be il</w:t>
      </w:r>
      <w:r w:rsidR="00622C79" w:rsidRPr="00985785">
        <w:rPr>
          <w:rFonts w:ascii="Times New Roman" w:hAnsi="Times New Roman" w:cs="Times New Roman"/>
          <w:lang w:val="en-GB"/>
        </w:rPr>
        <w:t>legal</w:t>
      </w:r>
      <w:r w:rsidR="00CF5D2D" w:rsidRPr="00985785">
        <w:rPr>
          <w:rFonts w:ascii="Times New Roman" w:hAnsi="Times New Roman" w:cs="Times New Roman"/>
          <w:lang w:val="en-GB"/>
        </w:rPr>
        <w:t>. T</w:t>
      </w:r>
      <w:r w:rsidR="00622C79" w:rsidRPr="00985785">
        <w:rPr>
          <w:rFonts w:ascii="Times New Roman" w:hAnsi="Times New Roman" w:cs="Times New Roman"/>
          <w:lang w:val="en-GB"/>
        </w:rPr>
        <w:t xml:space="preserve">his fatal flaw </w:t>
      </w:r>
      <w:r w:rsidR="00CF5D2D" w:rsidRPr="00985785">
        <w:rPr>
          <w:rFonts w:ascii="Times New Roman" w:hAnsi="Times New Roman" w:cs="Times New Roman"/>
          <w:lang w:val="en-GB"/>
        </w:rPr>
        <w:t>meant</w:t>
      </w:r>
      <w:r w:rsidR="00622C79" w:rsidRPr="00985785">
        <w:rPr>
          <w:rFonts w:ascii="Times New Roman" w:hAnsi="Times New Roman" w:cs="Times New Roman"/>
          <w:lang w:val="en-GB"/>
        </w:rPr>
        <w:t xml:space="preserve"> this method</w:t>
      </w:r>
      <w:r w:rsidR="00CF5D2D" w:rsidRPr="00985785">
        <w:rPr>
          <w:rFonts w:ascii="Times New Roman" w:hAnsi="Times New Roman" w:cs="Times New Roman"/>
          <w:lang w:val="en-GB"/>
        </w:rPr>
        <w:t xml:space="preserve"> could not be used</w:t>
      </w:r>
      <w:r w:rsidR="00622C79" w:rsidRPr="00985785">
        <w:rPr>
          <w:rFonts w:ascii="Times New Roman" w:hAnsi="Times New Roman" w:cs="Times New Roman"/>
          <w:lang w:val="en-GB"/>
        </w:rPr>
        <w:t>.</w:t>
      </w:r>
      <w:r w:rsidR="00534390" w:rsidRPr="00985785">
        <w:rPr>
          <w:rFonts w:ascii="Times New Roman" w:hAnsi="Times New Roman" w:cs="Times New Roman"/>
          <w:lang w:val="en-GB"/>
        </w:rPr>
        <w:t xml:space="preserve"> As a consequence, </w:t>
      </w:r>
      <w:r w:rsidR="00F718BE" w:rsidRPr="00985785">
        <w:rPr>
          <w:rFonts w:ascii="Times New Roman" w:hAnsi="Times New Roman" w:cs="Times New Roman"/>
          <w:lang w:val="en-GB"/>
        </w:rPr>
        <w:t xml:space="preserve">Google Maps has been used to find </w:t>
      </w:r>
      <w:r w:rsidR="00534390" w:rsidRPr="00985785">
        <w:rPr>
          <w:rFonts w:ascii="Times New Roman" w:hAnsi="Times New Roman" w:cs="Times New Roman"/>
          <w:lang w:val="en-GB"/>
        </w:rPr>
        <w:t xml:space="preserve">independent websites of </w:t>
      </w:r>
      <w:r w:rsidR="00680A79" w:rsidRPr="00985785">
        <w:rPr>
          <w:rFonts w:ascii="Times New Roman" w:hAnsi="Times New Roman" w:cs="Times New Roman"/>
        </w:rPr>
        <w:t>‘</w:t>
      </w:r>
      <w:r w:rsidR="00534390" w:rsidRPr="00985785">
        <w:rPr>
          <w:rFonts w:ascii="Times New Roman" w:hAnsi="Times New Roman" w:cs="Times New Roman"/>
        </w:rPr>
        <w:t>Fish &amp; Chips</w:t>
      </w:r>
      <w:r w:rsidR="00680A79" w:rsidRPr="00985785">
        <w:rPr>
          <w:rFonts w:ascii="Times New Roman" w:hAnsi="Times New Roman" w:cs="Times New Roman"/>
        </w:rPr>
        <w:t>’</w:t>
      </w:r>
      <w:r w:rsidR="00534390" w:rsidRPr="00985785">
        <w:rPr>
          <w:rFonts w:ascii="Times New Roman" w:hAnsi="Times New Roman" w:cs="Times New Roman"/>
        </w:rPr>
        <w:t xml:space="preserve"> shops</w:t>
      </w:r>
      <w:r w:rsidR="00680A79" w:rsidRPr="00985785">
        <w:rPr>
          <w:rFonts w:ascii="Times New Roman" w:hAnsi="Times New Roman" w:cs="Times New Roman"/>
        </w:rPr>
        <w:t xml:space="preserve"> and</w:t>
      </w:r>
      <w:r w:rsidR="00F718BE" w:rsidRPr="00985785">
        <w:rPr>
          <w:rFonts w:ascii="Times New Roman" w:hAnsi="Times New Roman" w:cs="Times New Roman"/>
        </w:rPr>
        <w:t xml:space="preserve"> </w:t>
      </w:r>
      <w:r w:rsidR="00680A79" w:rsidRPr="00985785">
        <w:rPr>
          <w:rFonts w:ascii="Times New Roman" w:hAnsi="Times New Roman" w:cs="Times New Roman"/>
        </w:rPr>
        <w:t>t</w:t>
      </w:r>
      <w:r w:rsidR="00F718BE" w:rsidRPr="00985785">
        <w:rPr>
          <w:rFonts w:ascii="Times New Roman" w:hAnsi="Times New Roman" w:cs="Times New Roman"/>
        </w:rPr>
        <w:t xml:space="preserve">he data from these independent websites has then been used as </w:t>
      </w:r>
      <w:r w:rsidR="00D537BB" w:rsidRPr="00985785">
        <w:rPr>
          <w:rFonts w:ascii="Times New Roman" w:hAnsi="Times New Roman" w:cs="Times New Roman"/>
        </w:rPr>
        <w:t>the data source.</w:t>
      </w:r>
      <w:r w:rsidR="00873B47" w:rsidRPr="00985785">
        <w:rPr>
          <w:rFonts w:ascii="Times New Roman" w:hAnsi="Times New Roman" w:cs="Times New Roman"/>
        </w:rPr>
        <w:t xml:space="preserve"> </w:t>
      </w:r>
    </w:p>
    <w:p w14:paraId="5FFC097B" w14:textId="0AD7638D" w:rsidR="001C5746" w:rsidRPr="00985785" w:rsidRDefault="001C5746" w:rsidP="008A27DB">
      <w:pPr>
        <w:spacing w:afterLines="50" w:after="156"/>
        <w:jc w:val="both"/>
        <w:rPr>
          <w:rFonts w:ascii="Times New Roman" w:hAnsi="Times New Roman" w:cs="Times New Roman"/>
          <w:lang w:val="en-GB" w:eastAsia="en-US"/>
        </w:rPr>
      </w:pPr>
      <w:r w:rsidRPr="00985785">
        <w:rPr>
          <w:rFonts w:ascii="Times New Roman" w:hAnsi="Times New Roman" w:cs="Times New Roman"/>
          <w:lang w:val="en-GB" w:eastAsia="en-US"/>
        </w:rPr>
        <w:t xml:space="preserve">Web crawling is the </w:t>
      </w:r>
      <w:r w:rsidR="00F718BE" w:rsidRPr="00985785">
        <w:rPr>
          <w:rFonts w:ascii="Times New Roman" w:hAnsi="Times New Roman" w:cs="Times New Roman"/>
          <w:lang w:val="en-GB" w:eastAsia="en-US"/>
        </w:rPr>
        <w:t>mechanism</w:t>
      </w:r>
      <w:r w:rsidRPr="00985785">
        <w:rPr>
          <w:rFonts w:ascii="Times New Roman" w:hAnsi="Times New Roman" w:cs="Times New Roman"/>
          <w:lang w:val="en-GB" w:eastAsia="en-US"/>
        </w:rPr>
        <w:t xml:space="preserve"> </w:t>
      </w:r>
      <w:r w:rsidR="00F718BE" w:rsidRPr="00985785">
        <w:rPr>
          <w:rFonts w:ascii="Times New Roman" w:hAnsi="Times New Roman" w:cs="Times New Roman"/>
          <w:lang w:val="en-GB" w:eastAsia="en-US"/>
        </w:rPr>
        <w:t xml:space="preserve">by </w:t>
      </w:r>
      <w:r w:rsidRPr="00985785">
        <w:rPr>
          <w:rFonts w:ascii="Times New Roman" w:hAnsi="Times New Roman" w:cs="Times New Roman"/>
          <w:lang w:val="en-GB" w:eastAsia="en-US"/>
        </w:rPr>
        <w:t xml:space="preserve">which information </w:t>
      </w:r>
      <w:r w:rsidR="00F718BE" w:rsidRPr="00985785">
        <w:rPr>
          <w:rFonts w:ascii="Times New Roman" w:hAnsi="Times New Roman" w:cs="Times New Roman"/>
          <w:lang w:val="en-GB" w:eastAsia="en-US"/>
        </w:rPr>
        <w:t xml:space="preserve">has been collected </w:t>
      </w:r>
      <w:r w:rsidRPr="00985785">
        <w:rPr>
          <w:rFonts w:ascii="Times New Roman" w:hAnsi="Times New Roman" w:cs="Times New Roman"/>
          <w:lang w:val="en-GB" w:eastAsia="en-US"/>
        </w:rPr>
        <w:t>from target websites [1].</w:t>
      </w:r>
      <w:r w:rsidR="00CA17AC" w:rsidRPr="00985785">
        <w:rPr>
          <w:rFonts w:ascii="Times New Roman" w:hAnsi="Times New Roman" w:cs="Times New Roman"/>
          <w:lang w:val="en-GB" w:eastAsia="en-US"/>
        </w:rPr>
        <w:t xml:space="preserve"> </w:t>
      </w:r>
      <w:r w:rsidR="00F718BE" w:rsidRPr="00985785">
        <w:rPr>
          <w:rFonts w:ascii="Times New Roman" w:hAnsi="Times New Roman" w:cs="Times New Roman"/>
          <w:lang w:val="en-GB" w:eastAsia="en-US"/>
        </w:rPr>
        <w:t>Specifically</w:t>
      </w:r>
      <w:r w:rsidR="00BC2707" w:rsidRPr="00985785">
        <w:rPr>
          <w:rFonts w:ascii="Times New Roman" w:hAnsi="Times New Roman" w:cs="Times New Roman"/>
          <w:lang w:val="en-GB"/>
        </w:rPr>
        <w:t>,</w:t>
      </w:r>
      <w:r w:rsidR="00F718BE" w:rsidRPr="00985785">
        <w:rPr>
          <w:rFonts w:ascii="Times New Roman" w:hAnsi="Times New Roman" w:cs="Times New Roman"/>
          <w:lang w:val="en-GB" w:eastAsia="en-US"/>
        </w:rPr>
        <w:t xml:space="preserve"> t</w:t>
      </w:r>
      <w:r w:rsidR="00CA17AC" w:rsidRPr="00985785">
        <w:rPr>
          <w:rFonts w:ascii="Times New Roman" w:hAnsi="Times New Roman" w:cs="Times New Roman"/>
          <w:lang w:val="en-GB" w:eastAsia="en-US"/>
        </w:rPr>
        <w:t xml:space="preserve">he </w:t>
      </w:r>
      <w:r w:rsidR="00BA5775" w:rsidRPr="00985785">
        <w:rPr>
          <w:rFonts w:ascii="Times New Roman" w:hAnsi="Times New Roman" w:cs="Times New Roman"/>
          <w:lang w:val="en-GB" w:eastAsia="en-US"/>
        </w:rPr>
        <w:t xml:space="preserve">Python module urllib2 </w:t>
      </w:r>
      <w:r w:rsidR="00F718BE" w:rsidRPr="00985785">
        <w:rPr>
          <w:rFonts w:ascii="Times New Roman" w:hAnsi="Times New Roman" w:cs="Times New Roman"/>
          <w:lang w:val="en-GB" w:eastAsia="en-US"/>
        </w:rPr>
        <w:t xml:space="preserve">has been </w:t>
      </w:r>
      <w:r w:rsidR="00BA5775" w:rsidRPr="00985785">
        <w:rPr>
          <w:rFonts w:ascii="Times New Roman" w:hAnsi="Times New Roman" w:cs="Times New Roman"/>
          <w:lang w:val="en-GB" w:eastAsia="en-US"/>
        </w:rPr>
        <w:t xml:space="preserve">used </w:t>
      </w:r>
      <w:r w:rsidR="0081416B" w:rsidRPr="00985785">
        <w:rPr>
          <w:rFonts w:ascii="Times New Roman" w:hAnsi="Times New Roman" w:cs="Times New Roman"/>
          <w:lang w:val="en-GB"/>
        </w:rPr>
        <w:t xml:space="preserve">to </w:t>
      </w:r>
      <w:r w:rsidR="00BA5775" w:rsidRPr="00985785">
        <w:rPr>
          <w:rFonts w:ascii="Times New Roman" w:hAnsi="Times New Roman" w:cs="Times New Roman"/>
          <w:lang w:val="en-GB" w:eastAsia="en-US"/>
        </w:rPr>
        <w:t xml:space="preserve">simulate browser behaviour to download web pages and handle </w:t>
      </w:r>
      <w:r w:rsidR="00BA5775" w:rsidRPr="00985785">
        <w:rPr>
          <w:rFonts w:ascii="Times New Roman" w:hAnsi="Times New Roman" w:cs="Times New Roman"/>
          <w:lang w:val="en-GB"/>
        </w:rPr>
        <w:t xml:space="preserve">request </w:t>
      </w:r>
      <w:r w:rsidR="00BA5775" w:rsidRPr="00985785">
        <w:rPr>
          <w:rFonts w:ascii="Times New Roman" w:hAnsi="Times New Roman" w:cs="Times New Roman"/>
          <w:lang w:val="en-GB" w:eastAsia="en-US"/>
        </w:rPr>
        <w:t xml:space="preserve">errors [2] to get </w:t>
      </w:r>
      <w:r w:rsidR="00BA5775" w:rsidRPr="00985785">
        <w:rPr>
          <w:rFonts w:ascii="Times New Roman" w:hAnsi="Times New Roman" w:cs="Times New Roman"/>
          <w:lang w:val="en-GB"/>
        </w:rPr>
        <w:t xml:space="preserve">the full </w:t>
      </w:r>
      <w:r w:rsidR="00CA17AC" w:rsidRPr="00985785">
        <w:rPr>
          <w:rFonts w:ascii="Times New Roman" w:hAnsi="Times New Roman" w:cs="Times New Roman"/>
        </w:rPr>
        <w:t xml:space="preserve">website </w:t>
      </w:r>
      <w:r w:rsidR="00CA17AC" w:rsidRPr="00985785">
        <w:rPr>
          <w:rFonts w:ascii="Times New Roman" w:hAnsi="Times New Roman" w:cs="Times New Roman"/>
          <w:lang w:val="en-GB" w:eastAsia="en-US"/>
        </w:rPr>
        <w:t>HTML data</w:t>
      </w:r>
      <w:r w:rsidR="00CA17AC" w:rsidRPr="00985785">
        <w:rPr>
          <w:rFonts w:ascii="Times New Roman" w:hAnsi="Times New Roman" w:cs="Times New Roman"/>
        </w:rPr>
        <w:t xml:space="preserve"> of </w:t>
      </w:r>
      <w:r w:rsidR="00BA5775" w:rsidRPr="00985785">
        <w:rPr>
          <w:rFonts w:ascii="Times New Roman" w:hAnsi="Times New Roman" w:cs="Times New Roman"/>
        </w:rPr>
        <w:t xml:space="preserve">‘Fish &amp; Chips’ </w:t>
      </w:r>
      <w:r w:rsidR="00CA17AC" w:rsidRPr="00985785">
        <w:rPr>
          <w:rFonts w:ascii="Times New Roman" w:hAnsi="Times New Roman" w:cs="Times New Roman"/>
        </w:rPr>
        <w:t>shops</w:t>
      </w:r>
      <w:r w:rsidR="00BA5775" w:rsidRPr="00985785">
        <w:rPr>
          <w:rFonts w:ascii="Times New Roman" w:hAnsi="Times New Roman" w:cs="Times New Roman"/>
          <w:lang w:val="en-GB" w:eastAsia="en-US"/>
        </w:rPr>
        <w:t>.</w:t>
      </w:r>
    </w:p>
    <w:p w14:paraId="1D6752DC" w14:textId="69DE7E5D" w:rsidR="00742F2E" w:rsidRPr="00985785" w:rsidRDefault="009625A8" w:rsidP="008A27DB">
      <w:pPr>
        <w:pStyle w:val="2"/>
        <w:numPr>
          <w:ilvl w:val="1"/>
          <w:numId w:val="9"/>
        </w:numPr>
        <w:jc w:val="both"/>
        <w:rPr>
          <w:rFonts w:ascii="Times New Roman" w:hAnsi="Times New Roman"/>
        </w:rPr>
      </w:pPr>
      <w:r w:rsidRPr="00985785">
        <w:rPr>
          <w:rFonts w:ascii="Times New Roman" w:hAnsi="Times New Roman"/>
          <w:i w:val="0"/>
          <w:lang w:eastAsia="zh-CN"/>
        </w:rPr>
        <w:t xml:space="preserve">HTML data cleaning </w:t>
      </w:r>
      <w:r w:rsidR="004D6953" w:rsidRPr="00985785">
        <w:rPr>
          <w:rFonts w:ascii="Times New Roman" w:hAnsi="Times New Roman"/>
          <w:i w:val="0"/>
        </w:rPr>
        <w:t>techniques</w:t>
      </w:r>
    </w:p>
    <w:p w14:paraId="75F045F5" w14:textId="4708C4BC" w:rsidR="00742F2E" w:rsidRPr="00985785" w:rsidRDefault="00742F2E" w:rsidP="008A27DB">
      <w:pPr>
        <w:pStyle w:val="ab"/>
        <w:jc w:val="both"/>
        <w:rPr>
          <w:color w:val="000000"/>
        </w:rPr>
      </w:pPr>
      <w:commentRangeStart w:id="9"/>
      <w:r w:rsidRPr="00985785">
        <w:rPr>
          <w:color w:val="000000"/>
        </w:rPr>
        <w:t xml:space="preserve">Data cleaning is used for improving the quality of data which is used for subsequent processing through detecting inconsistencies and removing errors [4]. </w:t>
      </w:r>
      <w:commentRangeEnd w:id="9"/>
      <w:r w:rsidR="00150C76" w:rsidRPr="00985785">
        <w:rPr>
          <w:rStyle w:val="a6"/>
          <w:rFonts w:eastAsia="宋体"/>
          <w:lang w:val="en-US" w:eastAsia="zh-CN"/>
        </w:rPr>
        <w:commentReference w:id="9"/>
      </w:r>
      <w:r w:rsidRPr="00985785">
        <w:rPr>
          <w:color w:val="000000"/>
        </w:rPr>
        <w:t>In this project, the dataset required to be cleaned is HTML data. The goal of data cleaning in this project is to obtain independent words</w:t>
      </w:r>
      <w:r w:rsidR="0055755B" w:rsidRPr="00985785">
        <w:rPr>
          <w:color w:val="000000"/>
        </w:rPr>
        <w:t xml:space="preserve"> (such as ‘haggis’)</w:t>
      </w:r>
      <w:r w:rsidRPr="00985785">
        <w:rPr>
          <w:color w:val="000000"/>
        </w:rPr>
        <w:t xml:space="preserve">, noun phrases </w:t>
      </w:r>
      <w:r w:rsidR="0055755B" w:rsidRPr="00985785">
        <w:rPr>
          <w:color w:val="000000"/>
        </w:rPr>
        <w:t>(such as ‘</w:t>
      </w:r>
      <w:proofErr w:type="spellStart"/>
      <w:r w:rsidR="0055755B" w:rsidRPr="00985785">
        <w:rPr>
          <w:rFonts w:eastAsiaTheme="minorEastAsia"/>
          <w:bCs/>
          <w:color w:val="000000"/>
        </w:rPr>
        <w:t>monday</w:t>
      </w:r>
      <w:proofErr w:type="spellEnd"/>
      <w:r w:rsidR="0055755B" w:rsidRPr="00985785">
        <w:rPr>
          <w:rFonts w:eastAsiaTheme="minorEastAsia"/>
          <w:bCs/>
          <w:color w:val="000000"/>
        </w:rPr>
        <w:t xml:space="preserve"> supper deal haggis</w:t>
      </w:r>
      <w:r w:rsidR="0055755B" w:rsidRPr="00985785">
        <w:rPr>
          <w:color w:val="000000"/>
        </w:rPr>
        <w:t xml:space="preserve">’) </w:t>
      </w:r>
      <w:r w:rsidRPr="00985785">
        <w:rPr>
          <w:color w:val="000000"/>
        </w:rPr>
        <w:t xml:space="preserve">and word pairs </w:t>
      </w:r>
      <w:r w:rsidR="0055755B" w:rsidRPr="00985785">
        <w:rPr>
          <w:color w:val="000000"/>
        </w:rPr>
        <w:t xml:space="preserve">(such as ‘salad with haggis’ can be </w:t>
      </w:r>
      <w:r w:rsidR="009C48C4" w:rsidRPr="00985785">
        <w:rPr>
          <w:color w:val="000000"/>
          <w:lang w:eastAsia="zh-CN"/>
        </w:rPr>
        <w:lastRenderedPageBreak/>
        <w:t>divided in</w:t>
      </w:r>
      <w:r w:rsidR="0055755B" w:rsidRPr="00985785">
        <w:rPr>
          <w:color w:val="000000"/>
        </w:rPr>
        <w:t>to ‘salad with’ and ‘</w:t>
      </w:r>
      <w:r w:rsidR="0055755B" w:rsidRPr="00985785">
        <w:rPr>
          <w:rFonts w:eastAsiaTheme="minorEastAsia"/>
          <w:bCs/>
          <w:color w:val="000000"/>
        </w:rPr>
        <w:t>with haggis</w:t>
      </w:r>
      <w:r w:rsidR="0055755B" w:rsidRPr="00985785">
        <w:rPr>
          <w:color w:val="000000"/>
        </w:rPr>
        <w:t>’</w:t>
      </w:r>
      <w:r w:rsidR="009C48C4" w:rsidRPr="00985785">
        <w:rPr>
          <w:color w:val="000000"/>
        </w:rPr>
        <w:t xml:space="preserve"> </w:t>
      </w:r>
      <w:r w:rsidR="009C48C4" w:rsidRPr="00985785">
        <w:rPr>
          <w:color w:val="000000"/>
          <w:lang w:eastAsia="zh-CN"/>
        </w:rPr>
        <w:t>word pairs</w:t>
      </w:r>
      <w:r w:rsidR="0055755B" w:rsidRPr="00985785">
        <w:rPr>
          <w:color w:val="000000"/>
        </w:rPr>
        <w:t xml:space="preserve">) </w:t>
      </w:r>
      <w:r w:rsidRPr="00985785">
        <w:rPr>
          <w:color w:val="000000"/>
        </w:rPr>
        <w:t>with shop coordinates from HTML datasets and city dataset which contains coordinates.</w:t>
      </w:r>
    </w:p>
    <w:p w14:paraId="0D872403" w14:textId="400BFFD5" w:rsidR="00471B85" w:rsidRPr="00985785" w:rsidRDefault="00742F2E" w:rsidP="008A27DB">
      <w:pPr>
        <w:pStyle w:val="ab"/>
        <w:jc w:val="both"/>
        <w:rPr>
          <w:color w:val="000000"/>
        </w:rPr>
      </w:pPr>
      <w:r w:rsidRPr="00985785">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00F22691" w:rsidRPr="00985785">
        <w:rPr>
          <w:rFonts w:eastAsia="宋体"/>
          <w:color w:val="000000"/>
          <w:lang w:eastAsia="zh-CN"/>
        </w:rPr>
        <w:t>u</w:t>
      </w:r>
      <w:r w:rsidRPr="00985785">
        <w:rPr>
          <w:color w:val="000000"/>
        </w:rPr>
        <w:t>st</w:t>
      </w:r>
      <w:r w:rsidR="00F22691" w:rsidRPr="00985785">
        <w:rPr>
          <w:color w:val="000000"/>
          <w:lang w:eastAsia="zh-CN"/>
        </w:rPr>
        <w:t>o</w:t>
      </w:r>
      <w:r w:rsidRPr="00985785">
        <w:rPr>
          <w:color w:val="000000"/>
        </w:rPr>
        <w:t xml:space="preserve">mers can see, there is a lot of redundancy, such as the singular and plural of the same noun all represent the same word. </w:t>
      </w:r>
      <w:commentRangeStart w:id="10"/>
      <w:r w:rsidRPr="00985785">
        <w:rPr>
          <w:color w:val="000000"/>
        </w:rPr>
        <w:t>Therefore, the project should not only filter useless content in the HTML data, but also classifying words that represent the same meaning</w:t>
      </w:r>
      <w:r w:rsidR="00BD62FA" w:rsidRPr="00985785">
        <w:rPr>
          <w:color w:val="000000"/>
        </w:rPr>
        <w:t xml:space="preserve"> </w:t>
      </w:r>
      <w:r w:rsidR="00BD62FA" w:rsidRPr="00985785">
        <w:rPr>
          <w:color w:val="000000"/>
          <w:lang w:eastAsia="zh-CN"/>
        </w:rPr>
        <w:t>such as ‘chip’ and ‘chips’</w:t>
      </w:r>
      <w:r w:rsidRPr="00985785">
        <w:rPr>
          <w:color w:val="000000"/>
        </w:rPr>
        <w:t xml:space="preserve"> into the</w:t>
      </w:r>
      <w:r w:rsidRPr="00985785">
        <w:rPr>
          <w:color w:val="000000"/>
          <w:sz w:val="27"/>
          <w:szCs w:val="27"/>
        </w:rPr>
        <w:t xml:space="preserve"> </w:t>
      </w:r>
      <w:r w:rsidRPr="00985785">
        <w:rPr>
          <w:color w:val="000000"/>
        </w:rPr>
        <w:t xml:space="preserve">same category (mainly focuses on the classification of singular and plural nouns with the same meaning). </w:t>
      </w:r>
      <w:commentRangeEnd w:id="10"/>
      <w:r w:rsidRPr="00985785">
        <w:rPr>
          <w:rStyle w:val="a6"/>
          <w:rFonts w:eastAsia="宋体"/>
          <w:lang w:val="en-US" w:eastAsia="zh-CN"/>
        </w:rPr>
        <w:commentReference w:id="10"/>
      </w:r>
      <w:r w:rsidRPr="00985785">
        <w:rPr>
          <w:color w:val="000000"/>
        </w:rPr>
        <w:t xml:space="preserve">Fortunately, the regular expression, </w:t>
      </w:r>
      <w:proofErr w:type="spellStart"/>
      <w:r w:rsidRPr="00985785">
        <w:rPr>
          <w:color w:val="000000"/>
        </w:rPr>
        <w:t>HTMLPa</w:t>
      </w:r>
      <w:r w:rsidR="00E74578" w:rsidRPr="00985785">
        <w:rPr>
          <w:color w:val="000000"/>
          <w:lang w:eastAsia="zh-CN"/>
        </w:rPr>
        <w:t>r</w:t>
      </w:r>
      <w:r w:rsidRPr="00985785">
        <w:rPr>
          <w:color w:val="000000"/>
        </w:rPr>
        <w:t>ser</w:t>
      </w:r>
      <w:proofErr w:type="spellEnd"/>
      <w:r w:rsidRPr="00985785">
        <w:rPr>
          <w:color w:val="000000"/>
        </w:rPr>
        <w:t xml:space="preserve"> and NLP can help the project to achieve the data cleaning goal. </w:t>
      </w:r>
    </w:p>
    <w:p w14:paraId="2430F35B" w14:textId="607C1E8C" w:rsidR="00471B85" w:rsidRPr="00985785" w:rsidRDefault="00471B85" w:rsidP="008A27DB">
      <w:pPr>
        <w:pStyle w:val="2"/>
        <w:numPr>
          <w:ilvl w:val="0"/>
          <w:numId w:val="32"/>
        </w:numPr>
        <w:jc w:val="both"/>
        <w:rPr>
          <w:rFonts w:ascii="Times New Roman" w:hAnsi="Times New Roman"/>
          <w:color w:val="000000"/>
        </w:rPr>
      </w:pPr>
      <w:proofErr w:type="spellStart"/>
      <w:r w:rsidRPr="00985785">
        <w:rPr>
          <w:rFonts w:ascii="Times New Roman" w:hAnsi="Times New Roman"/>
          <w:i w:val="0"/>
          <w:lang w:eastAsia="zh-CN"/>
        </w:rPr>
        <w:t>HTMLParser</w:t>
      </w:r>
      <w:proofErr w:type="spellEnd"/>
    </w:p>
    <w:p w14:paraId="0D338A4A" w14:textId="3F3EB2A0" w:rsidR="00D13165" w:rsidRPr="00985785" w:rsidRDefault="00742F2E" w:rsidP="008A27DB">
      <w:pPr>
        <w:pStyle w:val="ab"/>
        <w:jc w:val="both"/>
        <w:rPr>
          <w:color w:val="000000"/>
        </w:rPr>
      </w:pPr>
      <w:proofErr w:type="spellStart"/>
      <w:r w:rsidRPr="00985785">
        <w:rPr>
          <w:color w:val="000000"/>
        </w:rPr>
        <w:t>HTMLParser</w:t>
      </w:r>
      <w:proofErr w:type="spellEnd"/>
      <w:r w:rsidRPr="00985785">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985785">
        <w:rPr>
          <w:color w:val="000000"/>
        </w:rPr>
        <w:t>HTMLParser</w:t>
      </w:r>
      <w:proofErr w:type="spellEnd"/>
      <w:r w:rsidRPr="00985785">
        <w:rPr>
          <w:color w:val="000000"/>
        </w:rPr>
        <w:t xml:space="preserve"> mainly </w:t>
      </w:r>
      <w:r w:rsidR="00A850FA" w:rsidRPr="00985785">
        <w:rPr>
          <w:color w:val="000000"/>
        </w:rPr>
        <w:t xml:space="preserve">responsible for </w:t>
      </w:r>
      <w:r w:rsidRPr="00985785">
        <w:rPr>
          <w:color w:val="000000"/>
        </w:rPr>
        <w:t xml:space="preserve">data extraction and filtering. </w:t>
      </w:r>
      <w:r w:rsidR="001402F6" w:rsidRPr="00985785">
        <w:rPr>
          <w:color w:val="000000"/>
        </w:rPr>
        <w:t>T</w:t>
      </w:r>
      <w:r w:rsidRPr="00985785">
        <w:rPr>
          <w:color w:val="000000"/>
        </w:rPr>
        <w:t xml:space="preserve">he data source used in the project </w:t>
      </w:r>
      <w:r w:rsidR="001402F6" w:rsidRPr="00985785">
        <w:rPr>
          <w:color w:val="000000"/>
        </w:rPr>
        <w:t>are</w:t>
      </w:r>
      <w:r w:rsidRPr="00985785">
        <w:rPr>
          <w:color w:val="000000"/>
        </w:rPr>
        <w:t xml:space="preserve"> independent website</w:t>
      </w:r>
      <w:r w:rsidR="001402F6" w:rsidRPr="00985785">
        <w:rPr>
          <w:color w:val="000000"/>
        </w:rPr>
        <w:t>s that</w:t>
      </w:r>
      <w:r w:rsidRPr="00985785">
        <w:rPr>
          <w:color w:val="000000"/>
        </w:rPr>
        <w:t xml:space="preserve"> </w:t>
      </w:r>
      <w:commentRangeStart w:id="11"/>
      <w:r w:rsidRPr="00985785">
        <w:rPr>
          <w:color w:val="000000"/>
        </w:rPr>
        <w:t>the HTML structure of most websites is different</w:t>
      </w:r>
      <w:r w:rsidR="0063478C" w:rsidRPr="00985785">
        <w:rPr>
          <w:color w:val="000000"/>
        </w:rPr>
        <w:t xml:space="preserve"> as Fig. 2 and Fig. 3 shows</w:t>
      </w:r>
      <w:r w:rsidRPr="00985785">
        <w:rPr>
          <w:color w:val="000000"/>
        </w:rPr>
        <w:t xml:space="preserve"> (small parts of the website structure are the same because they are developed by the same company). </w:t>
      </w:r>
      <w:commentRangeEnd w:id="11"/>
      <w:r w:rsidR="00150C76" w:rsidRPr="00985785">
        <w:rPr>
          <w:rStyle w:val="a6"/>
          <w:rFonts w:eastAsia="宋体"/>
          <w:lang w:val="en-US" w:eastAsia="zh-CN"/>
        </w:rPr>
        <w:commentReference w:id="11"/>
      </w:r>
      <w:r w:rsidR="00285B5F" w:rsidRPr="00985785">
        <w:t xml:space="preserve"> </w:t>
      </w:r>
      <w:r w:rsidR="00285B5F" w:rsidRPr="00985785">
        <w:rPr>
          <w:color w:val="000000"/>
        </w:rPr>
        <w:t xml:space="preserve">Fig. 2 shows part of the HTML source code of </w:t>
      </w:r>
      <w:r w:rsidR="00285B5F" w:rsidRPr="00985785">
        <w:rPr>
          <w:color w:val="000000"/>
          <w:lang w:eastAsia="zh-CN"/>
        </w:rPr>
        <w:t>one of</w:t>
      </w:r>
      <w:r w:rsidR="00285B5F" w:rsidRPr="00985785">
        <w:rPr>
          <w:color w:val="000000"/>
        </w:rPr>
        <w:t xml:space="preserve"> </w:t>
      </w:r>
      <w:r w:rsidR="005E548D" w:rsidRPr="00985785">
        <w:rPr>
          <w:color w:val="000000"/>
        </w:rPr>
        <w:t xml:space="preserve">the </w:t>
      </w:r>
      <w:r w:rsidR="00285B5F" w:rsidRPr="00985785">
        <w:rPr>
          <w:color w:val="000000"/>
        </w:rPr>
        <w:t>web</w:t>
      </w:r>
      <w:r w:rsidR="00285B5F" w:rsidRPr="00985785">
        <w:rPr>
          <w:color w:val="000000"/>
          <w:lang w:eastAsia="zh-CN"/>
        </w:rPr>
        <w:t>sites</w:t>
      </w:r>
      <w:r w:rsidR="00285B5F" w:rsidRPr="00985785">
        <w:rPr>
          <w:color w:val="000000"/>
        </w:rPr>
        <w:t xml:space="preserve"> </w:t>
      </w:r>
      <w:r w:rsidR="00A850FA" w:rsidRPr="00985785">
        <w:rPr>
          <w:color w:val="000000"/>
        </w:rPr>
        <w:t>that</w:t>
      </w:r>
      <w:r w:rsidR="00F175DC" w:rsidRPr="00985785">
        <w:rPr>
          <w:color w:val="000000"/>
        </w:rPr>
        <w:t xml:space="preserve"> </w:t>
      </w:r>
      <w:r w:rsidR="00A850FA" w:rsidRPr="00985785">
        <w:rPr>
          <w:color w:val="000000"/>
          <w:lang w:eastAsia="zh-CN"/>
        </w:rPr>
        <w:t>t</w:t>
      </w:r>
      <w:r w:rsidR="00C87A6E" w:rsidRPr="00985785">
        <w:rPr>
          <w:color w:val="000000"/>
          <w:lang w:eastAsia="zh-CN"/>
        </w:rPr>
        <w:t>his website writes all the CSS styles on the page.</w:t>
      </w:r>
      <w:r w:rsidR="00285B5F" w:rsidRPr="00985785">
        <w:rPr>
          <w:color w:val="000000"/>
        </w:rPr>
        <w:t xml:space="preserve"> </w:t>
      </w:r>
      <w:r w:rsidR="00C87A6E" w:rsidRPr="00985785">
        <w:rPr>
          <w:color w:val="000000"/>
        </w:rPr>
        <w:t xml:space="preserve">Fig. 3 shows part of the HTML source code of </w:t>
      </w:r>
      <w:r w:rsidR="00C87A6E" w:rsidRPr="00985785">
        <w:rPr>
          <w:color w:val="000000"/>
          <w:lang w:eastAsia="zh-CN"/>
        </w:rPr>
        <w:t>another</w:t>
      </w:r>
      <w:r w:rsidR="00C87A6E" w:rsidRPr="00985785">
        <w:rPr>
          <w:color w:val="000000"/>
        </w:rPr>
        <w:t xml:space="preserve"> web</w:t>
      </w:r>
      <w:r w:rsidR="00C87A6E" w:rsidRPr="00985785">
        <w:rPr>
          <w:color w:val="000000"/>
          <w:lang w:eastAsia="zh-CN"/>
        </w:rPr>
        <w:t>site</w:t>
      </w:r>
      <w:r w:rsidR="00C87A6E" w:rsidRPr="00985785">
        <w:rPr>
          <w:color w:val="000000"/>
        </w:rPr>
        <w:t xml:space="preserve"> </w:t>
      </w:r>
      <w:r w:rsidR="00A850FA" w:rsidRPr="00985785">
        <w:rPr>
          <w:rFonts w:eastAsia="宋体"/>
          <w:color w:val="000000"/>
          <w:lang w:eastAsia="zh-CN"/>
        </w:rPr>
        <w:t>that</w:t>
      </w:r>
      <w:r w:rsidR="002320CC" w:rsidRPr="00985785">
        <w:rPr>
          <w:rFonts w:eastAsia="宋体"/>
          <w:color w:val="000000"/>
          <w:lang w:eastAsia="zh-CN"/>
        </w:rPr>
        <w:t xml:space="preserve"> </w:t>
      </w:r>
      <w:r w:rsidR="00A850FA" w:rsidRPr="00985785">
        <w:rPr>
          <w:rFonts w:eastAsia="宋体"/>
          <w:color w:val="000000"/>
          <w:lang w:eastAsia="zh-CN"/>
        </w:rPr>
        <w:t>t</w:t>
      </w:r>
      <w:r w:rsidR="00944022" w:rsidRPr="00985785">
        <w:rPr>
          <w:rFonts w:eastAsia="宋体"/>
          <w:color w:val="000000"/>
          <w:lang w:eastAsia="zh-CN"/>
        </w:rPr>
        <w:t xml:space="preserve">his page introduces some JavaScript code between the HTML element tags. </w:t>
      </w:r>
      <w:r w:rsidR="006838D7" w:rsidRPr="00985785">
        <w:rPr>
          <w:rFonts w:eastAsia="宋体"/>
          <w:color w:val="000000"/>
          <w:lang w:eastAsia="zh-CN"/>
        </w:rPr>
        <w:t xml:space="preserve">In addition, </w:t>
      </w:r>
      <w:r w:rsidR="0022349D" w:rsidRPr="00985785">
        <w:rPr>
          <w:rFonts w:eastAsia="宋体"/>
          <w:color w:val="000000"/>
          <w:lang w:eastAsia="zh-CN"/>
        </w:rPr>
        <w:t xml:space="preserve">these two websites are completely different in the HTML structure of the menu. </w:t>
      </w:r>
      <w:r w:rsidR="00C87A6E" w:rsidRPr="00985785">
        <w:rPr>
          <w:color w:val="000000"/>
        </w:rPr>
        <w:t>Therefore</w:t>
      </w:r>
      <w:r w:rsidRPr="00985785">
        <w:rPr>
          <w:color w:val="000000"/>
        </w:rPr>
        <w:t>,</w:t>
      </w:r>
      <w:r w:rsidR="00A850FA" w:rsidRPr="00985785">
        <w:rPr>
          <w:color w:val="000000"/>
        </w:rPr>
        <w:t xml:space="preserve"> </w:t>
      </w:r>
      <w:r w:rsidR="00A850FA" w:rsidRPr="00985785">
        <w:rPr>
          <w:color w:val="000000"/>
          <w:lang w:eastAsia="zh-CN"/>
        </w:rPr>
        <w:t>i</w:t>
      </w:r>
      <w:r w:rsidR="00A850FA" w:rsidRPr="00985785">
        <w:rPr>
          <w:color w:val="000000"/>
        </w:rPr>
        <w:t xml:space="preserve">n order to extract content from HTML source code with different structures, </w:t>
      </w:r>
      <w:r w:rsidR="005E548D" w:rsidRPr="00985785">
        <w:rPr>
          <w:color w:val="000000"/>
        </w:rPr>
        <w:t xml:space="preserve">the </w:t>
      </w:r>
      <w:proofErr w:type="spellStart"/>
      <w:r w:rsidRPr="00985785">
        <w:rPr>
          <w:color w:val="000000"/>
        </w:rPr>
        <w:t>HTMLParser</w:t>
      </w:r>
      <w:proofErr w:type="spellEnd"/>
      <w:r w:rsidRPr="00985785">
        <w:rPr>
          <w:color w:val="000000"/>
        </w:rPr>
        <w:t xml:space="preserve"> plays a</w:t>
      </w:r>
      <w:r w:rsidR="00D13165" w:rsidRPr="00985785">
        <w:rPr>
          <w:color w:val="000000"/>
        </w:rPr>
        <w:t>n</w:t>
      </w:r>
      <w:r w:rsidRPr="00985785">
        <w:rPr>
          <w:color w:val="000000"/>
        </w:rPr>
        <w:t xml:space="preserve"> </w:t>
      </w:r>
      <w:r w:rsidR="00D13165" w:rsidRPr="00985785">
        <w:rPr>
          <w:color w:val="000000"/>
        </w:rPr>
        <w:t>important role</w:t>
      </w:r>
      <w:r w:rsidR="00A850FA" w:rsidRPr="00985785">
        <w:rPr>
          <w:color w:val="000000"/>
        </w:rPr>
        <w:t>.</w:t>
      </w:r>
      <w:r w:rsidRPr="00985785">
        <w:rPr>
          <w:color w:val="000000"/>
        </w:rPr>
        <w:t xml:space="preserve"> </w:t>
      </w:r>
      <w:r w:rsidR="00A850FA" w:rsidRPr="00985785">
        <w:rPr>
          <w:color w:val="000000"/>
        </w:rPr>
        <w:t>I</w:t>
      </w:r>
      <w:r w:rsidRPr="00985785">
        <w:rPr>
          <w:color w:val="000000"/>
        </w:rPr>
        <w:t xml:space="preserve">t does not pay attention to the structure of the website design, </w:t>
      </w:r>
      <w:r w:rsidR="005E548D" w:rsidRPr="00985785">
        <w:rPr>
          <w:color w:val="000000"/>
        </w:rPr>
        <w:t xml:space="preserve">it </w:t>
      </w:r>
      <w:r w:rsidRPr="00985785">
        <w:rPr>
          <w:color w:val="000000"/>
        </w:rPr>
        <w:t xml:space="preserve">only </w:t>
      </w:r>
      <w:r w:rsidR="00046EC4" w:rsidRPr="00985785">
        <w:rPr>
          <w:color w:val="000000"/>
        </w:rPr>
        <w:t>pays</w:t>
      </w:r>
      <w:r w:rsidRPr="00985785">
        <w:rPr>
          <w:color w:val="000000"/>
        </w:rPr>
        <w:t xml:space="preserve"> attention to the name of the HTML tag, such as ‘div’ and ‘script’. As a consequence, the project can easily filter absolutely useless content based on the tag na</w:t>
      </w:r>
      <w:r w:rsidR="00A850FA" w:rsidRPr="00985785">
        <w:rPr>
          <w:color w:val="000000"/>
        </w:rPr>
        <w:t>me, such as the content in the ‘script’</w:t>
      </w:r>
      <w:r w:rsidRPr="00985785">
        <w:rPr>
          <w:color w:val="000000"/>
        </w:rPr>
        <w:t xml:space="preserve"> tag and extract potentially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985785">
        <w:rPr>
          <w:color w:val="000000"/>
        </w:rPr>
        <w:t>HTMLParser</w:t>
      </w:r>
      <w:proofErr w:type="spellEnd"/>
      <w:r w:rsidRPr="00985785">
        <w:rPr>
          <w:color w:val="000000"/>
        </w:rPr>
        <w:t xml:space="preserve">. </w:t>
      </w:r>
    </w:p>
    <w:p w14:paraId="6EFACF28" w14:textId="5B82B3D9" w:rsidR="00285B5F" w:rsidRPr="00985785" w:rsidRDefault="00204C52" w:rsidP="00204C52">
      <w:pPr>
        <w:pStyle w:val="ab"/>
        <w:jc w:val="center"/>
        <w:rPr>
          <w:color w:val="000000"/>
          <w:lang w:eastAsia="zh-CN"/>
        </w:rPr>
      </w:pPr>
      <w:r>
        <w:rPr>
          <w:noProof/>
          <w:color w:val="000000"/>
          <w:lang w:eastAsia="zh-CN"/>
        </w:rPr>
        <w:lastRenderedPageBreak/>
        <w:drawing>
          <wp:inline distT="0" distB="0" distL="0" distR="0" wp14:anchorId="403A6E83" wp14:editId="18B08FE4">
            <wp:extent cx="5270500" cy="26168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14 23.02.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985785" w:rsidRDefault="00285B5F" w:rsidP="00285B5F">
      <w:pPr>
        <w:pStyle w:val="ab"/>
        <w:jc w:val="center"/>
        <w:rPr>
          <w:b/>
          <w:color w:val="000000"/>
          <w:lang w:eastAsia="zh-CN"/>
        </w:rPr>
      </w:pPr>
      <w:r w:rsidRPr="00985785">
        <w:rPr>
          <w:b/>
          <w:color w:val="000000"/>
          <w:lang w:eastAsia="zh-CN"/>
        </w:rPr>
        <w:t xml:space="preserve">Figure 2: HTML source code with HTML style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p>
    <w:p w14:paraId="6BBAE510" w14:textId="70D24B18" w:rsidR="00285B5F" w:rsidRPr="00985785" w:rsidRDefault="00285B5F" w:rsidP="008A27DB">
      <w:pPr>
        <w:pStyle w:val="ab"/>
        <w:jc w:val="both"/>
        <w:rPr>
          <w:color w:val="000000"/>
          <w:lang w:eastAsia="zh-CN"/>
        </w:rPr>
      </w:pPr>
      <w:r w:rsidRPr="00985785">
        <w:rPr>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Pr="00985785" w:rsidRDefault="00285B5F" w:rsidP="00285B5F">
      <w:pPr>
        <w:pStyle w:val="ab"/>
        <w:jc w:val="center"/>
        <w:rPr>
          <w:color w:val="000000"/>
          <w:lang w:eastAsia="zh-CN"/>
        </w:rPr>
      </w:pPr>
      <w:r w:rsidRPr="00985785">
        <w:rPr>
          <w:b/>
          <w:color w:val="000000"/>
          <w:lang w:eastAsia="zh-CN"/>
        </w:rPr>
        <w:t xml:space="preserve">Figure 3: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p>
    <w:p w14:paraId="5CCDE7D5" w14:textId="77777777" w:rsidR="0000375B" w:rsidRPr="00985785" w:rsidRDefault="0000375B" w:rsidP="008A27DB">
      <w:pPr>
        <w:pStyle w:val="2"/>
        <w:numPr>
          <w:ilvl w:val="0"/>
          <w:numId w:val="32"/>
        </w:numPr>
        <w:jc w:val="both"/>
        <w:rPr>
          <w:rFonts w:ascii="Times New Roman" w:hAnsi="Times New Roman"/>
          <w:color w:val="000000"/>
          <w:szCs w:val="26"/>
        </w:rPr>
      </w:pPr>
      <w:r w:rsidRPr="00985785">
        <w:rPr>
          <w:rFonts w:ascii="Times New Roman" w:hAnsi="Times New Roman"/>
          <w:i w:val="0"/>
          <w:color w:val="000000"/>
          <w:szCs w:val="26"/>
        </w:rPr>
        <w:t xml:space="preserve">Natural </w:t>
      </w:r>
      <w:r w:rsidRPr="00985785">
        <w:rPr>
          <w:rFonts w:ascii="Times New Roman" w:hAnsi="Times New Roman"/>
          <w:i w:val="0"/>
          <w:szCs w:val="26"/>
          <w:lang w:eastAsia="zh-CN"/>
        </w:rPr>
        <w:t>Language</w:t>
      </w:r>
      <w:r w:rsidRPr="00985785">
        <w:rPr>
          <w:rFonts w:ascii="Times New Roman" w:hAnsi="Times New Roman"/>
          <w:i w:val="0"/>
          <w:color w:val="000000"/>
          <w:szCs w:val="26"/>
        </w:rPr>
        <w:t xml:space="preserve"> Processing (NLP)</w:t>
      </w:r>
    </w:p>
    <w:p w14:paraId="5078F312" w14:textId="5F720A83" w:rsidR="00742F2E" w:rsidRPr="00985785" w:rsidRDefault="00742F2E" w:rsidP="008A27DB">
      <w:pPr>
        <w:pStyle w:val="ab"/>
        <w:jc w:val="both"/>
        <w:rPr>
          <w:rFonts w:eastAsia="宋体"/>
          <w:lang w:eastAsia="zh-CN"/>
        </w:rPr>
      </w:pPr>
      <w:r w:rsidRPr="00985785">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985785">
        <w:rPr>
          <w:color w:val="000000"/>
        </w:rPr>
        <w:t>nltk</w:t>
      </w:r>
      <w:proofErr w:type="spellEnd"/>
      <w:r w:rsidRPr="00985785">
        <w:rPr>
          <w:color w:val="000000"/>
        </w:rPr>
        <w:t xml:space="preserve">) can provide the solution. </w:t>
      </w:r>
      <w:proofErr w:type="spellStart"/>
      <w:r w:rsidRPr="00985785">
        <w:rPr>
          <w:color w:val="000000"/>
        </w:rPr>
        <w:t>nltk</w:t>
      </w:r>
      <w:proofErr w:type="spellEnd"/>
      <w:r w:rsidRPr="00985785">
        <w:rPr>
          <w:color w:val="000000"/>
        </w:rPr>
        <w:t xml:space="preserve"> is an open source tool written by Python with collection of modules and corpora [10, 11]. </w:t>
      </w:r>
      <w:commentRangeStart w:id="12"/>
      <w:proofErr w:type="spellStart"/>
      <w:r w:rsidRPr="00985785">
        <w:rPr>
          <w:color w:val="000000"/>
        </w:rPr>
        <w:t>nltk</w:t>
      </w:r>
      <w:proofErr w:type="spellEnd"/>
      <w:r w:rsidRPr="00985785">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2"/>
      <w:r w:rsidR="00150C76" w:rsidRPr="00985785">
        <w:rPr>
          <w:rStyle w:val="a6"/>
          <w:rFonts w:eastAsia="宋体"/>
          <w:lang w:val="en-US" w:eastAsia="zh-CN"/>
        </w:rPr>
        <w:commentReference w:id="12"/>
      </w:r>
      <w:r w:rsidR="00AB658C" w:rsidRPr="00985785">
        <w:rPr>
          <w:color w:val="000000"/>
        </w:rPr>
        <w:t xml:space="preserve"> However, in </w:t>
      </w:r>
      <w:r w:rsidR="00AB658C" w:rsidRPr="00985785">
        <w:t xml:space="preserve">English some words can be both </w:t>
      </w:r>
      <w:r w:rsidR="00024419" w:rsidRPr="00985785">
        <w:t>plural nouns</w:t>
      </w:r>
      <w:r w:rsidR="00AB658C" w:rsidRPr="00985785">
        <w:t xml:space="preserve"> and verbs</w:t>
      </w:r>
      <w:r w:rsidR="00851742" w:rsidRPr="00985785">
        <w:t xml:space="preserve"> </w:t>
      </w:r>
      <w:r w:rsidR="00851742" w:rsidRPr="00985785">
        <w:rPr>
          <w:lang w:eastAsia="zh-CN"/>
        </w:rPr>
        <w:t>and</w:t>
      </w:r>
      <w:r w:rsidR="00046EC4" w:rsidRPr="00985785">
        <w:t xml:space="preserve"> the </w:t>
      </w:r>
      <w:proofErr w:type="spellStart"/>
      <w:r w:rsidR="00046EC4" w:rsidRPr="00985785">
        <w:rPr>
          <w:color w:val="000000"/>
        </w:rPr>
        <w:t>nltk</w:t>
      </w:r>
      <w:proofErr w:type="spellEnd"/>
      <w:r w:rsidR="00046EC4" w:rsidRPr="00985785">
        <w:rPr>
          <w:color w:val="000000"/>
          <w:lang w:eastAsia="zh-CN"/>
        </w:rPr>
        <w:t xml:space="preserve"> will treats all words as nouns and converts them into singular</w:t>
      </w:r>
      <w:r w:rsidR="00851742" w:rsidRPr="00985785">
        <w:rPr>
          <w:rFonts w:eastAsia="宋体"/>
          <w:color w:val="000000"/>
          <w:lang w:eastAsia="zh-CN"/>
        </w:rPr>
        <w:t>.</w:t>
      </w:r>
      <w:r w:rsidR="00851742" w:rsidRPr="00985785">
        <w:t xml:space="preserve"> </w:t>
      </w:r>
      <w:r w:rsidR="00851742" w:rsidRPr="00985785">
        <w:rPr>
          <w:rFonts w:eastAsia="宋体"/>
          <w:color w:val="000000"/>
          <w:lang w:eastAsia="zh-CN"/>
        </w:rPr>
        <w:t xml:space="preserve">Fortunately, this project does not care whether the </w:t>
      </w:r>
      <w:r w:rsidR="00851742" w:rsidRPr="00985785">
        <w:rPr>
          <w:rFonts w:eastAsia="宋体"/>
          <w:color w:val="000000"/>
          <w:lang w:eastAsia="zh-CN"/>
        </w:rPr>
        <w:lastRenderedPageBreak/>
        <w:t>word being converted is a verb or a noun. It only cares whether the word is distributed regionally.</w:t>
      </w:r>
    </w:p>
    <w:p w14:paraId="46486E7B" w14:textId="4ED3D5AF" w:rsidR="009625A8" w:rsidRPr="00985785" w:rsidRDefault="00CA48E3" w:rsidP="009625A8">
      <w:pPr>
        <w:pStyle w:val="2"/>
        <w:numPr>
          <w:ilvl w:val="1"/>
          <w:numId w:val="9"/>
        </w:numPr>
        <w:jc w:val="both"/>
        <w:rPr>
          <w:rFonts w:ascii="Times New Roman" w:hAnsi="Times New Roman"/>
          <w:i w:val="0"/>
          <w:lang w:eastAsia="zh-CN"/>
        </w:rPr>
      </w:pPr>
      <w:r w:rsidRPr="00985785">
        <w:rPr>
          <w:rFonts w:ascii="Times New Roman" w:hAnsi="Times New Roman"/>
          <w:i w:val="0"/>
          <w:lang w:eastAsia="zh-CN"/>
        </w:rPr>
        <w:t xml:space="preserve">Geographic </w:t>
      </w:r>
      <w:r w:rsidR="008F3B2D">
        <w:rPr>
          <w:rFonts w:ascii="Times New Roman" w:hAnsi="Times New Roman"/>
          <w:i w:val="0"/>
          <w:lang w:eastAsia="zh-CN"/>
        </w:rPr>
        <w:t>data visualisation</w:t>
      </w:r>
    </w:p>
    <w:p w14:paraId="3A806E5C" w14:textId="3CA0CB07" w:rsidR="00F34033" w:rsidRPr="00985785" w:rsidRDefault="00CA0D2A" w:rsidP="008A27DB">
      <w:pPr>
        <w:jc w:val="both"/>
        <w:rPr>
          <w:rFonts w:ascii="Times New Roman" w:hAnsi="Times New Roman" w:cs="Times New Roman"/>
          <w:lang w:val="en-GB" w:eastAsia="en-US"/>
        </w:rPr>
      </w:pPr>
      <w:r w:rsidRPr="00985785">
        <w:rPr>
          <w:rFonts w:ascii="Times New Roman" w:hAnsi="Times New Roman" w:cs="Times New Roman"/>
          <w:lang w:val="en-GB"/>
        </w:rPr>
        <w:t>O</w:t>
      </w:r>
      <w:r w:rsidR="00CA48E3" w:rsidRPr="00985785">
        <w:rPr>
          <w:rFonts w:ascii="Times New Roman" w:hAnsi="Times New Roman" w:cs="Times New Roman"/>
          <w:lang w:val="en-GB"/>
        </w:rPr>
        <w:t xml:space="preserve">ne of </w:t>
      </w:r>
      <w:r w:rsidR="00CA48E3" w:rsidRPr="00985785">
        <w:rPr>
          <w:rFonts w:ascii="Times New Roman" w:hAnsi="Times New Roman" w:cs="Times New Roman"/>
          <w:lang w:val="en-GB" w:eastAsia="en-US"/>
        </w:rPr>
        <w:t xml:space="preserve">the </w:t>
      </w:r>
      <w:r w:rsidR="006B247B" w:rsidRPr="00985785">
        <w:rPr>
          <w:rFonts w:ascii="Times New Roman" w:hAnsi="Times New Roman" w:cs="Times New Roman"/>
          <w:lang w:val="en-GB"/>
        </w:rPr>
        <w:t>aims</w:t>
      </w:r>
      <w:r w:rsidR="006B247B" w:rsidRPr="00985785">
        <w:rPr>
          <w:rFonts w:ascii="Times New Roman" w:hAnsi="Times New Roman" w:cs="Times New Roman"/>
          <w:lang w:val="en-GB" w:eastAsia="en-US"/>
        </w:rPr>
        <w:t xml:space="preserve"> </w:t>
      </w:r>
      <w:r w:rsidR="00CA48E3" w:rsidRPr="00985785">
        <w:rPr>
          <w:rFonts w:ascii="Times New Roman" w:hAnsi="Times New Roman" w:cs="Times New Roman"/>
          <w:lang w:val="en-GB" w:eastAsia="en-US"/>
        </w:rPr>
        <w:t>of the project is to explore geographically distributed features to represent regionality</w:t>
      </w:r>
      <w:r w:rsidR="00CA48E3" w:rsidRPr="00985785">
        <w:rPr>
          <w:rFonts w:ascii="Times New Roman" w:hAnsi="Times New Roman" w:cs="Times New Roman"/>
          <w:lang w:val="en-GB"/>
        </w:rPr>
        <w:t>,</w:t>
      </w:r>
      <w:r w:rsidR="00CA48E3" w:rsidRPr="00985785">
        <w:rPr>
          <w:rFonts w:ascii="Times New Roman" w:hAnsi="Times New Roman" w:cs="Times New Roman"/>
          <w:lang w:val="en-GB" w:eastAsia="en-US"/>
        </w:rPr>
        <w:t xml:space="preserve"> </w:t>
      </w:r>
      <w:r w:rsidRPr="00985785">
        <w:rPr>
          <w:rFonts w:ascii="Times New Roman" w:hAnsi="Times New Roman" w:cs="Times New Roman"/>
          <w:lang w:val="en-GB"/>
        </w:rPr>
        <w:t xml:space="preserve">so </w:t>
      </w:r>
      <w:r w:rsidR="00CA48E3" w:rsidRPr="00985785">
        <w:rPr>
          <w:rFonts w:ascii="Times New Roman" w:hAnsi="Times New Roman" w:cs="Times New Roman"/>
          <w:lang w:val="en-GB"/>
        </w:rPr>
        <w:t>t</w:t>
      </w:r>
      <w:r w:rsidR="00CA48E3" w:rsidRPr="00985785">
        <w:rPr>
          <w:rFonts w:ascii="Times New Roman" w:hAnsi="Times New Roman" w:cs="Times New Roman"/>
          <w:lang w:val="en-GB" w:eastAsia="en-US"/>
        </w:rPr>
        <w:t xml:space="preserve">he project uses Cartesian </w:t>
      </w:r>
      <w:r w:rsidR="00CA48E3" w:rsidRPr="00985785">
        <w:rPr>
          <w:rFonts w:ascii="Times New Roman" w:hAnsi="Times New Roman" w:cs="Times New Roman"/>
          <w:color w:val="242729"/>
          <w:shd w:val="clear" w:color="auto" w:fill="FEFEFE"/>
        </w:rPr>
        <w:t>coordinate systems</w:t>
      </w:r>
      <w:r w:rsidR="00CA48E3" w:rsidRPr="00985785">
        <w:rPr>
          <w:rFonts w:ascii="Times New Roman" w:hAnsi="Times New Roman" w:cs="Times New Roman"/>
          <w:lang w:val="en-GB" w:eastAsia="en-US"/>
        </w:rPr>
        <w:t xml:space="preserve"> for geolocation calculations and Matplotlib for </w:t>
      </w:r>
      <w:r w:rsidR="00CA48E3" w:rsidRPr="00985785">
        <w:rPr>
          <w:rFonts w:ascii="Times New Roman" w:hAnsi="Times New Roman" w:cs="Times New Roman"/>
          <w:lang w:val="en-GB"/>
        </w:rPr>
        <w:t xml:space="preserve">data </w:t>
      </w:r>
      <w:r w:rsidR="00CA48E3" w:rsidRPr="00985785">
        <w:rPr>
          <w:rFonts w:ascii="Times New Roman" w:hAnsi="Times New Roman" w:cs="Times New Roman"/>
          <w:lang w:val="en-GB" w:eastAsia="en-US"/>
        </w:rPr>
        <w:t>visuali</w:t>
      </w:r>
      <w:r w:rsidR="00CA48E3" w:rsidRPr="00985785">
        <w:rPr>
          <w:rFonts w:ascii="Times New Roman" w:hAnsi="Times New Roman" w:cs="Times New Roman"/>
          <w:lang w:val="en-GB"/>
        </w:rPr>
        <w:t>s</w:t>
      </w:r>
      <w:r w:rsidR="00CA48E3" w:rsidRPr="00985785">
        <w:rPr>
          <w:rFonts w:ascii="Times New Roman" w:hAnsi="Times New Roman" w:cs="Times New Roman"/>
          <w:lang w:val="en-GB" w:eastAsia="en-US"/>
        </w:rPr>
        <w:t>a</w:t>
      </w:r>
      <w:r w:rsidR="00CA48E3" w:rsidRPr="00985785">
        <w:rPr>
          <w:rFonts w:ascii="Times New Roman" w:hAnsi="Times New Roman" w:cs="Times New Roman"/>
          <w:lang w:val="en-GB"/>
        </w:rPr>
        <w:t>tion</w:t>
      </w:r>
      <w:r w:rsidR="00CA48E3" w:rsidRPr="00985785">
        <w:rPr>
          <w:rFonts w:ascii="Times New Roman" w:hAnsi="Times New Roman" w:cs="Times New Roman"/>
          <w:lang w:val="en-GB" w:eastAsia="en-US"/>
        </w:rPr>
        <w:t xml:space="preserve">. </w:t>
      </w:r>
    </w:p>
    <w:p w14:paraId="20EF2D42" w14:textId="5933B4DF" w:rsidR="00F34033" w:rsidRPr="00985785" w:rsidRDefault="005D5D37" w:rsidP="008A27DB">
      <w:pPr>
        <w:pStyle w:val="2"/>
        <w:numPr>
          <w:ilvl w:val="1"/>
          <w:numId w:val="33"/>
        </w:numPr>
        <w:jc w:val="both"/>
        <w:rPr>
          <w:rFonts w:ascii="Times New Roman" w:hAnsi="Times New Roman"/>
        </w:rPr>
      </w:pPr>
      <w:r w:rsidRPr="00985785">
        <w:rPr>
          <w:rFonts w:ascii="Times New Roman" w:hAnsi="Times New Roman"/>
          <w:i w:val="0"/>
        </w:rPr>
        <w:t xml:space="preserve">Central point calculation </w:t>
      </w:r>
      <w:r w:rsidR="00AD67B2" w:rsidRPr="00985785">
        <w:rPr>
          <w:rFonts w:ascii="Times New Roman" w:hAnsi="Times New Roman"/>
          <w:i w:val="0"/>
          <w:lang w:eastAsia="zh-CN"/>
        </w:rPr>
        <w:t>algorithm</w:t>
      </w:r>
    </w:p>
    <w:p w14:paraId="466FE4B1" w14:textId="2FE54F17" w:rsidR="00CA48E3" w:rsidRPr="00985785" w:rsidRDefault="00CA48E3" w:rsidP="008A27DB">
      <w:pPr>
        <w:jc w:val="both"/>
        <w:rPr>
          <w:rFonts w:ascii="Times New Roman" w:hAnsi="Times New Roman" w:cs="Times New Roman"/>
          <w:lang w:val="en-GB"/>
        </w:rPr>
      </w:pPr>
      <w:commentRangeStart w:id="13"/>
      <w:r w:rsidRPr="00985785">
        <w:rPr>
          <w:rFonts w:ascii="Times New Roman" w:hAnsi="Times New Roman" w:cs="Times New Roman"/>
          <w:lang w:val="en-GB" w:eastAsia="en-US"/>
        </w:rPr>
        <w:t xml:space="preserve">The core calculation in this project is the </w:t>
      </w:r>
      <w:r w:rsidR="0043476D" w:rsidRPr="00985785">
        <w:rPr>
          <w:rFonts w:ascii="Times New Roman" w:hAnsi="Times New Roman" w:cs="Times New Roman"/>
          <w:lang w:val="en-GB"/>
        </w:rPr>
        <w:t xml:space="preserve">set of </w:t>
      </w:r>
      <w:r w:rsidRPr="00985785">
        <w:rPr>
          <w:rFonts w:ascii="Times New Roman" w:hAnsi="Times New Roman" w:cs="Times New Roman"/>
          <w:lang w:val="en-GB" w:eastAsia="en-US"/>
        </w:rPr>
        <w:t>coordinates</w:t>
      </w:r>
      <w:r w:rsidR="00916F82" w:rsidRPr="00985785">
        <w:rPr>
          <w:rFonts w:ascii="Times New Roman" w:hAnsi="Times New Roman" w:cs="Times New Roman"/>
          <w:lang w:val="en-GB" w:eastAsia="en-US"/>
        </w:rPr>
        <w:t>’</w:t>
      </w:r>
      <w:r w:rsidR="00E27DF7" w:rsidRPr="00985785">
        <w:rPr>
          <w:rFonts w:ascii="Times New Roman" w:hAnsi="Times New Roman" w:cs="Times New Roman"/>
          <w:lang w:val="en-GB" w:eastAsia="en-US"/>
        </w:rPr>
        <w:t xml:space="preserve"> (</w:t>
      </w:r>
      <w:r w:rsidR="00E27DF7" w:rsidRPr="00985785">
        <w:rPr>
          <w:rFonts w:ascii="Times New Roman" w:hAnsi="Times New Roman" w:cs="Times New Roman"/>
          <w:lang w:val="en-GB"/>
        </w:rPr>
        <w:t>t</w:t>
      </w:r>
      <w:r w:rsidR="00E27DF7" w:rsidRPr="00985785">
        <w:rPr>
          <w:rFonts w:ascii="Times New Roman" w:hAnsi="Times New Roman" w:cs="Times New Roman"/>
          <w:lang w:val="en-GB" w:eastAsia="en-US"/>
        </w:rPr>
        <w:t>he method of obtaining it will be described in detail in 3.1.2)</w:t>
      </w:r>
      <w:r w:rsidRPr="00985785">
        <w:rPr>
          <w:rFonts w:ascii="Times New Roman" w:hAnsi="Times New Roman" w:cs="Times New Roman"/>
          <w:lang w:val="en-GB" w:eastAsia="en-US"/>
        </w:rPr>
        <w:t xml:space="preserve"> cent</w:t>
      </w:r>
      <w:r w:rsidRPr="00985785">
        <w:rPr>
          <w:rFonts w:ascii="Times New Roman" w:hAnsi="Times New Roman" w:cs="Times New Roman"/>
          <w:lang w:val="en-GB"/>
        </w:rPr>
        <w:t>ral</w:t>
      </w:r>
      <w:r w:rsidRPr="00985785">
        <w:rPr>
          <w:rFonts w:ascii="Times New Roman" w:hAnsi="Times New Roman" w:cs="Times New Roman"/>
          <w:lang w:val="en-GB" w:eastAsia="en-US"/>
        </w:rPr>
        <w:t xml:space="preserve"> point which is </w:t>
      </w:r>
      <w:r w:rsidRPr="00985785">
        <w:rPr>
          <w:rFonts w:ascii="Times New Roman" w:hAnsi="Times New Roman" w:cs="Times New Roman"/>
          <w:lang w:val="en-GB"/>
        </w:rPr>
        <w:t>the centre of all shops which contain a specific content</w:t>
      </w:r>
      <w:r w:rsidRPr="00985785">
        <w:rPr>
          <w:rFonts w:ascii="Times New Roman" w:hAnsi="Times New Roman" w:cs="Times New Roman"/>
          <w:lang w:val="en-GB" w:eastAsia="en-US"/>
        </w:rPr>
        <w:t xml:space="preserve">. </w:t>
      </w:r>
      <w:commentRangeEnd w:id="13"/>
      <w:r w:rsidR="00A16938" w:rsidRPr="00985785">
        <w:rPr>
          <w:rStyle w:val="a6"/>
          <w:rFonts w:ascii="Times New Roman" w:hAnsi="Times New Roman" w:cs="Times New Roman"/>
        </w:rPr>
        <w:commentReference w:id="13"/>
      </w:r>
      <w:r w:rsidRPr="00985785">
        <w:rPr>
          <w:rFonts w:ascii="Times New Roman" w:hAnsi="Times New Roman" w:cs="Times New Roman"/>
          <w:lang w:val="en-GB" w:eastAsia="en-US"/>
        </w:rPr>
        <w:t xml:space="preserve">The importance of the central point is that </w:t>
      </w:r>
      <w:r w:rsidR="00810E9C" w:rsidRPr="00985785">
        <w:rPr>
          <w:rFonts w:ascii="Times New Roman" w:hAnsi="Times New Roman" w:cs="Times New Roman"/>
          <w:lang w:val="en-GB"/>
        </w:rPr>
        <w:t>most</w:t>
      </w:r>
      <w:r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 xml:space="preserve">regional </w:t>
      </w:r>
      <w:r w:rsidRPr="00985785">
        <w:rPr>
          <w:rFonts w:ascii="Times New Roman" w:hAnsi="Times New Roman" w:cs="Times New Roman"/>
          <w:lang w:val="en-GB" w:eastAsia="en-US"/>
        </w:rPr>
        <w:t>features</w:t>
      </w:r>
      <w:r w:rsidR="00810E9C"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found</w:t>
      </w:r>
      <w:r w:rsidRPr="00985785">
        <w:rPr>
          <w:rFonts w:ascii="Times New Roman" w:hAnsi="Times New Roman" w:cs="Times New Roman"/>
          <w:lang w:val="en-GB" w:eastAsia="en-US"/>
        </w:rPr>
        <w:t xml:space="preserve"> </w:t>
      </w:r>
      <w:r w:rsidR="00810E9C" w:rsidRPr="00985785">
        <w:rPr>
          <w:rFonts w:ascii="Times New Roman" w:hAnsi="Times New Roman" w:cs="Times New Roman"/>
          <w:lang w:val="en-GB"/>
        </w:rPr>
        <w:t>in</w:t>
      </w:r>
      <w:r w:rsidR="00810E9C" w:rsidRPr="00985785">
        <w:rPr>
          <w:rFonts w:ascii="Times New Roman" w:hAnsi="Times New Roman" w:cs="Times New Roman"/>
          <w:lang w:val="en-GB" w:eastAsia="en-US"/>
        </w:rPr>
        <w:t xml:space="preserve"> th</w:t>
      </w:r>
      <w:r w:rsidR="00810E9C" w:rsidRPr="00985785">
        <w:rPr>
          <w:rFonts w:ascii="Times New Roman" w:hAnsi="Times New Roman" w:cs="Times New Roman"/>
          <w:lang w:val="en-GB"/>
        </w:rPr>
        <w:t>is</w:t>
      </w:r>
      <w:r w:rsidRPr="00985785">
        <w:rPr>
          <w:rFonts w:ascii="Times New Roman" w:hAnsi="Times New Roman" w:cs="Times New Roman"/>
          <w:lang w:val="en-GB" w:eastAsia="en-US"/>
        </w:rPr>
        <w:t xml:space="preserve"> project are derived from it. The project use</w:t>
      </w:r>
      <w:r w:rsidRPr="00985785">
        <w:rPr>
          <w:rFonts w:ascii="Times New Roman" w:hAnsi="Times New Roman" w:cs="Times New Roman"/>
          <w:lang w:val="en-GB"/>
        </w:rPr>
        <w:t>s</w:t>
      </w:r>
      <w:r w:rsidRPr="00985785">
        <w:rPr>
          <w:rFonts w:ascii="Times New Roman" w:hAnsi="Times New Roman" w:cs="Times New Roman"/>
          <w:lang w:val="en-GB" w:eastAsia="en-US"/>
        </w:rPr>
        <w:t xml:space="preserve"> a set of </w:t>
      </w:r>
      <w:r w:rsidR="00E66209" w:rsidRPr="00985785">
        <w:rPr>
          <w:rFonts w:ascii="Times New Roman" w:hAnsi="Times New Roman" w:cs="Times New Roman"/>
          <w:lang w:val="en-GB"/>
        </w:rPr>
        <w:t>g</w:t>
      </w:r>
      <w:r w:rsidR="00E66209" w:rsidRPr="00985785">
        <w:rPr>
          <w:rFonts w:ascii="Times New Roman" w:hAnsi="Times New Roman" w:cs="Times New Roman"/>
          <w:lang w:val="en-GB" w:eastAsia="en-US"/>
        </w:rPr>
        <w:t xml:space="preserve">eographic </w:t>
      </w:r>
      <w:r w:rsidRPr="00985785">
        <w:rPr>
          <w:rFonts w:ascii="Times New Roman" w:hAnsi="Times New Roman" w:cs="Times New Roman"/>
          <w:lang w:val="en-GB" w:eastAsia="en-US"/>
        </w:rPr>
        <w:t xml:space="preserve">coordinates containing </w:t>
      </w:r>
      <w:r w:rsidRPr="00985785">
        <w:rPr>
          <w:rFonts w:ascii="Times New Roman" w:hAnsi="Times New Roman" w:cs="Times New Roman"/>
          <w:lang w:val="en-GB"/>
        </w:rPr>
        <w:t>this</w:t>
      </w:r>
      <w:r w:rsidRPr="00985785">
        <w:rPr>
          <w:rFonts w:ascii="Times New Roman" w:hAnsi="Times New Roman" w:cs="Times New Roman"/>
          <w:lang w:val="en-GB" w:eastAsia="en-US"/>
        </w:rPr>
        <w:t xml:space="preserve"> content to calculate the </w:t>
      </w:r>
      <w:r w:rsidR="0021575A" w:rsidRPr="00985785">
        <w:rPr>
          <w:rFonts w:ascii="Times New Roman" w:hAnsi="Times New Roman" w:cs="Times New Roman"/>
          <w:lang w:val="en-GB"/>
        </w:rPr>
        <w:t>centroid</w:t>
      </w:r>
      <w:r w:rsidRPr="00985785">
        <w:rPr>
          <w:rFonts w:ascii="Times New Roman" w:hAnsi="Times New Roman" w:cs="Times New Roman"/>
          <w:lang w:val="en-GB" w:eastAsia="en-US"/>
        </w:rPr>
        <w:t>.</w:t>
      </w:r>
      <w:r w:rsidRPr="00985785">
        <w:rPr>
          <w:rFonts w:ascii="Times New Roman" w:hAnsi="Times New Roman" w:cs="Times New Roman"/>
          <w:lang w:val="en-GB"/>
        </w:rPr>
        <w:t xml:space="preserve"> </w:t>
      </w:r>
      <w:r w:rsidRPr="00985785">
        <w:rPr>
          <w:rFonts w:ascii="Times New Roman" w:hAnsi="Times New Roman" w:cs="Times New Roman"/>
          <w:color w:val="242729"/>
          <w:shd w:val="clear" w:color="auto" w:fill="FEFEFE"/>
        </w:rPr>
        <w:t xml:space="preserve">The algorithm used in this project for calculating the center point through combining geographical coordinate system with </w:t>
      </w:r>
      <w:r w:rsidRPr="00985785">
        <w:rPr>
          <w:rFonts w:ascii="Times New Roman" w:hAnsi="Times New Roman" w:cs="Times New Roman"/>
          <w:lang w:val="en-GB" w:eastAsia="en-US"/>
        </w:rPr>
        <w:t xml:space="preserve">Cartesian </w:t>
      </w:r>
      <w:r w:rsidRPr="00985785">
        <w:rPr>
          <w:rFonts w:ascii="Times New Roman" w:hAnsi="Times New Roman" w:cs="Times New Roman"/>
          <w:color w:val="242729"/>
          <w:shd w:val="clear" w:color="auto" w:fill="FEFEFE"/>
        </w:rPr>
        <w:t>coordinate systems which</w:t>
      </w:r>
      <w:r w:rsidRPr="00985785">
        <w:rPr>
          <w:rFonts w:ascii="Times New Roman" w:hAnsi="Times New Roman" w:cs="Times New Roman"/>
          <w:color w:val="242729"/>
          <w:shd w:val="clear" w:color="auto" w:fill="FEFEFE"/>
          <w:lang w:val="en-GB"/>
        </w:rPr>
        <w:t xml:space="preserve"> rega</w:t>
      </w:r>
      <w:r w:rsidR="00635A68" w:rsidRPr="00985785">
        <w:rPr>
          <w:rFonts w:ascii="Times New Roman" w:hAnsi="Times New Roman" w:cs="Times New Roman"/>
          <w:color w:val="242729"/>
          <w:shd w:val="clear" w:color="auto" w:fill="FEFEFE"/>
          <w:lang w:val="en-GB"/>
        </w:rPr>
        <w:t>rds the Earth as a sphere (Fig.</w:t>
      </w:r>
      <w:r w:rsidR="00E93218" w:rsidRPr="00985785">
        <w:rPr>
          <w:rFonts w:ascii="Times New Roman" w:hAnsi="Times New Roman" w:cs="Times New Roman"/>
          <w:color w:val="242729"/>
          <w:shd w:val="clear" w:color="auto" w:fill="FEFEFE"/>
          <w:lang w:val="en-GB"/>
        </w:rPr>
        <w:t xml:space="preserve"> </w:t>
      </w:r>
      <w:r w:rsidR="00635A68" w:rsidRPr="00985785">
        <w:rPr>
          <w:rFonts w:ascii="Times New Roman" w:hAnsi="Times New Roman" w:cs="Times New Roman"/>
          <w:color w:val="242729"/>
          <w:shd w:val="clear" w:color="auto" w:fill="FEFEFE"/>
          <w:lang w:val="en-GB"/>
        </w:rPr>
        <w:t>4</w:t>
      </w:r>
      <w:r w:rsidRPr="00985785">
        <w:rPr>
          <w:rFonts w:ascii="Times New Roman" w:hAnsi="Times New Roman" w:cs="Times New Roman"/>
          <w:color w:val="242729"/>
          <w:shd w:val="clear" w:color="auto" w:fill="FEFEFE"/>
          <w:lang w:val="en-GB"/>
        </w:rPr>
        <w:t xml:space="preserve">). This combination is also known as </w:t>
      </w:r>
      <w:r w:rsidRPr="00985785">
        <w:rPr>
          <w:rFonts w:ascii="Times New Roman" w:hAnsi="Times New Roman" w:cs="Times New Roman"/>
          <w:bCs/>
          <w:color w:val="222222"/>
          <w:shd w:val="clear" w:color="auto" w:fill="FFFFFF"/>
        </w:rPr>
        <w:t>ECEF</w:t>
      </w:r>
      <w:r w:rsidRPr="00985785">
        <w:rPr>
          <w:rFonts w:ascii="Times New Roman" w:hAnsi="Times New Roman" w:cs="Times New Roman"/>
          <w:color w:val="222222"/>
          <w:shd w:val="clear" w:color="auto" w:fill="FFFFFF"/>
        </w:rPr>
        <w:t> ("</w:t>
      </w:r>
      <w:r w:rsidRPr="00985785">
        <w:rPr>
          <w:rFonts w:ascii="Times New Roman" w:hAnsi="Times New Roman" w:cs="Times New Roman"/>
          <w:bCs/>
          <w:color w:val="222222"/>
          <w:shd w:val="clear" w:color="auto" w:fill="FFFFFF"/>
        </w:rPr>
        <w:t>earth-centered, earth-fixed</w:t>
      </w:r>
      <w:r w:rsidRPr="00985785">
        <w:rPr>
          <w:rFonts w:ascii="Times New Roman" w:hAnsi="Times New Roman" w:cs="Times New Roman"/>
          <w:color w:val="222222"/>
          <w:shd w:val="clear" w:color="auto" w:fill="FFFFFF"/>
        </w:rPr>
        <w:t>") [12]</w:t>
      </w:r>
      <w:r w:rsidRPr="00985785">
        <w:rPr>
          <w:rFonts w:ascii="Times New Roman" w:hAnsi="Times New Roman" w:cs="Times New Roman"/>
        </w:rPr>
        <w:t xml:space="preserve">. </w:t>
      </w:r>
      <w:r w:rsidRPr="00985785">
        <w:rPr>
          <w:rFonts w:ascii="Times New Roman" w:hAnsi="Times New Roman" w:cs="Times New Roman"/>
          <w:color w:val="242729"/>
          <w:shd w:val="clear" w:color="auto" w:fill="FEFEFE"/>
          <w:lang w:val="en-GB"/>
        </w:rPr>
        <w:t xml:space="preserve">In </w:t>
      </w:r>
      <w:r w:rsidRPr="00985785">
        <w:rPr>
          <w:rFonts w:ascii="Times New Roman" w:hAnsi="Times New Roman" w:cs="Times New Roman"/>
          <w:color w:val="242729"/>
          <w:shd w:val="clear" w:color="auto" w:fill="FEFEFE"/>
        </w:rPr>
        <w:t>Cartesian coordinates, earth is a sphere centered at the origin [13]. The z axis points to the north pole</w:t>
      </w:r>
      <w:r w:rsidRPr="00985785">
        <w:rPr>
          <w:rFonts w:ascii="Times New Roman" w:hAnsi="Times New Roman" w:cs="Times New Roman"/>
          <w:color w:val="242729"/>
          <w:shd w:val="clear" w:color="auto" w:fill="FEFEFE"/>
          <w:lang w:val="en-GB"/>
        </w:rPr>
        <w:t xml:space="preserve">. </w:t>
      </w:r>
      <w:r w:rsidRPr="00985785">
        <w:rPr>
          <w:rFonts w:ascii="Times New Roman" w:hAnsi="Times New Roman" w:cs="Times New Roman"/>
          <w:color w:val="242729"/>
          <w:shd w:val="clear" w:color="auto" w:fill="FEFEFE"/>
        </w:rPr>
        <w:t>The x, y ax</w:t>
      </w:r>
      <w:r w:rsidR="00E27DF7" w:rsidRPr="00985785">
        <w:rPr>
          <w:rFonts w:ascii="Times New Roman" w:hAnsi="Times New Roman" w:cs="Times New Roman"/>
          <w:color w:val="242729"/>
          <w:shd w:val="clear" w:color="auto" w:fill="FEFEFE"/>
        </w:rPr>
        <w:t>e</w:t>
      </w:r>
      <w:r w:rsidR="00A93EDF" w:rsidRPr="00985785">
        <w:rPr>
          <w:rFonts w:ascii="Times New Roman" w:hAnsi="Times New Roman" w:cs="Times New Roman"/>
          <w:color w:val="242729"/>
          <w:shd w:val="clear" w:color="auto" w:fill="FEFEFE"/>
        </w:rPr>
        <w:t>s</w:t>
      </w:r>
      <w:r w:rsidRPr="00985785">
        <w:rPr>
          <w:rFonts w:ascii="Times New Roman" w:hAnsi="Times New Roman" w:cs="Times New Roman"/>
          <w:color w:val="242729"/>
          <w:shd w:val="clear" w:color="auto" w:fill="FEFEFE"/>
        </w:rPr>
        <w:t xml:space="preserve"> are on the equatorial plane that the x-axis passes through the equator and the prime meridian</w:t>
      </w:r>
      <w:r w:rsidRPr="00985785">
        <w:rPr>
          <w:rFonts w:ascii="Times New Roman" w:hAnsi="Times New Roman" w:cs="Times New Roman"/>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985785">
        <w:rPr>
          <w:rFonts w:ascii="Times New Roman" w:hAnsi="Times New Roman" w:cs="Times New Roman"/>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sidRPr="00985785">
        <w:rPr>
          <w:rStyle w:val="a6"/>
          <w:rFonts w:ascii="Times New Roman" w:hAnsi="Times New Roman" w:cs="Times New Roman"/>
        </w:rPr>
        <w:commentReference w:id="14"/>
      </w:r>
    </w:p>
    <w:p w14:paraId="4DA5400E" w14:textId="77777777" w:rsidR="00CA48E3" w:rsidRPr="00985785" w:rsidRDefault="00CA48E3" w:rsidP="008A27DB">
      <w:pPr>
        <w:pStyle w:val="a3"/>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3">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985785" w:rsidRDefault="00CA48E3" w:rsidP="008A27DB">
      <w:pPr>
        <w:jc w:val="center"/>
        <w:rPr>
          <w:rFonts w:ascii="Times New Roman" w:hAnsi="Times New Roman" w:cs="Times New Roman"/>
          <w:lang w:val="en-GB"/>
        </w:rPr>
      </w:pPr>
      <w:r w:rsidRPr="00985785">
        <w:rPr>
          <w:rFonts w:ascii="Times New Roman" w:hAnsi="Times New Roman" w:cs="Times New Roman"/>
          <w:b/>
          <w:color w:val="242729"/>
          <w:shd w:val="clear" w:color="auto" w:fill="FEFEFE"/>
        </w:rPr>
        <w:t>Figure.</w:t>
      </w:r>
      <w:r w:rsidR="003F6F2A" w:rsidRPr="00985785">
        <w:rPr>
          <w:rFonts w:ascii="Times New Roman" w:hAnsi="Times New Roman" w:cs="Times New Roman"/>
          <w:b/>
          <w:color w:val="242729"/>
          <w:shd w:val="clear" w:color="auto" w:fill="FEFEFE"/>
          <w:lang w:val="en-GB"/>
        </w:rPr>
        <w:t xml:space="preserve"> 4</w:t>
      </w:r>
      <w:r w:rsidR="009E06EB" w:rsidRPr="00985785">
        <w:rPr>
          <w:rFonts w:ascii="Times New Roman" w:hAnsi="Times New Roman" w:cs="Times New Roman"/>
          <w:b/>
          <w:color w:val="242729"/>
          <w:shd w:val="clear" w:color="auto" w:fill="FEFEFE"/>
          <w:lang w:val="en-GB"/>
        </w:rPr>
        <w:t>:</w:t>
      </w:r>
      <w:r w:rsidRPr="00985785">
        <w:rPr>
          <w:rFonts w:ascii="Times New Roman" w:hAnsi="Times New Roman" w:cs="Times New Roman"/>
          <w:b/>
          <w:color w:val="242729"/>
          <w:shd w:val="clear" w:color="auto" w:fill="FEFEFE"/>
          <w:lang w:val="en-GB"/>
        </w:rPr>
        <w:t xml:space="preserve"> </w:t>
      </w:r>
      <w:r w:rsidRPr="00985785">
        <w:rPr>
          <w:rFonts w:ascii="Times New Roman" w:hAnsi="Times New Roman" w:cs="Times New Roman"/>
          <w:b/>
          <w:color w:val="242729"/>
          <w:shd w:val="clear" w:color="auto" w:fill="FEFEFE"/>
        </w:rPr>
        <w:t>geographical coordinate system with a cartesian coordinate systems</w:t>
      </w:r>
    </w:p>
    <w:p w14:paraId="5CA0D5C1" w14:textId="3BE58EC5" w:rsidR="00CA48E3" w:rsidRPr="00985785" w:rsidRDefault="00D70271" w:rsidP="008A27DB">
      <w:pPr>
        <w:jc w:val="both"/>
        <w:rPr>
          <w:rFonts w:ascii="Times New Roman" w:hAnsi="Times New Roman" w:cs="Times New Roman"/>
          <w:color w:val="242729"/>
          <w:shd w:val="clear" w:color="auto" w:fill="FEFEFE"/>
        </w:rPr>
      </w:pPr>
      <w:r w:rsidRPr="00985785">
        <w:rPr>
          <w:rFonts w:ascii="Times New Roman" w:hAnsi="Times New Roman" w:cs="Times New Roman"/>
          <w:color w:val="242729"/>
          <w:shd w:val="clear" w:color="auto" w:fill="FEFEFE"/>
        </w:rPr>
        <w:t>As Fig.</w:t>
      </w:r>
      <w:r w:rsidR="009E06EB" w:rsidRPr="00985785">
        <w:rPr>
          <w:rFonts w:ascii="Times New Roman" w:hAnsi="Times New Roman" w:cs="Times New Roman"/>
          <w:color w:val="242729"/>
          <w:shd w:val="clear" w:color="auto" w:fill="FEFEFE"/>
        </w:rPr>
        <w:t xml:space="preserve"> </w:t>
      </w:r>
      <w:r w:rsidRPr="00985785">
        <w:rPr>
          <w:rFonts w:ascii="Times New Roman" w:hAnsi="Times New Roman" w:cs="Times New Roman"/>
          <w:color w:val="242729"/>
          <w:shd w:val="clear" w:color="auto" w:fill="FEFEFE"/>
        </w:rPr>
        <w:t>4</w:t>
      </w:r>
      <w:r w:rsidR="00CA48E3" w:rsidRPr="00985785">
        <w:rPr>
          <w:rFonts w:ascii="Times New Roman" w:hAnsi="Times New Roman" w:cs="Times New Roman"/>
          <w:color w:val="242729"/>
          <w:shd w:val="clear" w:color="auto" w:fill="FEFEFE"/>
        </w:rPr>
        <w:t xml:space="preserve"> shows, point P represents a geographical coordinate with latitude </w:t>
      </w:r>
      <m:oMath>
        <m:r>
          <w:rPr>
            <w:rFonts w:ascii="Cambria Math" w:hAnsi="Cambria Math" w:cs="Times New Roman"/>
            <w:bdr w:val="none" w:sz="0" w:space="0" w:color="auto" w:frame="1"/>
          </w:rPr>
          <m:t>ϕ</m:t>
        </m:r>
      </m:oMath>
      <w:r w:rsidR="00CA48E3" w:rsidRPr="00985785">
        <w:rPr>
          <w:rFonts w:ascii="Times New Roman" w:hAnsi="Times New Roman" w:cs="Times New Roman"/>
          <w:bdr w:val="none" w:sz="0" w:space="0" w:color="auto" w:frame="1"/>
        </w:rPr>
        <w:t xml:space="preserve"> and longitude </w:t>
      </w:r>
      <m:oMath>
        <m:r>
          <w:rPr>
            <w:rFonts w:ascii="Cambria Math" w:hAnsi="Cambria Math" w:cs="Times New Roman"/>
            <w:bdr w:val="none" w:sz="0" w:space="0" w:color="auto" w:frame="1"/>
          </w:rPr>
          <m:t>λ</m:t>
        </m:r>
      </m:oMath>
      <w:r w:rsidR="00CA48E3" w:rsidRPr="00985785">
        <w:rPr>
          <w:rFonts w:ascii="Times New Roman" w:hAnsi="Times New Roman" w:cs="Times New Roman"/>
          <w:bdr w:val="none" w:sz="0" w:space="0" w:color="auto" w:frame="1"/>
        </w:rPr>
        <w:t xml:space="preserve">. </w:t>
      </w:r>
      <w:r w:rsidR="00CA48E3" w:rsidRPr="00985785">
        <w:rPr>
          <w:rFonts w:ascii="Times New Roman" w:hAnsi="Times New Roman" w:cs="Times New Roman"/>
          <w:color w:val="242729"/>
          <w:shd w:val="clear" w:color="auto" w:fill="FEFEFE"/>
        </w:rPr>
        <w:t>A series of coordinates can be represented as latitude </w:t>
      </w: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w:t>
      </w:r>
      <w:r w:rsidR="00CA48E3" w:rsidRPr="00985785">
        <w:rPr>
          <w:rFonts w:ascii="Times New Roman" w:hAnsi="Times New Roman" w:cs="Times New Roman"/>
          <w:color w:val="242729"/>
          <w:shd w:val="clear" w:color="auto" w:fill="FEFEFE"/>
        </w:rPr>
        <w:t xml:space="preserve"> longitude </w:t>
      </w: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oMath>
      <w:r w:rsidR="00CA48E3" w:rsidRPr="00985785">
        <w:rPr>
          <w:rFonts w:ascii="Times New Roman" w:hAnsi="Times New Roman" w:cs="Times New Roman"/>
          <w:color w:val="242729"/>
          <w:shd w:val="clear" w:color="auto" w:fill="FEFEFE"/>
        </w:rPr>
        <w:t xml:space="preserve"> (</w:t>
      </w:r>
      <w:proofErr w:type="spellStart"/>
      <w:r w:rsidR="00CA48E3" w:rsidRPr="00985785">
        <w:rPr>
          <w:rFonts w:ascii="Times New Roman" w:hAnsi="Times New Roman" w:cs="Times New Roman"/>
          <w:color w:val="242729"/>
          <w:bdr w:val="none" w:sz="0" w:space="0" w:color="auto" w:frame="1"/>
          <w:shd w:val="clear" w:color="auto" w:fill="FEFEFE"/>
        </w:rPr>
        <w:t>i</w:t>
      </w:r>
      <w:proofErr w:type="spellEnd"/>
      <w:r w:rsidR="00CA48E3" w:rsidRPr="00985785">
        <w:rPr>
          <w:rFonts w:ascii="Times New Roman" w:hAnsi="Times New Roman" w:cs="Times New Roman"/>
          <w:color w:val="242729"/>
          <w:bdr w:val="none" w:sz="0" w:space="0" w:color="auto" w:frame="1"/>
          <w:shd w:val="clear" w:color="auto" w:fill="FEFEFE"/>
        </w:rPr>
        <w:t xml:space="preserve"> </w:t>
      </w:r>
      <w:r w:rsidR="00CA48E3" w:rsidRPr="00985785">
        <w:rPr>
          <w:rFonts w:ascii="Times New Roman" w:hAnsi="Times New Roman" w:cs="Times New Roman"/>
          <w:color w:val="242729"/>
          <w:bdr w:val="none" w:sz="0" w:space="0" w:color="auto" w:frame="1"/>
          <w:shd w:val="clear" w:color="auto" w:fill="FEFEFE"/>
        </w:rPr>
        <w:lastRenderedPageBreak/>
        <w:t>= 1</w:t>
      </w:r>
      <m:oMath>
        <m:r>
          <w:rPr>
            <w:rFonts w:ascii="Cambria Math" w:hAnsi="Cambria Math" w:cs="Times New Roman"/>
            <w:color w:val="242729"/>
            <w:bdr w:val="none" w:sz="0" w:space="0" w:color="auto" w:frame="1"/>
            <w:shd w:val="clear" w:color="auto" w:fill="FEFEFE"/>
          </w:rPr>
          <m:t>…,</m:t>
        </m:r>
      </m:oMath>
      <w:r w:rsidR="00CA48E3" w:rsidRPr="00985785">
        <w:rPr>
          <w:rFonts w:ascii="Times New Roman" w:hAnsi="Times New Roman" w:cs="Times New Roman"/>
          <w:color w:val="242729"/>
          <w:bdr w:val="none" w:sz="0" w:space="0" w:color="auto" w:frame="1"/>
          <w:shd w:val="clear" w:color="auto" w:fill="FEFEFE"/>
        </w:rPr>
        <w:t xml:space="preserve">n). </w:t>
      </w:r>
      <w:r w:rsidR="00CA48E3" w:rsidRPr="00985785">
        <w:rPr>
          <w:rFonts w:ascii="Times New Roman" w:hAnsi="Times New Roman" w:cs="Times New Roman"/>
          <w:bdr w:val="none" w:sz="0" w:space="0" w:color="auto" w:frame="1"/>
        </w:rPr>
        <w:t xml:space="preserve">Thus, in </w:t>
      </w:r>
      <w:r w:rsidR="00CA48E3" w:rsidRPr="00985785">
        <w:rPr>
          <w:rFonts w:ascii="Times New Roman" w:hAnsi="Times New Roman" w:cs="Times New Roman"/>
          <w:color w:val="242729"/>
          <w:shd w:val="clear" w:color="auto" w:fill="FEFEFE"/>
        </w:rPr>
        <w:t>cartesian coordinate systems, the coordinates of the three directions can be expressed as:</w:t>
      </w:r>
    </w:p>
    <w:p w14:paraId="2135308C" w14:textId="77777777" w:rsidR="00CA48E3" w:rsidRPr="00985785" w:rsidRDefault="004513AE" w:rsidP="008A27DB">
      <w:pPr>
        <w:rPr>
          <w:rFonts w:ascii="Times New Roman" w:hAnsi="Times New Roman" w:cs="Times New Roman"/>
          <w:bdr w:val="none" w:sz="0" w:space="0" w:color="auto" w:frame="1"/>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 xml:space="preserve"> = </w:t>
      </w:r>
      <m:oMath>
        <m:r>
          <w:rPr>
            <w:rFonts w:ascii="Cambria Math" w:hAnsi="Cambria Math" w:cs="Times New Roman"/>
            <w:bdr w:val="none" w:sz="0" w:space="0" w:color="auto" w:frame="1"/>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10941FC3" w14:textId="77777777" w:rsidR="00CA48E3" w:rsidRPr="00985785" w:rsidRDefault="004513AE" w:rsidP="008A27DB">
      <w:pPr>
        <w:rPr>
          <w:rFonts w:ascii="Times New Roman" w:hAnsi="Times New Roman" w:cs="Times New Roman"/>
          <w:bdr w:val="none" w:sz="0" w:space="0" w:color="auto" w:frame="1"/>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CA48E3" w:rsidRPr="00985785">
        <w:rPr>
          <w:rFonts w:ascii="Times New Roman" w:hAnsi="Times New Roman"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cos</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sin</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1D933876" w14:textId="77777777" w:rsidR="00CA48E3" w:rsidRPr="00985785" w:rsidRDefault="004513AE" w:rsidP="008A27DB">
      <w:pPr>
        <w:rPr>
          <w:rFonts w:ascii="Times New Roman" w:hAnsi="Times New Roman" w:cs="Times New Roman"/>
        </w:rPr>
      </w:pPr>
      <m:oMath>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CA48E3" w:rsidRPr="00985785">
        <w:rPr>
          <w:rFonts w:ascii="Times New Roman" w:hAnsi="Times New Roman" w:cs="Times New Roman"/>
          <w:bdr w:val="none" w:sz="0" w:space="0" w:color="auto" w:frame="1"/>
        </w:rPr>
        <w:t xml:space="preserve"> </w:t>
      </w:r>
      <w:r w:rsidR="00CA48E3" w:rsidRPr="00985785">
        <w:rPr>
          <w:rFonts w:ascii="Times New Roman" w:hAnsi="Times New Roman"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i/>
                <w:bdr w:val="none" w:sz="0" w:space="0" w:color="auto" w:frame="1"/>
              </w:rPr>
            </m:ctrlPr>
          </m:funcPr>
          <m:fName>
            <m:r>
              <m:rPr>
                <m:sty m:val="p"/>
              </m:rPr>
              <w:rPr>
                <w:rFonts w:ascii="Cambria Math" w:hAnsi="Cambria Math" w:cs="Times New Roman"/>
                <w:bdr w:val="none" w:sz="0" w:space="0" w:color="auto" w:frame="1"/>
              </w:rPr>
              <m:t>sin</m:t>
            </m:r>
          </m:fName>
          <m:e>
            <m:sSub>
              <m:sSubPr>
                <m:ctrlPr>
                  <w:rPr>
                    <w:rFonts w:ascii="Cambria Math" w:hAnsi="Cambria Math" w:cs="Times New Roman"/>
                    <w:i/>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r w:rsidR="00CA48E3" w:rsidRPr="00985785">
        <w:rPr>
          <w:rFonts w:ascii="Times New Roman" w:hAnsi="Times New Roman" w:cs="Times New Roman"/>
          <w:bdr w:val="none" w:sz="0" w:space="0" w:color="auto" w:frame="1"/>
        </w:rPr>
        <w:t>,</w:t>
      </w:r>
    </w:p>
    <w:p w14:paraId="33E9B852" w14:textId="77777777" w:rsidR="00CA48E3" w:rsidRPr="00985785" w:rsidRDefault="00CA48E3" w:rsidP="008A27DB">
      <w:pPr>
        <w:rPr>
          <w:rFonts w:ascii="Times New Roman" w:hAnsi="Times New Roman" w:cs="Times New Roman"/>
        </w:rPr>
      </w:pPr>
      <w:r w:rsidRPr="00985785">
        <w:rPr>
          <w:rFonts w:ascii="Times New Roman" w:hAnsi="Times New Roman" w:cs="Times New Roman"/>
          <w:color w:val="242729"/>
          <w:shd w:val="clear" w:color="auto" w:fill="FEFEFE"/>
        </w:rPr>
        <w:t xml:space="preserve">The centroid of these points is the average of the sum of </w:t>
      </w:r>
      <m:oMath>
        <m:sSub>
          <m:sSubPr>
            <m:ctrlPr>
              <w:rPr>
                <w:rFonts w:ascii="Cambria Math" w:hAnsi="Cambria Math" w:cs="Times New Roman"/>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x</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y</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 xml:space="preserve">, </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z</m:t>
            </m:r>
          </m:e>
          <m:sub>
            <m:r>
              <w:rPr>
                <w:rFonts w:ascii="Cambria Math" w:hAnsi="Cambria Math" w:cs="Times New Roman"/>
                <w:color w:val="242729"/>
                <w:bdr w:val="none" w:sz="0" w:space="0" w:color="auto" w:frame="1"/>
                <w:shd w:val="clear" w:color="auto" w:fill="FEFEFE"/>
                <w:lang w:val="en-GB"/>
              </w:rPr>
              <m:t>i</m:t>
            </m:r>
          </m:sub>
        </m:sSub>
      </m:oMath>
      <w:r w:rsidRPr="00985785">
        <w:rPr>
          <w:rFonts w:ascii="Times New Roman" w:hAnsi="Times New Roman" w:cs="Times New Roman"/>
          <w:color w:val="242729"/>
          <w:bdr w:val="none" w:sz="0" w:space="0" w:color="auto" w:frame="1"/>
          <w:shd w:val="clear" w:color="auto" w:fill="FEFEFE"/>
          <w:lang w:val="en-GB"/>
        </w:rPr>
        <w:t>:</w:t>
      </w:r>
    </w:p>
    <w:p w14:paraId="2850F722" w14:textId="77777777" w:rsidR="00CA48E3" w:rsidRPr="00985785" w:rsidRDefault="00CA48E3" w:rsidP="008A27DB">
      <w:pPr>
        <w:rPr>
          <w:rFonts w:ascii="Times New Roman" w:hAnsi="Times New Roman" w:cs="Times New Roman"/>
        </w:rPr>
      </w:pPr>
      <w:r w:rsidRPr="00985785">
        <w:rPr>
          <w:rFonts w:ascii="Times New Roman" w:hAnsi="Times New Roman" w:cs="Times New Roman"/>
          <w:color w:val="242729"/>
          <w:bdr w:val="none" w:sz="0" w:space="0" w:color="auto" w:frame="1"/>
          <w:shd w:val="clear" w:color="auto" w:fill="FEFEFE"/>
        </w:rPr>
        <w:t>(</w:t>
      </w:r>
      <m:oMath>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ascii="Times New Roman" w:hAnsi="Times New Roman"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i/>
                    <w:color w:val="242729"/>
                    <w:bdr w:val="none" w:sz="0" w:space="0" w:color="auto" w:frame="1"/>
                    <w:shd w:val="clear" w:color="auto" w:fill="FEFEFE"/>
                    <w:lang w:val="en-GB"/>
                  </w:rPr>
                </m:ctrlPr>
              </m:dPr>
              <m:e>
                <m:sSub>
                  <m:sSubPr>
                    <m:ctrlPr>
                      <w:rPr>
                        <w:rFonts w:ascii="Cambria Math" w:hAnsi="Cambria Math" w:cs="Times New Roman"/>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x</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y</m:t>
                    </m:r>
                  </m:e>
                  <m:sub>
                    <m:r>
                      <w:rPr>
                        <w:rFonts w:ascii="Cambria Math" w:hAnsi="Cambria Math" w:cs="Times New Roman"/>
                        <w:color w:val="242729"/>
                        <w:bdr w:val="none" w:sz="0" w:space="0" w:color="auto" w:frame="1"/>
                        <w:shd w:val="clear" w:color="auto" w:fill="FEFEFE"/>
                        <w:lang w:val="en-GB"/>
                      </w:rPr>
                      <m:t>i</m:t>
                    </m:r>
                  </m:sub>
                </m:sSub>
                <m:r>
                  <w:rPr>
                    <w:rFonts w:ascii="Cambria Math" w:hAnsi="Cambria Math" w:cs="Times New Roman"/>
                    <w:color w:val="242729"/>
                    <w:bdr w:val="none" w:sz="0" w:space="0" w:color="auto" w:frame="1"/>
                    <w:shd w:val="clear" w:color="auto" w:fill="FEFEFE"/>
                    <w:lang w:val="en-GB"/>
                  </w:rPr>
                  <m:t xml:space="preserve">, </m:t>
                </m:r>
                <m:sSub>
                  <m:sSubPr>
                    <m:ctrlPr>
                      <w:rPr>
                        <w:rFonts w:ascii="Cambria Math" w:hAnsi="Cambria Math" w:cs="Times New Roman"/>
                        <w:i/>
                        <w:color w:val="242729"/>
                        <w:bdr w:val="none" w:sz="0" w:space="0" w:color="auto" w:frame="1"/>
                        <w:shd w:val="clear" w:color="auto" w:fill="FEFEFE"/>
                        <w:lang w:val="en-GB"/>
                      </w:rPr>
                    </m:ctrlPr>
                  </m:sSubPr>
                  <m:e>
                    <m:r>
                      <w:rPr>
                        <w:rFonts w:ascii="Cambria Math" w:hAnsi="Cambria Math" w:cs="Times New Roman"/>
                        <w:color w:val="242729"/>
                        <w:bdr w:val="none" w:sz="0" w:space="0" w:color="auto" w:frame="1"/>
                        <w:shd w:val="clear" w:color="auto" w:fill="FEFEFE"/>
                        <w:lang w:val="en-GB"/>
                      </w:rPr>
                      <m:t xml:space="preserve"> z</m:t>
                    </m:r>
                  </m:e>
                  <m:sub>
                    <m:r>
                      <w:rPr>
                        <w:rFonts w:ascii="Cambria Math" w:hAnsi="Cambria Math" w:cs="Times New Roman"/>
                        <w:color w:val="242729"/>
                        <w:bdr w:val="none" w:sz="0" w:space="0" w:color="auto" w:frame="1"/>
                        <w:shd w:val="clear" w:color="auto" w:fill="FEFEFE"/>
                        <w:lang w:val="en-GB"/>
                      </w:rPr>
                      <m:t>i</m:t>
                    </m:r>
                  </m:sub>
                </m:sSub>
              </m:e>
            </m:d>
          </m:e>
        </m:nary>
      </m:oMath>
      <w:r w:rsidRPr="00985785">
        <w:rPr>
          <w:rFonts w:ascii="Times New Roman" w:hAnsi="Times New Roman" w:cs="Times New Roman"/>
          <w:color w:val="242729"/>
          <w:bdr w:val="none" w:sz="0" w:space="0" w:color="auto" w:frame="1"/>
          <w:shd w:val="clear" w:color="auto" w:fill="FEFEFE"/>
        </w:rPr>
        <w:t>,</w:t>
      </w:r>
    </w:p>
    <w:p w14:paraId="4525A8EB" w14:textId="77777777" w:rsidR="00CA48E3" w:rsidRPr="00985785" w:rsidRDefault="00CA48E3" w:rsidP="008A27DB">
      <w:pPr>
        <w:rPr>
          <w:rFonts w:ascii="Times New Roman" w:hAnsi="Times New Roman" w:cs="Times New Roman"/>
          <w:color w:val="242729"/>
          <w:shd w:val="clear" w:color="auto" w:fill="FEFEFE"/>
          <w:lang w:val="en-GB"/>
        </w:rPr>
      </w:pPr>
      <w:r w:rsidRPr="00985785">
        <w:rPr>
          <w:rFonts w:ascii="Times New Roman" w:hAnsi="Times New Roman" w:cs="Times New Roman"/>
        </w:rPr>
        <w:t xml:space="preserve">The </w:t>
      </w:r>
      <w:r w:rsidRPr="00985785">
        <w:rPr>
          <w:rFonts w:ascii="Times New Roman" w:hAnsi="Times New Roman" w:cs="Times New Roman"/>
          <w:lang w:val="en-GB"/>
        </w:rPr>
        <w:t xml:space="preserve">coordinate of the </w:t>
      </w:r>
      <w:r w:rsidRPr="00985785">
        <w:rPr>
          <w:rFonts w:ascii="Times New Roman" w:hAnsi="Times New Roman" w:cs="Times New Roman"/>
          <w:color w:val="242729"/>
          <w:shd w:val="clear" w:color="auto" w:fill="FEFEFE"/>
        </w:rPr>
        <w:t>centroid can be expressed as</w:t>
      </w:r>
      <w:r w:rsidRPr="00985785">
        <w:rPr>
          <w:rFonts w:ascii="Times New Roman" w:hAnsi="Times New Roman" w:cs="Times New Roman"/>
          <w:color w:val="242729"/>
          <w:shd w:val="clear" w:color="auto" w:fill="FEFEFE"/>
          <w:lang w:val="en-GB"/>
        </w:rPr>
        <w:t>:</w:t>
      </w:r>
    </w:p>
    <w:p w14:paraId="50CE29D8" w14:textId="77777777" w:rsidR="00CA48E3" w:rsidRPr="00985785" w:rsidRDefault="004513AE" w:rsidP="008A27DB">
      <w:pPr>
        <w:rPr>
          <w:rFonts w:ascii="Times New Roman" w:hAnsi="Times New Roman" w:cs="Times New Roman"/>
          <w:color w:val="242729"/>
          <w:shd w:val="clear" w:color="auto" w:fill="FEFEFE"/>
          <w:lang w:val="en-GB"/>
        </w:rPr>
      </w:pPr>
      <m:oMath>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ϕ</m:t>
            </m:r>
          </m:e>
        </m:acc>
      </m:oMath>
      <w:r w:rsidR="00CA48E3" w:rsidRPr="00985785">
        <w:rPr>
          <w:rFonts w:ascii="Times New Roman" w:hAnsi="Times New Roman" w:cs="Times New Roman"/>
          <w:color w:val="242729"/>
          <w:shd w:val="clear" w:color="auto" w:fill="FEFEFE"/>
          <w:lang w:val="en-GB"/>
        </w:rPr>
        <w:t xml:space="preserve"> = </w:t>
      </w:r>
      <m:oMath>
        <m:r>
          <w:rPr>
            <w:rFonts w:ascii="Cambria Math" w:hAnsi="Cambria Math" w:cs="Times New Roman"/>
            <w:color w:val="242729"/>
            <w:shd w:val="clear" w:color="auto" w:fill="FEFEFE"/>
            <w:lang w:val="en-GB"/>
          </w:rPr>
          <m:t>atan2(</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z</m:t>
            </m:r>
          </m:e>
        </m:acc>
        <m:r>
          <w:rPr>
            <w:rFonts w:ascii="Cambria Math" w:hAnsi="Cambria Math" w:cs="Times New Roman"/>
            <w:color w:val="242729"/>
            <w:shd w:val="clear" w:color="auto" w:fill="FEFEFE"/>
            <w:lang w:val="en-GB"/>
          </w:rPr>
          <m:t xml:space="preserve">,  </m:t>
        </m:r>
        <m:rad>
          <m:radPr>
            <m:degHide m:val="1"/>
            <m:ctrlPr>
              <w:rPr>
                <w:rFonts w:ascii="Cambria Math" w:hAnsi="Cambria Math" w:cs="Times New Roman"/>
                <w:i/>
                <w:color w:val="242729"/>
                <w:shd w:val="clear" w:color="auto" w:fill="FEFEFE"/>
                <w:lang w:val="en-GB"/>
              </w:rPr>
            </m:ctrlPr>
          </m:radPr>
          <m:deg/>
          <m:e>
            <m:sSup>
              <m:sSupPr>
                <m:ctrlPr>
                  <w:rPr>
                    <w:rFonts w:ascii="Cambria Math" w:hAnsi="Cambria Math" w:cs="Times New Roman"/>
                    <w:i/>
                    <w:color w:val="242729"/>
                    <w:shd w:val="clear" w:color="auto" w:fill="FEFEFE"/>
                    <w:lang w:val="en-GB"/>
                  </w:rPr>
                </m:ctrlPr>
              </m:sSupPr>
              <m:e>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x</m:t>
                    </m:r>
                  </m:e>
                </m:acc>
              </m:e>
              <m:sup>
                <m:r>
                  <w:rPr>
                    <w:rFonts w:ascii="Cambria Math" w:hAnsi="Cambria Math" w:cs="Times New Roman"/>
                    <w:color w:val="242729"/>
                    <w:shd w:val="clear" w:color="auto" w:fill="FEFEFE"/>
                    <w:lang w:val="en-GB"/>
                  </w:rPr>
                  <m:t>2</m:t>
                </m:r>
              </m:sup>
            </m:sSup>
            <m:r>
              <w:rPr>
                <w:rFonts w:ascii="Cambria Math" w:hAnsi="Cambria Math" w:cs="Times New Roman"/>
                <w:color w:val="242729"/>
                <w:shd w:val="clear" w:color="auto" w:fill="FEFEFE"/>
                <w:lang w:val="en-GB"/>
              </w:rPr>
              <m:t>+</m:t>
            </m:r>
            <m:sSup>
              <m:sSupPr>
                <m:ctrlPr>
                  <w:rPr>
                    <w:rFonts w:ascii="Cambria Math" w:hAnsi="Cambria Math" w:cs="Times New Roman"/>
                    <w:i/>
                    <w:color w:val="242729"/>
                    <w:shd w:val="clear" w:color="auto" w:fill="FEFEFE"/>
                    <w:lang w:val="en-GB"/>
                  </w:rPr>
                </m:ctrlPr>
              </m:sSupPr>
              <m:e>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y</m:t>
                    </m:r>
                  </m:e>
                </m:acc>
              </m:e>
              <m:sup>
                <m:r>
                  <w:rPr>
                    <w:rFonts w:ascii="Cambria Math" w:hAnsi="Cambria Math" w:cs="Times New Roman"/>
                    <w:color w:val="242729"/>
                    <w:shd w:val="clear" w:color="auto" w:fill="FEFEFE"/>
                    <w:lang w:val="en-GB"/>
                  </w:rPr>
                  <m:t>2</m:t>
                </m:r>
              </m:sup>
            </m:sSup>
          </m:e>
        </m:rad>
        <m:r>
          <w:rPr>
            <w:rFonts w:ascii="Cambria Math" w:hAnsi="Cambria Math" w:cs="Times New Roman"/>
            <w:color w:val="242729"/>
            <w:shd w:val="clear" w:color="auto" w:fill="FEFEFE"/>
            <w:lang w:val="en-GB"/>
          </w:rPr>
          <m:t>)</m:t>
        </m:r>
      </m:oMath>
      <w:r w:rsidR="00CA48E3" w:rsidRPr="00985785">
        <w:rPr>
          <w:rFonts w:ascii="Times New Roman" w:hAnsi="Times New Roman" w:cs="Times New Roman"/>
          <w:color w:val="242729"/>
          <w:shd w:val="clear" w:color="auto" w:fill="FEFEFE"/>
          <w:lang w:val="en-GB"/>
        </w:rPr>
        <w:t>,</w:t>
      </w:r>
    </w:p>
    <w:p w14:paraId="10282195" w14:textId="4BC2E650" w:rsidR="00CA48E3" w:rsidRPr="00985785" w:rsidRDefault="004513AE" w:rsidP="008A27DB">
      <w:pPr>
        <w:rPr>
          <w:rFonts w:ascii="Times New Roman" w:hAnsi="Times New Roman" w:cs="Times New Roman"/>
          <w:color w:val="242729"/>
          <w:shd w:val="clear" w:color="auto" w:fill="FEFEFE"/>
          <w:lang w:val="en-GB"/>
        </w:rPr>
      </w:pPr>
      <m:oMath>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λ</m:t>
            </m:r>
          </m:e>
        </m:acc>
      </m:oMath>
      <w:r w:rsidR="00CA48E3" w:rsidRPr="00985785">
        <w:rPr>
          <w:rFonts w:ascii="Times New Roman" w:hAnsi="Times New Roman" w:cs="Times New Roman"/>
          <w:color w:val="242729"/>
          <w:shd w:val="clear" w:color="auto" w:fill="FEFEFE"/>
          <w:lang w:val="en-GB"/>
        </w:rPr>
        <w:t xml:space="preserve"> = </w:t>
      </w:r>
      <m:oMath>
        <m:r>
          <w:rPr>
            <w:rFonts w:ascii="Cambria Math" w:hAnsi="Cambria Math" w:cs="Times New Roman"/>
            <w:color w:val="242729"/>
            <w:shd w:val="clear" w:color="auto" w:fill="FEFEFE"/>
            <w:lang w:val="en-GB"/>
          </w:rPr>
          <m:t>atan2(</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x</m:t>
            </m:r>
          </m:e>
        </m:acc>
        <m:r>
          <w:rPr>
            <w:rFonts w:ascii="Cambria Math" w:hAnsi="Cambria Math" w:cs="Times New Roman"/>
            <w:color w:val="242729"/>
            <w:shd w:val="clear" w:color="auto" w:fill="FEFEFE"/>
            <w:lang w:val="en-GB"/>
          </w:rPr>
          <m:t xml:space="preserve">,  </m:t>
        </m:r>
        <m:acc>
          <m:accPr>
            <m:chr m:val="̅"/>
            <m:ctrlPr>
              <w:rPr>
                <w:rFonts w:ascii="Cambria Math" w:hAnsi="Cambria Math" w:cs="Times New Roman"/>
                <w:i/>
                <w:color w:val="242729"/>
                <w:shd w:val="clear" w:color="auto" w:fill="FEFEFE"/>
                <w:lang w:val="en-GB"/>
              </w:rPr>
            </m:ctrlPr>
          </m:accPr>
          <m:e>
            <m:r>
              <w:rPr>
                <w:rFonts w:ascii="Cambria Math" w:hAnsi="Cambria Math" w:cs="Times New Roman"/>
                <w:color w:val="242729"/>
                <w:shd w:val="clear" w:color="auto" w:fill="FEFEFE"/>
                <w:lang w:val="en-GB"/>
              </w:rPr>
              <m:t>y</m:t>
            </m:r>
          </m:e>
        </m:acc>
        <m:r>
          <w:rPr>
            <w:rFonts w:ascii="Cambria Math" w:hAnsi="Cambria Math" w:cs="Times New Roman"/>
            <w:color w:val="242729"/>
            <w:shd w:val="clear" w:color="auto" w:fill="FEFEFE"/>
            <w:lang w:val="en-GB"/>
          </w:rPr>
          <m:t>)</m:t>
        </m:r>
      </m:oMath>
    </w:p>
    <w:p w14:paraId="0F0A7A69" w14:textId="1F4EFC2E" w:rsidR="005D5D37" w:rsidRPr="00985785" w:rsidRDefault="00AD67B2" w:rsidP="008A27DB">
      <w:pPr>
        <w:pStyle w:val="2"/>
        <w:numPr>
          <w:ilvl w:val="1"/>
          <w:numId w:val="33"/>
        </w:numPr>
        <w:jc w:val="both"/>
        <w:rPr>
          <w:rFonts w:ascii="Times New Roman" w:hAnsi="Times New Roman"/>
          <w:color w:val="242729"/>
          <w:shd w:val="clear" w:color="auto" w:fill="FEFEFE"/>
        </w:rPr>
      </w:pPr>
      <w:r w:rsidRPr="00985785">
        <w:rPr>
          <w:rFonts w:ascii="Times New Roman" w:hAnsi="Times New Roman"/>
          <w:i w:val="0"/>
        </w:rPr>
        <w:t>Visuali</w:t>
      </w:r>
      <w:r w:rsidRPr="00985785">
        <w:rPr>
          <w:rFonts w:ascii="Times New Roman" w:hAnsi="Times New Roman"/>
          <w:i w:val="0"/>
          <w:lang w:eastAsia="zh-CN"/>
        </w:rPr>
        <w:t>s</w:t>
      </w:r>
      <w:r w:rsidRPr="00985785">
        <w:rPr>
          <w:rFonts w:ascii="Times New Roman" w:hAnsi="Times New Roman"/>
          <w:i w:val="0"/>
        </w:rPr>
        <w:t>ation with Matplotlib</w:t>
      </w:r>
    </w:p>
    <w:p w14:paraId="7E813966" w14:textId="57E1C514" w:rsidR="00B84EF1" w:rsidRPr="00985785" w:rsidRDefault="00CA48E3" w:rsidP="008A27DB">
      <w:pPr>
        <w:jc w:val="both"/>
        <w:rPr>
          <w:rFonts w:ascii="Times New Roman" w:hAnsi="Times New Roman" w:cs="Times New Roman"/>
        </w:rPr>
      </w:pPr>
      <w:r w:rsidRPr="00985785">
        <w:rPr>
          <w:rFonts w:ascii="Times New Roman" w:hAnsi="Times New Roman" w:cs="Times New Roman"/>
          <w:lang w:val="en-GB" w:eastAsia="en-US"/>
        </w:rPr>
        <w:t xml:space="preserve">After the project gets the coordinates of central point and other features such as </w:t>
      </w:r>
      <w:commentRangeStart w:id="15"/>
      <w:r w:rsidRPr="00985785">
        <w:rPr>
          <w:rFonts w:ascii="Times New Roman" w:hAnsi="Times New Roman" w:cs="Times New Roman"/>
          <w:lang w:val="en-GB" w:eastAsia="en-US"/>
        </w:rPr>
        <w:t>radius</w:t>
      </w:r>
      <w:commentRangeEnd w:id="15"/>
      <w:r w:rsidR="00A16938" w:rsidRPr="00985785">
        <w:rPr>
          <w:rStyle w:val="a6"/>
          <w:rFonts w:ascii="Times New Roman" w:hAnsi="Times New Roman" w:cs="Times New Roman"/>
        </w:rPr>
        <w:commentReference w:id="15"/>
      </w:r>
      <w:r w:rsidR="000A3FE4" w:rsidRPr="00985785">
        <w:rPr>
          <w:rFonts w:ascii="Times New Roman" w:hAnsi="Times New Roman" w:cs="Times New Roman"/>
          <w:lang w:val="en-GB" w:eastAsia="en-US"/>
        </w:rPr>
        <w:t xml:space="preserve"> (details will be described in</w:t>
      </w:r>
      <w:r w:rsidR="00453E94" w:rsidRPr="00985785">
        <w:rPr>
          <w:rFonts w:ascii="Times New Roman" w:hAnsi="Times New Roman" w:cs="Times New Roman"/>
          <w:lang w:val="en-GB" w:eastAsia="en-US"/>
        </w:rPr>
        <w:t xml:space="preserve"> 3.1.3</w:t>
      </w:r>
      <w:r w:rsidR="000A3FE4" w:rsidRPr="00985785">
        <w:rPr>
          <w:rFonts w:ascii="Times New Roman" w:hAnsi="Times New Roman" w:cs="Times New Roman"/>
          <w:lang w:val="en-GB" w:eastAsia="en-US"/>
        </w:rPr>
        <w:t>)</w:t>
      </w:r>
      <w:r w:rsidRPr="00985785">
        <w:rPr>
          <w:rFonts w:ascii="Times New Roman" w:hAnsi="Times New Roman" w:cs="Times New Roman"/>
          <w:lang w:val="en-GB"/>
        </w:rPr>
        <w:t xml:space="preserve">, the project hopes to display the distribution of a specific content on the UK map to observe the distribution of the content. The visualisation tool selected by the project is </w:t>
      </w:r>
      <w:r w:rsidRPr="00985785">
        <w:rPr>
          <w:rFonts w:ascii="Times New Roman" w:hAnsi="Times New Roman" w:cs="Times New Roman"/>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985785">
        <w:rPr>
          <w:rFonts w:ascii="Times New Roman" w:hAnsi="Times New Roman" w:cs="Times New Roman"/>
          <w:lang w:val="en-GB"/>
        </w:rPr>
        <w:t>e</w:t>
      </w:r>
      <w:r w:rsidRPr="00985785">
        <w:rPr>
          <w:rFonts w:ascii="Times New Roman" w:hAnsi="Times New Roman" w:cs="Times New Roman"/>
          <w:lang w:val="en-GB" w:eastAsia="en-US"/>
        </w:rPr>
        <w:t>ncapsulate</w:t>
      </w:r>
      <w:r w:rsidRPr="00985785">
        <w:rPr>
          <w:rFonts w:ascii="Times New Roman" w:hAnsi="Times New Roman" w:cs="Times New Roman"/>
          <w:lang w:val="en-GB"/>
        </w:rPr>
        <w:t>d</w:t>
      </w:r>
      <w:r w:rsidRPr="00985785">
        <w:rPr>
          <w:rFonts w:ascii="Times New Roman" w:hAnsi="Times New Roman" w:cs="Times New Roman"/>
          <w:lang w:val="en-GB" w:eastAsia="en-US"/>
        </w:rPr>
        <w:t xml:space="preserve"> method</w:t>
      </w:r>
      <w:r w:rsidRPr="00985785">
        <w:rPr>
          <w:rFonts w:ascii="Times New Roman" w:hAnsi="Times New Roman" w:cs="Times New Roman"/>
          <w:lang w:val="en-GB"/>
        </w:rPr>
        <w:t xml:space="preserve">s. Because of the convenience of this tool, most data visualisation processes in the project are achieved by it. Specifically, in this project, </w:t>
      </w:r>
      <w:r w:rsidRPr="00985785">
        <w:rPr>
          <w:rFonts w:ascii="Times New Roman" w:hAnsi="Times New Roman" w:cs="Times New Roman"/>
          <w:lang w:val="en-GB" w:eastAsia="en-US"/>
        </w:rPr>
        <w:t xml:space="preserve">Matplotlib package mainly completes the </w:t>
      </w:r>
      <w:r w:rsidRPr="00985785">
        <w:rPr>
          <w:rFonts w:ascii="Times New Roman" w:hAnsi="Times New Roman" w:cs="Times New Roman"/>
          <w:lang w:val="en-GB"/>
        </w:rPr>
        <w:t>visualising</w:t>
      </w:r>
      <w:r w:rsidRPr="00985785">
        <w:rPr>
          <w:rFonts w:ascii="Times New Roman" w:hAnsi="Times New Roman" w:cs="Times New Roman"/>
          <w:lang w:val="en-GB" w:eastAsia="en-US"/>
        </w:rPr>
        <w:t xml:space="preserve"> of geographic information distribution and the line graphs. </w:t>
      </w:r>
      <w:r w:rsidRPr="00985785">
        <w:rPr>
          <w:rFonts w:ascii="Times New Roman" w:hAnsi="Times New Roman" w:cs="Times New Roman"/>
          <w:lang w:val="en-GB"/>
        </w:rPr>
        <w:t xml:space="preserve">In terms of the visualisation of </w:t>
      </w:r>
      <w:r w:rsidRPr="00985785">
        <w:rPr>
          <w:rFonts w:ascii="Times New Roman" w:hAnsi="Times New Roman" w:cs="Times New Roman"/>
          <w:lang w:val="en-GB" w:eastAsia="en-US"/>
        </w:rPr>
        <w:t xml:space="preserve">geographic information distribution, the project uses one of the Matplotlib toolkit named </w:t>
      </w:r>
      <w:proofErr w:type="spellStart"/>
      <w:r w:rsidRPr="00985785">
        <w:rPr>
          <w:rFonts w:ascii="Times New Roman" w:hAnsi="Times New Roman" w:cs="Times New Roman"/>
          <w:lang w:val="en-GB" w:eastAsia="en-US"/>
        </w:rPr>
        <w:t>Basemap</w:t>
      </w:r>
      <w:proofErr w:type="spellEnd"/>
      <w:r w:rsidRPr="00985785">
        <w:rPr>
          <w:rFonts w:ascii="Times New Roman" w:hAnsi="Times New Roman" w:cs="Times New Roman"/>
          <w:lang w:val="en-GB" w:eastAsia="en-US"/>
        </w:rPr>
        <w:t xml:space="preserve"> [16]. </w:t>
      </w:r>
      <w:proofErr w:type="spellStart"/>
      <w:r w:rsidRPr="00985785">
        <w:rPr>
          <w:rFonts w:ascii="Times New Roman" w:hAnsi="Times New Roman" w:cs="Times New Roman"/>
          <w:lang w:val="en-GB" w:eastAsia="en-US"/>
        </w:rPr>
        <w:t>Basemap</w:t>
      </w:r>
      <w:proofErr w:type="spellEnd"/>
      <w:r w:rsidRPr="00985785">
        <w:rPr>
          <w:rFonts w:ascii="Times New Roman" w:hAnsi="Times New Roman" w:cs="Times New Roman"/>
          <w:lang w:val="en-GB" w:eastAsia="en-US"/>
        </w:rPr>
        <w:t xml:space="preserve"> provides a possibility </w:t>
      </w:r>
      <w:r w:rsidRPr="00985785">
        <w:rPr>
          <w:rFonts w:ascii="Times New Roman" w:hAnsi="Times New Roman" w:cs="Times New Roman"/>
          <w:lang w:val="en-GB"/>
        </w:rPr>
        <w:t>that the project can draw</w:t>
      </w:r>
      <w:r w:rsidRPr="00985785">
        <w:rPr>
          <w:rFonts w:ascii="Times New Roman" w:hAnsi="Times New Roman" w:cs="Times New Roman"/>
          <w:lang w:val="en-GB" w:eastAsia="en-US"/>
        </w:rPr>
        <w:t xml:space="preserve"> Matplotlib </w:t>
      </w:r>
      <w:r w:rsidRPr="00985785">
        <w:rPr>
          <w:rFonts w:ascii="Times New Roman" w:hAnsi="Times New Roman" w:cs="Times New Roman"/>
          <w:lang w:val="en-GB"/>
        </w:rPr>
        <w:t xml:space="preserve">plot over the </w:t>
      </w:r>
      <w:r w:rsidR="00814EDC" w:rsidRPr="00985785">
        <w:rPr>
          <w:rFonts w:ascii="Times New Roman" w:hAnsi="Times New Roman" w:cs="Times New Roman"/>
          <w:lang w:val="en-GB"/>
        </w:rPr>
        <w:t>real-world</w:t>
      </w:r>
      <w:r w:rsidRPr="00985785">
        <w:rPr>
          <w:rFonts w:ascii="Times New Roman" w:hAnsi="Times New Roman" w:cs="Times New Roman"/>
          <w:lang w:val="en-GB"/>
        </w:rPr>
        <w:t xml:space="preserve"> map [17]. This indicates the </w:t>
      </w:r>
      <w:proofErr w:type="spellStart"/>
      <w:r w:rsidRPr="00985785">
        <w:rPr>
          <w:rFonts w:ascii="Times New Roman" w:hAnsi="Times New Roman" w:cs="Times New Roman"/>
          <w:lang w:val="en-GB"/>
        </w:rPr>
        <w:t>Basemap</w:t>
      </w:r>
      <w:proofErr w:type="spellEnd"/>
      <w:r w:rsidRPr="00985785">
        <w:rPr>
          <w:rFonts w:ascii="Times New Roman" w:hAnsi="Times New Roman" w:cs="Times New Roman"/>
          <w:lang w:val="en-GB"/>
        </w:rPr>
        <w:t xml:space="preserve"> replaces the bottom canvas of the Matplotlib, so it can implement the goal of plotting other graphics such as radius and circumference curve on the map.</w:t>
      </w:r>
      <w:r w:rsidR="000471B1" w:rsidRPr="00985785">
        <w:rPr>
          <w:rFonts w:ascii="Times New Roman" w:hAnsi="Times New Roman" w:cs="Times New Roman"/>
          <w:lang w:val="en-GB"/>
        </w:rPr>
        <w:t xml:space="preserve"> </w:t>
      </w:r>
      <w:commentRangeStart w:id="16"/>
      <w:r w:rsidR="000471B1" w:rsidRPr="00985785">
        <w:rPr>
          <w:rFonts w:ascii="Times New Roman" w:hAnsi="Times New Roman" w:cs="Times New Roman"/>
          <w:lang w:val="en-GB"/>
        </w:rPr>
        <w:t xml:space="preserve">The following </w:t>
      </w:r>
      <w:r w:rsidR="00E06987" w:rsidRPr="00985785">
        <w:rPr>
          <w:rFonts w:ascii="Times New Roman" w:hAnsi="Times New Roman" w:cs="Times New Roman"/>
          <w:lang w:val="en-GB"/>
        </w:rPr>
        <w:t>figure (Fig. 5</w:t>
      </w:r>
      <w:r w:rsidR="003C5F0A" w:rsidRPr="00985785">
        <w:rPr>
          <w:rFonts w:ascii="Times New Roman" w:hAnsi="Times New Roman" w:cs="Times New Roman"/>
          <w:lang w:val="en-GB"/>
        </w:rPr>
        <w:t>)</w:t>
      </w:r>
      <w:r w:rsidR="000471B1" w:rsidRPr="00985785">
        <w:rPr>
          <w:rFonts w:ascii="Times New Roman" w:hAnsi="Times New Roman" w:cs="Times New Roman"/>
          <w:lang w:val="en-GB"/>
        </w:rPr>
        <w:t xml:space="preserve"> is an example of using </w:t>
      </w:r>
      <w:proofErr w:type="spellStart"/>
      <w:r w:rsidR="000471B1" w:rsidRPr="00985785">
        <w:rPr>
          <w:rFonts w:ascii="Times New Roman" w:hAnsi="Times New Roman" w:cs="Times New Roman"/>
          <w:lang w:val="en-GB"/>
        </w:rPr>
        <w:t>Basemap</w:t>
      </w:r>
      <w:proofErr w:type="spellEnd"/>
      <w:r w:rsidR="000471B1" w:rsidRPr="00985785">
        <w:rPr>
          <w:rFonts w:ascii="Times New Roman" w:hAnsi="Times New Roman" w:cs="Times New Roman"/>
          <w:lang w:val="en-GB"/>
        </w:rPr>
        <w:t xml:space="preserve"> to visualise the distribution of ‘haggis’</w:t>
      </w:r>
      <w:r w:rsidR="00095D7E" w:rsidRPr="00985785">
        <w:rPr>
          <w:rFonts w:ascii="Times New Roman" w:hAnsi="Times New Roman" w:cs="Times New Roman"/>
          <w:lang w:val="en-GB"/>
        </w:rPr>
        <w:t xml:space="preserve"> (details will be stated in 3.1.3)</w:t>
      </w:r>
      <w:r w:rsidR="000471B1" w:rsidRPr="00985785">
        <w:rPr>
          <w:rFonts w:ascii="Times New Roman" w:hAnsi="Times New Roman" w:cs="Times New Roman"/>
          <w:lang w:val="en-GB"/>
        </w:rPr>
        <w:t>.</w:t>
      </w:r>
      <w:commentRangeEnd w:id="16"/>
      <w:r w:rsidR="00A16938" w:rsidRPr="00985785">
        <w:rPr>
          <w:rStyle w:val="a6"/>
          <w:rFonts w:ascii="Times New Roman" w:hAnsi="Times New Roman" w:cs="Times New Roman"/>
        </w:rPr>
        <w:commentReference w:id="16"/>
      </w:r>
    </w:p>
    <w:p w14:paraId="0DA9CED1" w14:textId="2C066193" w:rsidR="00CA48E3" w:rsidRPr="00985785" w:rsidRDefault="00B84EF1" w:rsidP="008A27DB">
      <w:pPr>
        <w:jc w:val="center"/>
        <w:rPr>
          <w:rFonts w:ascii="Times New Roman" w:hAnsi="Times New Roman" w:cs="Times New Roman"/>
        </w:rPr>
      </w:pPr>
      <w:r w:rsidRPr="00985785">
        <w:rPr>
          <w:rFonts w:ascii="Times New Roman" w:hAnsi="Times New Roman" w:cs="Times New Roman"/>
          <w:b/>
          <w:bCs/>
          <w:noProof/>
          <w:color w:val="000000"/>
        </w:rPr>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985785" w:rsidRDefault="00656EC3" w:rsidP="008A27DB">
      <w:pPr>
        <w:jc w:val="center"/>
        <w:rPr>
          <w:rFonts w:ascii="Times New Roman" w:hAnsi="Times New Roman" w:cs="Times New Roman"/>
          <w:bCs/>
          <w:i/>
          <w:color w:val="000000"/>
        </w:rPr>
      </w:pPr>
      <w:r w:rsidRPr="00985785">
        <w:rPr>
          <w:rFonts w:ascii="Times New Roman" w:hAnsi="Times New Roman" w:cs="Times New Roman"/>
          <w:b/>
          <w:bCs/>
          <w:color w:val="000000"/>
        </w:rPr>
        <w:t>Figure 5</w:t>
      </w:r>
      <w:r w:rsidR="00B84EF1" w:rsidRPr="00985785">
        <w:rPr>
          <w:rFonts w:ascii="Times New Roman" w:hAnsi="Times New Roman" w:cs="Times New Roman"/>
          <w:b/>
          <w:bCs/>
          <w:color w:val="000000"/>
        </w:rPr>
        <w:t>: Haggis</w:t>
      </w:r>
      <w:r w:rsidR="00B84EF1" w:rsidRPr="00985785">
        <w:rPr>
          <w:rFonts w:ascii="Times New Roman" w:hAnsi="Times New Roman" w:cs="Times New Roman"/>
          <w:b/>
          <w:bCs/>
          <w:color w:val="000000"/>
          <w:lang w:val="en-GB"/>
        </w:rPr>
        <w:t xml:space="preserve"> distribution range </w:t>
      </w:r>
    </w:p>
    <w:p w14:paraId="15FAF8A4" w14:textId="46BA41AB" w:rsidR="00523123" w:rsidRPr="00985785" w:rsidRDefault="00AC47DB" w:rsidP="008A27DB">
      <w:pPr>
        <w:pStyle w:val="2"/>
        <w:numPr>
          <w:ilvl w:val="1"/>
          <w:numId w:val="9"/>
        </w:numPr>
        <w:jc w:val="both"/>
        <w:rPr>
          <w:rFonts w:ascii="Times New Roman" w:hAnsi="Times New Roman"/>
        </w:rPr>
      </w:pPr>
      <w:r w:rsidRPr="00985785">
        <w:rPr>
          <w:rFonts w:ascii="Times New Roman" w:hAnsi="Times New Roman"/>
          <w:i w:val="0"/>
          <w:lang w:eastAsia="zh-CN"/>
        </w:rPr>
        <w:lastRenderedPageBreak/>
        <w:t>D</w:t>
      </w:r>
      <w:r w:rsidR="009625A8" w:rsidRPr="00985785">
        <w:rPr>
          <w:rFonts w:ascii="Times New Roman" w:hAnsi="Times New Roman"/>
          <w:i w:val="0"/>
          <w:lang w:eastAsia="zh-CN"/>
        </w:rPr>
        <w:t xml:space="preserve">ata </w:t>
      </w:r>
      <w:r w:rsidRPr="00985785">
        <w:rPr>
          <w:rFonts w:ascii="Times New Roman" w:hAnsi="Times New Roman"/>
          <w:i w:val="0"/>
          <w:lang w:eastAsia="zh-CN"/>
        </w:rPr>
        <w:t>mining</w:t>
      </w:r>
      <w:r w:rsidR="009625A8" w:rsidRPr="00985785">
        <w:rPr>
          <w:rFonts w:ascii="Times New Roman" w:hAnsi="Times New Roman"/>
          <w:i w:val="0"/>
          <w:lang w:eastAsia="zh-CN"/>
        </w:rPr>
        <w:t xml:space="preserve"> with machine learning methods</w:t>
      </w:r>
    </w:p>
    <w:p w14:paraId="582165DF" w14:textId="77B7484D" w:rsidR="00523123" w:rsidRPr="00985785" w:rsidRDefault="009714E2">
      <w:pPr>
        <w:jc w:val="both"/>
        <w:rPr>
          <w:rFonts w:ascii="Times New Roman" w:hAnsi="Times New Roman" w:cs="Times New Roman"/>
          <w:lang w:val="en-GB"/>
        </w:rPr>
      </w:pPr>
      <w:r w:rsidRPr="00985785">
        <w:rPr>
          <w:rFonts w:ascii="Times New Roman" w:hAnsi="Times New Roman" w:cs="Times New Roman"/>
          <w:lang w:val="en-GB"/>
        </w:rPr>
        <w:t>T</w:t>
      </w:r>
      <w:r w:rsidR="00523123" w:rsidRPr="00985785">
        <w:rPr>
          <w:rFonts w:ascii="Times New Roman" w:hAnsi="Times New Roman" w:cs="Times New Roman"/>
          <w:lang w:val="en-GB"/>
        </w:rPr>
        <w:t xml:space="preserve">his project is an exploratory project, </w:t>
      </w:r>
      <w:r w:rsidRPr="00985785">
        <w:rPr>
          <w:rFonts w:ascii="Times New Roman" w:hAnsi="Times New Roman" w:cs="Times New Roman"/>
          <w:lang w:val="en-GB"/>
        </w:rPr>
        <w:t xml:space="preserve">therefore, </w:t>
      </w:r>
      <w:r w:rsidR="00523123" w:rsidRPr="00985785">
        <w:rPr>
          <w:rFonts w:ascii="Times New Roman" w:hAnsi="Times New Roman" w:cs="Times New Roman"/>
          <w:lang w:val="en-GB"/>
        </w:rPr>
        <w:t xml:space="preserve">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 [18]. In the early stage of the project, </w:t>
      </w:r>
      <w:r w:rsidR="0008395F" w:rsidRPr="00985785">
        <w:rPr>
          <w:rFonts w:ascii="Times New Roman" w:hAnsi="Times New Roman" w:cs="Times New Roman"/>
          <w:lang w:val="en-GB"/>
        </w:rPr>
        <w:t xml:space="preserve">the discovery features went through two phases. The first is to find some content </w:t>
      </w:r>
      <w:r w:rsidR="00EA7594" w:rsidRPr="00985785">
        <w:rPr>
          <w:rFonts w:ascii="Times New Roman" w:hAnsi="Times New Roman" w:cs="Times New Roman"/>
          <w:lang w:val="en-GB"/>
        </w:rPr>
        <w:t>widely distributed on the map</w:t>
      </w:r>
      <w:r w:rsidR="00762A3B" w:rsidRPr="00985785">
        <w:rPr>
          <w:rFonts w:ascii="Times New Roman" w:hAnsi="Times New Roman" w:cs="Times New Roman"/>
          <w:lang w:val="en-GB"/>
        </w:rPr>
        <w:t xml:space="preserve"> and some </w:t>
      </w:r>
      <w:r w:rsidR="00EA7594" w:rsidRPr="00985785">
        <w:rPr>
          <w:rFonts w:ascii="Times New Roman" w:hAnsi="Times New Roman" w:cs="Times New Roman"/>
          <w:lang w:val="en-GB"/>
        </w:rPr>
        <w:t>regionally distributed content</w:t>
      </w:r>
      <w:r w:rsidR="0008395F" w:rsidRPr="00985785">
        <w:rPr>
          <w:rFonts w:ascii="Times New Roman" w:hAnsi="Times New Roman" w:cs="Times New Roman"/>
          <w:lang w:val="en-GB"/>
        </w:rPr>
        <w:t xml:space="preserve"> </w:t>
      </w:r>
      <w:r w:rsidR="007A2CEC" w:rsidRPr="00985785">
        <w:rPr>
          <w:rFonts w:ascii="Times New Roman" w:hAnsi="Times New Roman" w:cs="Times New Roman"/>
          <w:lang w:val="en-GB"/>
        </w:rPr>
        <w:t>based on</w:t>
      </w:r>
      <w:r w:rsidR="0008395F" w:rsidRPr="00985785">
        <w:rPr>
          <w:rFonts w:ascii="Times New Roman" w:hAnsi="Times New Roman" w:cs="Times New Roman"/>
          <w:lang w:val="en-GB"/>
        </w:rPr>
        <w:t xml:space="preserve"> the results of the geographical distribution of content</w:t>
      </w:r>
      <w:r w:rsidR="00F03B86" w:rsidRPr="00985785">
        <w:rPr>
          <w:rFonts w:ascii="Times New Roman" w:hAnsi="Times New Roman" w:cs="Times New Roman"/>
          <w:lang w:val="en-GB"/>
        </w:rPr>
        <w:t xml:space="preserve"> such as Fig. 5</w:t>
      </w:r>
      <w:r w:rsidR="0008395F" w:rsidRPr="00985785">
        <w:rPr>
          <w:rFonts w:ascii="Times New Roman" w:hAnsi="Times New Roman" w:cs="Times New Roman"/>
          <w:lang w:val="en-GB"/>
        </w:rPr>
        <w:t>.</w:t>
      </w:r>
      <w:r w:rsidR="00762A3B" w:rsidRPr="00985785">
        <w:rPr>
          <w:rFonts w:ascii="Times New Roman" w:hAnsi="Times New Roman" w:cs="Times New Roman"/>
          <w:lang w:val="en-GB"/>
        </w:rPr>
        <w:t xml:space="preserve"> The second phase is to find the commonalities of these widely distributed content and regional content</w:t>
      </w:r>
      <w:r w:rsidR="00854A42" w:rsidRPr="00985785">
        <w:rPr>
          <w:rFonts w:ascii="Times New Roman" w:hAnsi="Times New Roman" w:cs="Times New Roman"/>
          <w:lang w:val="en-GB"/>
        </w:rPr>
        <w:t xml:space="preserve">, and the commonalities can be regarded as the features </w:t>
      </w:r>
      <w:r w:rsidR="009558D5" w:rsidRPr="00985785">
        <w:rPr>
          <w:rFonts w:ascii="Times New Roman" w:hAnsi="Times New Roman" w:cs="Times New Roman"/>
          <w:lang w:val="en-GB"/>
        </w:rPr>
        <w:t xml:space="preserve">(national or regional) </w:t>
      </w:r>
      <w:r w:rsidR="00854A42" w:rsidRPr="00985785">
        <w:rPr>
          <w:rFonts w:ascii="Times New Roman" w:hAnsi="Times New Roman" w:cs="Times New Roman"/>
          <w:lang w:val="en-GB"/>
        </w:rPr>
        <w:t>of the content.</w:t>
      </w:r>
      <w:r w:rsidR="00762A3B" w:rsidRPr="00985785">
        <w:rPr>
          <w:rFonts w:ascii="Times New Roman" w:hAnsi="Times New Roman" w:cs="Times New Roman"/>
          <w:lang w:val="en-GB"/>
        </w:rPr>
        <w:t xml:space="preserve"> </w:t>
      </w:r>
      <w:r w:rsidR="009558D5" w:rsidRPr="00985785">
        <w:rPr>
          <w:rFonts w:ascii="Times New Roman" w:hAnsi="Times New Roman" w:cs="Times New Roman"/>
          <w:lang w:val="en-GB"/>
        </w:rPr>
        <w:t>For example, in the range of 200,000 meters from the central point, the number of shops which have the same regional content will be more than 70% of total shops number which contain that con</w:t>
      </w:r>
      <w:r w:rsidR="00CC0C64" w:rsidRPr="00985785">
        <w:rPr>
          <w:rFonts w:ascii="Times New Roman" w:hAnsi="Times New Roman" w:cs="Times New Roman"/>
          <w:lang w:val="en-GB"/>
        </w:rPr>
        <w:t>t</w:t>
      </w:r>
      <w:r w:rsidR="009558D5" w:rsidRPr="00985785">
        <w:rPr>
          <w:rFonts w:ascii="Times New Roman" w:hAnsi="Times New Roman" w:cs="Times New Roman"/>
          <w:lang w:val="en-GB"/>
        </w:rPr>
        <w:t xml:space="preserve">ent. However, in terms of most national content, this number will be lower than 60%. As a consequence, </w:t>
      </w:r>
      <w:r w:rsidR="00CC0C64" w:rsidRPr="00985785">
        <w:rPr>
          <w:rFonts w:ascii="Times New Roman" w:hAnsi="Times New Roman" w:cs="Times New Roman"/>
          <w:lang w:val="en-GB"/>
        </w:rPr>
        <w:t xml:space="preserve">in the range of 200,000 meters, the number of shops exceeding 70% of the total number can be regarded as a feature of regional content. </w:t>
      </w:r>
      <w:r w:rsidR="00340B27" w:rsidRPr="00985785">
        <w:rPr>
          <w:rFonts w:ascii="Times New Roman" w:hAnsi="Times New Roman" w:cs="Times New Roman"/>
          <w:lang w:val="en-GB"/>
        </w:rPr>
        <w:t>After the project uses the above method to get more features</w:t>
      </w:r>
      <w:r w:rsidR="00523123" w:rsidRPr="00985785">
        <w:rPr>
          <w:rFonts w:ascii="Times New Roman" w:hAnsi="Times New Roman" w:cs="Times New Roman"/>
          <w:lang w:val="en-GB"/>
        </w:rPr>
        <w:t>, the project tries two machine learning methods to judge the regional content. One of them is the decision tree and other</w:t>
      </w:r>
      <w:r w:rsidR="00F40BCF" w:rsidRPr="00985785">
        <w:rPr>
          <w:rFonts w:ascii="Times New Roman" w:hAnsi="Times New Roman" w:cs="Times New Roman"/>
          <w:lang w:val="en-GB"/>
        </w:rPr>
        <w:t xml:space="preserve"> is logistic</w:t>
      </w:r>
      <w:r w:rsidR="004C581E" w:rsidRPr="00985785">
        <w:rPr>
          <w:rFonts w:ascii="Times New Roman" w:hAnsi="Times New Roman" w:cs="Times New Roman"/>
          <w:lang w:val="en-GB"/>
        </w:rPr>
        <w:t xml:space="preserve"> regression and b</w:t>
      </w:r>
      <w:r w:rsidR="004A4CBF" w:rsidRPr="00985785">
        <w:rPr>
          <w:rFonts w:ascii="Times New Roman" w:hAnsi="Times New Roman" w:cs="Times New Roman"/>
          <w:lang w:val="en-GB"/>
        </w:rPr>
        <w:t xml:space="preserve">oth </w:t>
      </w:r>
      <w:r w:rsidR="004C581E" w:rsidRPr="00985785">
        <w:rPr>
          <w:rFonts w:ascii="Times New Roman" w:hAnsi="Times New Roman" w:cs="Times New Roman"/>
          <w:lang w:val="en-GB"/>
        </w:rPr>
        <w:t>of them</w:t>
      </w:r>
      <w:r w:rsidR="004A4CBF" w:rsidRPr="00985785">
        <w:rPr>
          <w:rFonts w:ascii="Times New Roman" w:hAnsi="Times New Roman" w:cs="Times New Roman"/>
          <w:lang w:val="en-GB"/>
        </w:rPr>
        <w:t xml:space="preserve"> belong to the method of supervised learning</w:t>
      </w:r>
      <w:r w:rsidR="00EE4085" w:rsidRPr="00985785">
        <w:rPr>
          <w:rFonts w:ascii="Times New Roman" w:hAnsi="Times New Roman" w:cs="Times New Roman"/>
          <w:lang w:val="en-GB"/>
        </w:rPr>
        <w:t>.</w:t>
      </w:r>
      <w:r w:rsidR="006F050C" w:rsidRPr="00985785">
        <w:rPr>
          <w:rFonts w:ascii="Times New Roman" w:hAnsi="Times New Roman" w:cs="Times New Roman"/>
          <w:lang w:val="en-GB"/>
        </w:rPr>
        <w:t xml:space="preserve"> Supervised learning means that the training data has both features and labels. Through training, the machine can find the connection between the features and the labels by itself and can judge the labels when facing data with only features without labels [33].</w:t>
      </w:r>
      <w:r w:rsidR="00833F21" w:rsidRPr="00985785">
        <w:rPr>
          <w:rFonts w:ascii="Times New Roman" w:hAnsi="Times New Roman" w:cs="Times New Roman"/>
          <w:lang w:val="en-GB"/>
        </w:rPr>
        <w:t xml:space="preserve"> In this project, </w:t>
      </w:r>
      <w:r w:rsidR="0025322F" w:rsidRPr="00985785">
        <w:rPr>
          <w:rFonts w:ascii="Times New Roman" w:hAnsi="Times New Roman" w:cs="Times New Roman"/>
          <w:lang w:val="en-GB"/>
        </w:rPr>
        <w:t xml:space="preserve">the training data set includes widely distributed content and regional content that are judged in advance based on experiences, and </w:t>
      </w:r>
      <w:r w:rsidR="00E13BB0" w:rsidRPr="00985785">
        <w:rPr>
          <w:rFonts w:ascii="Times New Roman" w:hAnsi="Times New Roman" w:cs="Times New Roman"/>
          <w:lang w:val="en-GB"/>
        </w:rPr>
        <w:t>they are all marked on zero (widely distributed) or one (regional).</w:t>
      </w:r>
    </w:p>
    <w:p w14:paraId="144E01FE" w14:textId="7DC4E8C9" w:rsidR="00523123" w:rsidRPr="00985785" w:rsidRDefault="00523123" w:rsidP="008A27DB">
      <w:pPr>
        <w:pStyle w:val="2"/>
        <w:numPr>
          <w:ilvl w:val="0"/>
          <w:numId w:val="36"/>
        </w:numPr>
        <w:jc w:val="both"/>
        <w:rPr>
          <w:rFonts w:ascii="Times New Roman" w:hAnsi="Times New Roman"/>
          <w:i w:val="0"/>
          <w:lang w:eastAsia="zh-CN"/>
        </w:rPr>
      </w:pPr>
      <w:r w:rsidRPr="00985785">
        <w:rPr>
          <w:rFonts w:ascii="Times New Roman" w:hAnsi="Times New Roman"/>
          <w:i w:val="0"/>
        </w:rPr>
        <w:t>Decision Tree</w:t>
      </w:r>
    </w:p>
    <w:p w14:paraId="1978BE88" w14:textId="338F3B33" w:rsidR="00A0112B" w:rsidRPr="00985785" w:rsidRDefault="00D11E8D" w:rsidP="008A27DB">
      <w:pPr>
        <w:jc w:val="both"/>
        <w:rPr>
          <w:rFonts w:ascii="Times New Roman" w:hAnsi="Times New Roman" w:cs="Times New Roman"/>
          <w:lang w:val="en-GB"/>
        </w:rPr>
      </w:pPr>
      <w:r w:rsidRPr="00985785">
        <w:rPr>
          <w:rFonts w:ascii="Times New Roman" w:hAnsi="Times New Roman" w:cs="Times New Roman"/>
          <w:lang w:val="en-GB"/>
        </w:rPr>
        <w:t xml:space="preserve">A </w:t>
      </w:r>
      <w:r w:rsidR="00523123" w:rsidRPr="00985785">
        <w:rPr>
          <w:rFonts w:ascii="Times New Roman" w:hAnsi="Times New Roman" w:cs="Times New Roman"/>
          <w:lang w:val="en-GB"/>
        </w:rPr>
        <w:t xml:space="preserve">Decision tree is mainly used for classification and prediction of models [19] and the project uses decision tree to classify regional content and widely distributed content. There are two algorithms </w:t>
      </w:r>
      <w:r w:rsidR="002D081B" w:rsidRPr="00985785">
        <w:rPr>
          <w:rFonts w:ascii="Times New Roman" w:hAnsi="Times New Roman" w:cs="Times New Roman"/>
          <w:lang w:val="en-GB"/>
        </w:rPr>
        <w:t xml:space="preserve">tested </w:t>
      </w:r>
      <w:r w:rsidR="00523123" w:rsidRPr="00985785">
        <w:rPr>
          <w:rFonts w:ascii="Times New Roman" w:hAnsi="Times New Roman" w:cs="Times New Roman"/>
          <w:lang w:val="en-GB"/>
        </w:rPr>
        <w:t>in this project. One is the ID3 algorithm and the other is the Cart algorithm. Both algorithm use training dataset to create the tree and then use the tree to classify the test dataset [20].</w:t>
      </w:r>
      <w:r w:rsidR="00BC3103" w:rsidRPr="00985785">
        <w:rPr>
          <w:rFonts w:ascii="Times New Roman" w:hAnsi="Times New Roman" w:cs="Times New Roman"/>
          <w:lang w:val="en-GB"/>
        </w:rPr>
        <w:t xml:space="preserve"> </w:t>
      </w:r>
      <w:r w:rsidR="001E1831" w:rsidRPr="00985785">
        <w:rPr>
          <w:rFonts w:ascii="Times New Roman" w:hAnsi="Times New Roman" w:cs="Times New Roman"/>
          <w:lang w:val="en-GB"/>
        </w:rPr>
        <w:t xml:space="preserve">The reason why the project chooses these two algorithms is that after the project found some features of regional content, the thresholds of these features’ value were defined by the developer. For example, if </w:t>
      </w:r>
      <w:r w:rsidR="00CB1631" w:rsidRPr="00985785">
        <w:rPr>
          <w:rFonts w:ascii="Times New Roman" w:hAnsi="Times New Roman" w:cs="Times New Roman"/>
          <w:lang w:val="en-GB"/>
        </w:rPr>
        <w:t>the average</w:t>
      </w:r>
      <w:r w:rsidR="001E1831" w:rsidRPr="00985785">
        <w:rPr>
          <w:rFonts w:ascii="Times New Roman" w:hAnsi="Times New Roman" w:cs="Times New Roman"/>
          <w:lang w:val="en-GB"/>
        </w:rPr>
        <w:t xml:space="preserve"> distance of all shops which contain a specific content more than 300,000 meters</w:t>
      </w:r>
      <w:r w:rsidR="0094370C" w:rsidRPr="00985785">
        <w:rPr>
          <w:rFonts w:ascii="Times New Roman" w:hAnsi="Times New Roman" w:cs="Times New Roman"/>
          <w:lang w:val="en-GB"/>
        </w:rPr>
        <w:t xml:space="preserve"> </w:t>
      </w:r>
      <w:r w:rsidR="001E1831" w:rsidRPr="00985785">
        <w:rPr>
          <w:rFonts w:ascii="Times New Roman" w:hAnsi="Times New Roman" w:cs="Times New Roman"/>
          <w:lang w:val="en-GB"/>
        </w:rPr>
        <w:t>from the central point, the content is definitely not regional content.</w:t>
      </w:r>
      <w:r w:rsidR="00CB1631" w:rsidRPr="00985785">
        <w:rPr>
          <w:rFonts w:ascii="Times New Roman" w:hAnsi="Times New Roman" w:cs="Times New Roman"/>
          <w:lang w:val="en-GB"/>
        </w:rPr>
        <w:t xml:space="preserve"> The threshold 300,000 meters is defined by developer and </w:t>
      </w:r>
      <w:r w:rsidR="0094370C" w:rsidRPr="00985785">
        <w:rPr>
          <w:rFonts w:ascii="Times New Roman" w:hAnsi="Times New Roman" w:cs="Times New Roman"/>
          <w:lang w:val="en-GB"/>
        </w:rPr>
        <w:t>can be regarded as a symbol (‘&gt;300,000’)</w:t>
      </w:r>
      <w:r w:rsidR="00CB1631" w:rsidRPr="00985785">
        <w:rPr>
          <w:rFonts w:ascii="Times New Roman" w:hAnsi="Times New Roman" w:cs="Times New Roman"/>
          <w:lang w:val="en-GB"/>
        </w:rPr>
        <w:t xml:space="preserve">. Thus, the project uses the ID3 algorithm </w:t>
      </w:r>
      <w:r w:rsidR="0094370C" w:rsidRPr="00985785">
        <w:rPr>
          <w:rFonts w:ascii="Times New Roman" w:hAnsi="Times New Roman" w:cs="Times New Roman"/>
          <w:lang w:val="en-GB"/>
        </w:rPr>
        <w:t xml:space="preserve">which uses symbolic data to generate the decision tree [34] </w:t>
      </w:r>
      <w:r w:rsidR="00CB1631" w:rsidRPr="00985785">
        <w:rPr>
          <w:rFonts w:ascii="Times New Roman" w:hAnsi="Times New Roman" w:cs="Times New Roman"/>
          <w:lang w:val="en-GB"/>
        </w:rPr>
        <w:t>to classify the content</w:t>
      </w:r>
      <w:r w:rsidR="001115DE" w:rsidRPr="00985785">
        <w:rPr>
          <w:rFonts w:ascii="Times New Roman" w:hAnsi="Times New Roman" w:cs="Times New Roman"/>
          <w:lang w:val="en-GB"/>
        </w:rPr>
        <w:t xml:space="preserve"> to regional or not</w:t>
      </w:r>
      <w:r w:rsidR="00CB1631" w:rsidRPr="00985785">
        <w:rPr>
          <w:rFonts w:ascii="Times New Roman" w:hAnsi="Times New Roman" w:cs="Times New Roman"/>
          <w:lang w:val="en-GB"/>
        </w:rPr>
        <w:t>.</w:t>
      </w:r>
      <w:r w:rsidR="001115DE" w:rsidRPr="00985785">
        <w:rPr>
          <w:rFonts w:ascii="Times New Roman" w:hAnsi="Times New Roman" w:cs="Times New Roman"/>
          <w:lang w:val="en-GB"/>
        </w:rPr>
        <w:t xml:space="preserve"> </w:t>
      </w:r>
      <w:r w:rsidR="0026522F" w:rsidRPr="00985785">
        <w:rPr>
          <w:rFonts w:ascii="Times New Roman" w:hAnsi="Times New Roman" w:cs="Times New Roman"/>
          <w:lang w:val="en-GB"/>
        </w:rPr>
        <w:t xml:space="preserve">However, there are some disadvantages to use the ID3 algorithm (details in </w:t>
      </w:r>
      <w:r w:rsidR="002E073B" w:rsidRPr="00985785">
        <w:rPr>
          <w:rFonts w:ascii="Times New Roman" w:hAnsi="Times New Roman" w:cs="Times New Roman"/>
          <w:lang w:val="en-GB"/>
        </w:rPr>
        <w:t>4.1.2</w:t>
      </w:r>
      <w:r w:rsidR="0026522F" w:rsidRPr="00985785">
        <w:rPr>
          <w:rFonts w:ascii="Times New Roman" w:hAnsi="Times New Roman" w:cs="Times New Roman"/>
          <w:lang w:val="en-GB"/>
        </w:rPr>
        <w:t>)</w:t>
      </w:r>
      <w:r w:rsidR="002E073B" w:rsidRPr="00985785">
        <w:rPr>
          <w:rFonts w:ascii="Times New Roman" w:hAnsi="Times New Roman" w:cs="Times New Roman"/>
          <w:lang w:val="en-GB"/>
        </w:rPr>
        <w:t xml:space="preserve"> and </w:t>
      </w:r>
      <w:r w:rsidR="00E64997" w:rsidRPr="00985785">
        <w:rPr>
          <w:rFonts w:ascii="Times New Roman" w:hAnsi="Times New Roman" w:cs="Times New Roman"/>
          <w:lang w:val="en-GB"/>
        </w:rPr>
        <w:t>the project trie</w:t>
      </w:r>
      <w:r w:rsidR="00691C68" w:rsidRPr="00985785">
        <w:rPr>
          <w:rFonts w:ascii="Times New Roman" w:hAnsi="Times New Roman" w:cs="Times New Roman"/>
          <w:lang w:val="en-GB"/>
        </w:rPr>
        <w:t>s</w:t>
      </w:r>
      <w:r w:rsidR="00E64997" w:rsidRPr="00985785">
        <w:rPr>
          <w:rFonts w:ascii="Times New Roman" w:hAnsi="Times New Roman" w:cs="Times New Roman"/>
          <w:lang w:val="en-GB"/>
        </w:rPr>
        <w:t xml:space="preserve"> another decision tree algorithm</w:t>
      </w:r>
      <w:r w:rsidR="00691C68" w:rsidRPr="00985785">
        <w:rPr>
          <w:rFonts w:ascii="Times New Roman" w:hAnsi="Times New Roman" w:cs="Times New Roman"/>
          <w:lang w:val="en-GB"/>
        </w:rPr>
        <w:t xml:space="preserve"> – Cart algorithm (details in 4.3.1)</w:t>
      </w:r>
      <w:r w:rsidR="00E64997" w:rsidRPr="00985785">
        <w:rPr>
          <w:rFonts w:ascii="Times New Roman" w:hAnsi="Times New Roman" w:cs="Times New Roman"/>
          <w:lang w:val="en-GB"/>
        </w:rPr>
        <w:t>.</w:t>
      </w:r>
      <w:r w:rsidR="002E073B" w:rsidRPr="00985785">
        <w:rPr>
          <w:rFonts w:ascii="Times New Roman" w:hAnsi="Times New Roman" w:cs="Times New Roman"/>
          <w:lang w:val="en-GB"/>
        </w:rPr>
        <w:t xml:space="preserve"> </w:t>
      </w:r>
    </w:p>
    <w:p w14:paraId="18DEDB63" w14:textId="2C0B3592" w:rsidR="00506A38" w:rsidRPr="00985785" w:rsidRDefault="00506A38" w:rsidP="008A27DB">
      <w:pPr>
        <w:jc w:val="both"/>
        <w:rPr>
          <w:rFonts w:ascii="Times New Roman" w:hAnsi="Times New Roman" w:cs="Times New Roman"/>
          <w:lang w:val="en-GB"/>
        </w:rPr>
      </w:pPr>
      <w:r w:rsidRPr="00985785">
        <w:rPr>
          <w:rFonts w:ascii="Times New Roman" w:hAnsi="Times New Roman" w:cs="Times New Roman"/>
          <w:lang w:val="en-GB"/>
        </w:rPr>
        <w:t xml:space="preserve">In this project, the result of the decision tree is binary (details in 4.2 and 4.3), which means content is judged to be regional or non-regional. However, the project also wants </w:t>
      </w:r>
      <w:r w:rsidRPr="00985785">
        <w:rPr>
          <w:rFonts w:ascii="Times New Roman" w:hAnsi="Times New Roman" w:cs="Times New Roman"/>
          <w:lang w:val="en-GB"/>
        </w:rPr>
        <w:lastRenderedPageBreak/>
        <w:t xml:space="preserve">to know how much probability content is judged as regional. Thus, the project tries </w:t>
      </w:r>
      <w:r w:rsidR="00EF25BB" w:rsidRPr="00985785">
        <w:rPr>
          <w:rFonts w:ascii="Times New Roman" w:hAnsi="Times New Roman" w:cs="Times New Roman"/>
          <w:lang w:val="en-GB"/>
        </w:rPr>
        <w:t>another method - logistic regression</w:t>
      </w:r>
      <w:r w:rsidRPr="00985785">
        <w:rPr>
          <w:rFonts w:ascii="Times New Roman" w:hAnsi="Times New Roman" w:cs="Times New Roman"/>
          <w:lang w:val="en-GB"/>
        </w:rPr>
        <w:t>.</w:t>
      </w:r>
    </w:p>
    <w:p w14:paraId="619B963B" w14:textId="3789CF28" w:rsidR="00523123" w:rsidRPr="00985785" w:rsidRDefault="00523123" w:rsidP="008A27DB">
      <w:pPr>
        <w:pStyle w:val="2"/>
        <w:numPr>
          <w:ilvl w:val="0"/>
          <w:numId w:val="36"/>
        </w:numPr>
        <w:jc w:val="both"/>
        <w:rPr>
          <w:rFonts w:ascii="Times New Roman" w:hAnsi="Times New Roman"/>
          <w:i w:val="0"/>
          <w:lang w:eastAsia="zh-CN"/>
        </w:rPr>
      </w:pPr>
      <w:r w:rsidRPr="00985785">
        <w:rPr>
          <w:rFonts w:ascii="Times New Roman" w:hAnsi="Times New Roman"/>
          <w:i w:val="0"/>
        </w:rPr>
        <w:t>Logistic Regression</w:t>
      </w:r>
    </w:p>
    <w:p w14:paraId="28DF42FB" w14:textId="056E360F"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The project studies the classification problem, so the dependent variable of the model is classification variable (0 </w:t>
      </w:r>
      <w:r w:rsidR="0077214D" w:rsidRPr="00985785">
        <w:rPr>
          <w:rFonts w:ascii="Times New Roman" w:hAnsi="Times New Roman" w:cs="Times New Roman"/>
          <w:bCs/>
          <w:color w:val="000000"/>
          <w:lang w:val="en-GB"/>
        </w:rPr>
        <w:t xml:space="preserve">or </w:t>
      </w:r>
      <w:r w:rsidRPr="00985785">
        <w:rPr>
          <w:rFonts w:ascii="Times New Roman" w:hAnsi="Times New Roman" w:cs="Times New Roman"/>
          <w:bCs/>
          <w:color w:val="000000"/>
          <w:lang w:val="en-GB"/>
        </w:rPr>
        <w:t>1) and the independent and dependent variables of the model are nonlinear. As a result, logistic regression model is more suitable for this project and the project selected the lo</w:t>
      </w:r>
      <w:r w:rsidR="005B2A30" w:rsidRPr="00985785">
        <w:rPr>
          <w:rFonts w:ascii="Times New Roman" w:hAnsi="Times New Roman" w:cs="Times New Roman"/>
          <w:bCs/>
          <w:color w:val="000000"/>
          <w:lang w:val="en-GB"/>
        </w:rPr>
        <w:t xml:space="preserve">gistic regression model of the </w:t>
      </w:r>
      <w:proofErr w:type="spellStart"/>
      <w:r w:rsidR="005B2A30"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klearn</w:t>
      </w:r>
      <w:proofErr w:type="spellEnd"/>
      <w:r w:rsidR="007819BC" w:rsidRPr="00985785">
        <w:rPr>
          <w:rFonts w:ascii="Times New Roman" w:eastAsiaTheme="minorEastAsia" w:hAnsi="Times New Roman" w:cs="Times New Roman"/>
          <w:color w:val="000000"/>
        </w:rPr>
        <w:t>-learn</w:t>
      </w:r>
      <w:r w:rsidRPr="00985785">
        <w:rPr>
          <w:rFonts w:ascii="Times New Roman" w:hAnsi="Times New Roman" w:cs="Times New Roman"/>
          <w:bCs/>
          <w:color w:val="000000"/>
          <w:lang w:val="en-GB"/>
        </w:rPr>
        <w:t xml:space="preserve"> package as the classifier</w:t>
      </w:r>
      <w:r w:rsidR="0019091E" w:rsidRPr="00985785">
        <w:rPr>
          <w:rFonts w:ascii="Times New Roman" w:hAnsi="Times New Roman" w:cs="Times New Roman"/>
          <w:bCs/>
          <w:color w:val="000000"/>
          <w:lang w:val="en-GB"/>
        </w:rPr>
        <w:t xml:space="preserve"> to find the possibility that each piece of content is judged to be regional</w:t>
      </w:r>
      <w:r w:rsidRPr="00985785">
        <w:rPr>
          <w:rFonts w:ascii="Times New Roman" w:hAnsi="Times New Roman" w:cs="Times New Roman"/>
          <w:bCs/>
          <w:color w:val="000000"/>
          <w:lang w:val="en-GB"/>
        </w:rPr>
        <w:t>.</w:t>
      </w:r>
    </w:p>
    <w:p w14:paraId="18196017" w14:textId="77777777"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Logistic regression is well suited to describe the relationship which is expressed as probability between classification results and one or more classifications [27]. It can adapt to multiple classification results. In this project, logistic regression is used to calculate the probability of a binary event occurring under multiple independent features [28]. The following model is the model of logistics regression: </w:t>
      </w:r>
    </w:p>
    <w:p w14:paraId="20882215" w14:textId="7F2A0A16" w:rsidR="00523123" w:rsidRPr="00985785" w:rsidRDefault="00523123" w:rsidP="00523123">
      <w:pPr>
        <w:jc w:val="both"/>
        <w:rPr>
          <w:rFonts w:ascii="Times New Roman" w:hAnsi="Times New Roman" w:cs="Times New Roman"/>
          <w:bCs/>
          <w:color w:val="000000"/>
          <w:lang w:val="en-GB"/>
        </w:rPr>
      </w:pPr>
      <m:oMath>
        <m:r>
          <w:rPr>
            <w:rFonts w:ascii="Cambria Math" w:hAnsi="Cambria Math" w:cs="Times New Roman"/>
            <w:color w:val="000000"/>
            <w:lang w:val="en-GB"/>
          </w:rPr>
          <m:t>x</m:t>
        </m:r>
      </m:oMath>
      <w:r w:rsidRPr="00985785">
        <w:rPr>
          <w:rFonts w:ascii="Times New Roman" w:hAnsi="Times New Roman" w:cs="Times New Roman"/>
          <w:bCs/>
          <w:color w:val="000000"/>
          <w:lang w:val="en-GB"/>
        </w:rPr>
        <w:t xml:space="preserve"> denotes the vector of feature variables, and </w:t>
      </w:r>
      <m:oMath>
        <m:r>
          <w:rPr>
            <w:rFonts w:ascii="Cambria Math" w:hAnsi="Cambria Math" w:cs="Times New Roman"/>
            <w:color w:val="000000"/>
            <w:lang w:val="en-GB"/>
          </w:rPr>
          <m:t>b∈</m:t>
        </m:r>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0,1</m:t>
            </m:r>
          </m:e>
        </m:d>
      </m:oMath>
      <w:r w:rsidRPr="00985785">
        <w:rPr>
          <w:rFonts w:ascii="Times New Roman" w:hAnsi="Times New Roman" w:cs="Times New Roman"/>
          <w:bCs/>
          <w:color w:val="000000"/>
          <w:lang w:val="en-GB"/>
        </w:rPr>
        <w:t xml:space="preserve"> denotes the associated binary output. </w:t>
      </w:r>
      <m:oMath>
        <m:r>
          <w:rPr>
            <w:rFonts w:ascii="Cambria Math" w:hAnsi="Cambria Math" w:cs="Times New Roman"/>
            <w:color w:val="000000"/>
            <w:lang w:val="en-GB"/>
          </w:rPr>
          <m:t>w</m:t>
        </m:r>
      </m:oMath>
      <w:r w:rsidRPr="00985785">
        <w:rPr>
          <w:rFonts w:ascii="Times New Roman" w:hAnsi="Times New Roman" w:cs="Times New Roman"/>
          <w:bCs/>
          <w:color w:val="000000"/>
          <w:lang w:val="en-GB"/>
        </w:rPr>
        <w:t xml:space="preserve"> </w:t>
      </w:r>
      <w:r w:rsidR="002F5C27" w:rsidRPr="00985785">
        <w:rPr>
          <w:rFonts w:ascii="Times New Roman" w:hAnsi="Times New Roman" w:cs="Times New Roman"/>
          <w:bCs/>
          <w:color w:val="000000"/>
          <w:lang w:val="en-GB"/>
        </w:rPr>
        <w:t>represents the weight vector and the</w:t>
      </w:r>
      <w:r w:rsidRPr="00985785">
        <w:rPr>
          <w:rFonts w:ascii="Times New Roman" w:hAnsi="Times New Roman" w:cs="Times New Roman"/>
          <w:bCs/>
          <w:color w:val="000000"/>
          <w:lang w:val="en-GB"/>
        </w:rPr>
        <w:t xml:space="preserve"> </w:t>
      </w:r>
      <m:oMath>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oMath>
      <w:r w:rsidR="002F5C27" w:rsidRPr="00985785">
        <w:rPr>
          <w:rFonts w:ascii="Times New Roman" w:hAnsi="Times New Roman" w:cs="Times New Roman"/>
          <w:bCs/>
          <w:color w:val="000000"/>
          <w:lang w:val="en-GB"/>
        </w:rPr>
        <w:t xml:space="preserve"> is the transposed matrix of w. </w:t>
      </w:r>
      <m:oMath>
        <m:r>
          <w:rPr>
            <w:rFonts w:ascii="Cambria Math" w:hAnsi="Cambria Math" w:cs="Times New Roman"/>
            <w:color w:val="000000"/>
            <w:lang w:val="en-GB"/>
          </w:rPr>
          <m:t>σ</m:t>
        </m:r>
        <m:d>
          <m:dPr>
            <m:ctrlPr>
              <w:rPr>
                <w:rFonts w:ascii="Cambria Math" w:hAnsi="Cambria Math" w:cs="Times New Roman"/>
                <w:i/>
                <w:color w:val="000000"/>
                <w:lang w:val="en-GB"/>
              </w:rPr>
            </m:ctrlPr>
          </m:dPr>
          <m:e>
            <m:r>
              <w:rPr>
                <w:rFonts w:ascii="Cambria Math" w:hAnsi="Cambria Math" w:cs="Times New Roman"/>
                <w:color w:val="000000"/>
                <w:lang w:val="en-GB"/>
              </w:rPr>
              <m:t>.</m:t>
            </m:r>
          </m:e>
        </m:d>
        <m:r>
          <w:rPr>
            <w:rFonts w:ascii="Cambria Math" w:hAnsi="Cambria Math" w:cs="Times New Roman"/>
            <w:color w:val="000000"/>
            <w:lang w:val="en-GB"/>
          </w:rPr>
          <m:t xml:space="preserve"> </m:t>
        </m:r>
      </m:oMath>
      <w:r w:rsidR="00910C54" w:rsidRPr="00985785">
        <w:rPr>
          <w:rFonts w:ascii="Times New Roman" w:hAnsi="Times New Roman" w:cs="Times New Roman"/>
          <w:color w:val="000000"/>
          <w:lang w:val="en-GB"/>
        </w:rPr>
        <w:t xml:space="preserve">is the sigmoid function. </w:t>
      </w:r>
      <m:oMath>
        <m:r>
          <w:rPr>
            <w:rFonts w:ascii="Cambria Math" w:hAnsi="Cambria Math" w:cs="Times New Roman"/>
            <w:color w:val="000000"/>
            <w:lang w:val="en-GB"/>
          </w:rPr>
          <m:t>v</m:t>
        </m:r>
      </m:oMath>
      <w:r w:rsidR="00DB4573" w:rsidRPr="00985785">
        <w:rPr>
          <w:rFonts w:ascii="Times New Roman" w:hAnsi="Times New Roman" w:cs="Times New Roman"/>
          <w:color w:val="000000"/>
          <w:lang w:val="en-GB"/>
        </w:rPr>
        <w:t xml:space="preserve"> </w:t>
      </w:r>
      <w:r w:rsidR="005E20E7" w:rsidRPr="00985785">
        <w:rPr>
          <w:rFonts w:ascii="Times New Roman" w:hAnsi="Times New Roman" w:cs="Times New Roman"/>
          <w:color w:val="000000"/>
          <w:lang w:val="en-GB"/>
        </w:rPr>
        <w:t xml:space="preserve">is the intercept. </w:t>
      </w:r>
      <w:r w:rsidRPr="00985785">
        <w:rPr>
          <w:rFonts w:ascii="Times New Roman" w:hAnsi="Times New Roman" w:cs="Times New Roman"/>
          <w:bCs/>
          <w:color w:val="000000"/>
          <w:lang w:val="en-GB"/>
        </w:rPr>
        <w:t>The logistic regression has model:</w:t>
      </w:r>
    </w:p>
    <w:p w14:paraId="21903D4C" w14:textId="553A0E16" w:rsidR="00523123" w:rsidRPr="00985785" w:rsidRDefault="00523123" w:rsidP="00523123">
      <w:pPr>
        <w:rPr>
          <w:rFonts w:ascii="Times New Roman" w:hAnsi="Times New Roman" w:cs="Times New Roman"/>
          <w:bCs/>
          <w:color w:val="000000"/>
          <w:lang w:val="en-GB"/>
        </w:rPr>
      </w:pPr>
      <m:oMathPara>
        <m:oMath>
          <m:r>
            <w:rPr>
              <w:rFonts w:ascii="Cambria Math" w:hAnsi="Cambria Math" w:cs="Times New Roman"/>
              <w:color w:val="000000"/>
              <w:lang w:val="en-GB"/>
            </w:rPr>
            <m:t>Prob</m:t>
          </m:r>
          <m:d>
            <m:dPr>
              <m:ctrlPr>
                <w:rPr>
                  <w:rFonts w:ascii="Cambria Math" w:hAnsi="Cambria Math" w:cs="Times New Roman"/>
                  <w:bCs/>
                  <w:i/>
                  <w:color w:val="000000"/>
                  <w:lang w:val="en-GB"/>
                </w:rPr>
              </m:ctrlPr>
            </m:dPr>
            <m:e>
              <m:r>
                <w:rPr>
                  <w:rFonts w:ascii="Cambria Math" w:hAnsi="Cambria Math" w:cs="Times New Roman"/>
                  <w:color w:val="000000"/>
                  <w:lang w:val="en-GB"/>
                </w:rPr>
                <m:t>b</m:t>
              </m:r>
            </m:e>
            <m:e>
              <m:r>
                <w:rPr>
                  <w:rFonts w:ascii="Cambria Math" w:hAnsi="Cambria Math" w:cs="Times New Roman"/>
                  <w:color w:val="000000"/>
                  <w:lang w:val="en-GB"/>
                </w:rPr>
                <m:t>x;w</m:t>
              </m:r>
            </m:e>
          </m:d>
          <m:r>
            <w:rPr>
              <w:rFonts w:ascii="Cambria Math" w:hAnsi="Cambria Math" w:cs="Times New Roman"/>
              <w:color w:val="000000"/>
              <w:lang w:val="en-GB"/>
            </w:rPr>
            <m:t>=σ(</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m:t>
          </m:r>
          <m:f>
            <m:fPr>
              <m:ctrlPr>
                <w:rPr>
                  <w:rFonts w:ascii="Cambria Math" w:hAnsi="Cambria Math" w:cs="Times New Roman"/>
                  <w:bCs/>
                  <w:i/>
                  <w:color w:val="000000"/>
                  <w:lang w:val="en-GB"/>
                </w:rPr>
              </m:ctrlPr>
            </m:fPr>
            <m:num>
              <m:r>
                <w:rPr>
                  <w:rFonts w:ascii="Cambria Math" w:hAnsi="Cambria Math" w:cs="Times New Roman"/>
                  <w:color w:val="000000"/>
                  <w:lang w:val="en-GB"/>
                </w:rPr>
                <m:t>1</m:t>
              </m:r>
            </m:num>
            <m:den>
              <m:r>
                <w:rPr>
                  <w:rFonts w:ascii="Cambria Math" w:hAnsi="Cambria Math" w:cs="Times New Roman"/>
                  <w:color w:val="000000"/>
                  <w:lang w:val="en-GB"/>
                </w:rPr>
                <m:t>1+</m:t>
              </m:r>
              <m:r>
                <m:rPr>
                  <m:sty m:val="p"/>
                </m:rPr>
                <w:rPr>
                  <w:rFonts w:ascii="Cambria Math" w:hAnsi="Cambria Math" w:cs="Times New Roman"/>
                  <w:color w:val="000000"/>
                  <w:lang w:val="en-GB"/>
                </w:rPr>
                <m:t>exp⁡</m:t>
              </m:r>
              <m:r>
                <w:rPr>
                  <w:rFonts w:ascii="Cambria Math" w:hAnsi="Cambria Math" w:cs="Times New Roman"/>
                  <w:color w:val="000000"/>
                  <w:lang w:val="en-GB"/>
                </w:rPr>
                <m:t>(-b(</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x+v))</m:t>
              </m:r>
            </m:den>
          </m:f>
        </m:oMath>
      </m:oMathPara>
    </w:p>
    <w:p w14:paraId="358C52E5" w14:textId="7EF7D690"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Logistic loss function</w:t>
      </w:r>
      <w:r w:rsidR="00DB4573" w:rsidRPr="00985785">
        <w:rPr>
          <w:rFonts w:ascii="Times New Roman" w:hAnsi="Times New Roman" w:cs="Times New Roman"/>
          <w:bCs/>
          <w:color w:val="000000"/>
          <w:lang w:val="en-GB"/>
        </w:rPr>
        <w:t xml:space="preserve"> (</w:t>
      </w:r>
      <m:oMath>
        <m:r>
          <w:rPr>
            <w:rFonts w:ascii="Cambria Math" w:hAnsi="Cambria Math" w:cs="Times New Roman"/>
            <w:color w:val="000000"/>
            <w:lang w:val="en-GB"/>
          </w:rPr>
          <m:t>z</m:t>
        </m:r>
      </m:oMath>
      <w:r w:rsidR="00DB4573" w:rsidRPr="00985785">
        <w:rPr>
          <w:rFonts w:ascii="Times New Roman" w:hAnsi="Times New Roman" w:cs="Times New Roman"/>
          <w:color w:val="000000"/>
          <w:lang w:val="en-GB"/>
        </w:rPr>
        <w:t xml:space="preserve"> is </w:t>
      </w:r>
      <m:oMath>
        <m:r>
          <w:rPr>
            <w:rFonts w:ascii="Cambria Math" w:hAnsi="Cambria Math" w:cs="Times New Roman"/>
            <w:color w:val="000000"/>
            <w:lang w:val="en-GB"/>
          </w:rPr>
          <m:t>b(</m:t>
        </m:r>
        <m:sSup>
          <m:sSupPr>
            <m:ctrlPr>
              <w:rPr>
                <w:rFonts w:ascii="Cambria Math" w:hAnsi="Cambria Math" w:cs="Times New Roman"/>
                <w:bCs/>
                <w:i/>
                <w:color w:val="000000"/>
                <w:lang w:val="en-GB"/>
              </w:rPr>
            </m:ctrlPr>
          </m:sSupPr>
          <m:e>
            <m:r>
              <w:rPr>
                <w:rFonts w:ascii="Cambria Math" w:hAnsi="Cambria Math" w:cs="Times New Roman"/>
                <w:color w:val="000000"/>
                <w:lang w:val="en-GB"/>
              </w:rPr>
              <m:t>w</m:t>
            </m:r>
          </m:e>
          <m:sup>
            <m:r>
              <w:rPr>
                <w:rFonts w:ascii="Cambria Math" w:hAnsi="Cambria Math" w:cs="Times New Roman"/>
                <w:color w:val="000000"/>
                <w:lang w:val="en-GB"/>
              </w:rPr>
              <m:t>T</m:t>
            </m:r>
          </m:sup>
        </m:sSup>
        <m:r>
          <w:rPr>
            <w:rFonts w:ascii="Cambria Math" w:hAnsi="Cambria Math" w:cs="Times New Roman"/>
            <w:color w:val="000000"/>
            <w:lang w:val="en-GB"/>
          </w:rPr>
          <m:t>x+v</m:t>
        </m:r>
      </m:oMath>
      <w:r w:rsidR="00DB4573"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w:t>
      </w:r>
    </w:p>
    <w:p w14:paraId="6354DD34" w14:textId="77777777" w:rsidR="00523123" w:rsidRPr="00985785" w:rsidRDefault="00523123" w:rsidP="00523123">
      <w:pPr>
        <w:rPr>
          <w:rFonts w:ascii="Times New Roman" w:hAnsi="Times New Roman" w:cs="Times New Roman"/>
          <w:bCs/>
          <w:color w:val="000000"/>
          <w:lang w:val="en-GB"/>
        </w:rPr>
      </w:pPr>
      <m:oMathPara>
        <m:oMath>
          <m:r>
            <w:rPr>
              <w:rFonts w:ascii="Cambria Math" w:hAnsi="Cambria Math" w:cs="Times New Roman"/>
              <w:color w:val="000000"/>
              <w:lang w:val="en-GB"/>
            </w:rPr>
            <m:t>f</m:t>
          </m:r>
          <m:d>
            <m:dPr>
              <m:ctrlPr>
                <w:rPr>
                  <w:rFonts w:ascii="Cambria Math" w:hAnsi="Cambria Math" w:cs="Times New Roman"/>
                  <w:bCs/>
                  <w:i/>
                  <w:color w:val="000000"/>
                  <w:lang w:val="en-GB"/>
                </w:rPr>
              </m:ctrlPr>
            </m:dPr>
            <m:e>
              <m:r>
                <w:rPr>
                  <w:rFonts w:ascii="Cambria Math" w:hAnsi="Cambria Math" w:cs="Times New Roman"/>
                  <w:color w:val="000000"/>
                  <w:lang w:val="en-GB"/>
                </w:rPr>
                <m:t>z</m:t>
              </m:r>
            </m:e>
          </m:d>
          <m:r>
            <w:rPr>
              <w:rFonts w:ascii="Cambria Math" w:hAnsi="Cambria Math" w:cs="Times New Roman"/>
              <w:color w:val="000000"/>
              <w:lang w:val="en-GB"/>
            </w:rPr>
            <m:t>=</m:t>
          </m:r>
          <m:r>
            <m:rPr>
              <m:sty m:val="p"/>
            </m:rPr>
            <w:rPr>
              <w:rFonts w:ascii="Cambria Math" w:hAnsi="Cambria Math" w:cs="Times New Roman"/>
              <w:color w:val="000000"/>
              <w:lang w:val="en-GB"/>
            </w:rPr>
            <m:t>log⁡</m:t>
          </m:r>
          <m:r>
            <w:rPr>
              <w:rFonts w:ascii="Cambria Math" w:hAnsi="Cambria Math" w:cs="Times New Roman"/>
              <w:color w:val="000000"/>
              <w:lang w:val="en-GB"/>
            </w:rPr>
            <m:t>(1+</m:t>
          </m:r>
          <m:r>
            <m:rPr>
              <m:sty m:val="p"/>
            </m:rPr>
            <w:rPr>
              <w:rFonts w:ascii="Cambria Math" w:hAnsi="Cambria Math" w:cs="Times New Roman"/>
              <w:color w:val="000000"/>
              <w:lang w:val="en-GB"/>
            </w:rPr>
            <m:t>exp⁡</m:t>
          </m:r>
          <m:r>
            <w:rPr>
              <w:rFonts w:ascii="Cambria Math" w:hAnsi="Cambria Math" w:cs="Times New Roman"/>
              <w:color w:val="000000"/>
              <w:lang w:val="en-GB"/>
            </w:rPr>
            <m:t>(-z))</m:t>
          </m:r>
        </m:oMath>
      </m:oMathPara>
    </w:p>
    <w:p w14:paraId="49B6EEB4" w14:textId="30B3F474" w:rsidR="00523123" w:rsidRPr="00985785" w:rsidRDefault="00DB457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Supposing the training dataset is </w:t>
      </w:r>
      <m:oMath>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1</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1</m:t>
                    </m:r>
                  </m:e>
                </m:d>
              </m:sup>
            </m:sSup>
          </m:e>
        </m:d>
        <m:r>
          <w:rPr>
            <w:rFonts w:ascii="Cambria Math" w:hAnsi="Cambria Math" w:cs="Times New Roman"/>
            <w:color w:val="000000"/>
            <w:lang w:val="en-GB"/>
          </w:rPr>
          <m:t xml:space="preserve">, </m:t>
        </m:r>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2</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2</m:t>
                    </m:r>
                  </m:e>
                </m:d>
              </m:sup>
            </m:sSup>
          </m:e>
        </m:d>
        <m:r>
          <w:rPr>
            <w:rFonts w:ascii="Cambria Math" w:hAnsi="Cambria Math" w:cs="Times New Roman"/>
            <w:color w:val="000000"/>
            <w:lang w:val="en-GB"/>
          </w:rPr>
          <m:t>,…,</m:t>
        </m:r>
        <m:d>
          <m:dPr>
            <m:ctrlPr>
              <w:rPr>
                <w:rFonts w:ascii="Cambria Math" w:hAnsi="Cambria Math" w:cs="Times New Roman"/>
                <w:bCs/>
                <w:i/>
                <w:color w:val="000000"/>
                <w:lang w:val="en-GB"/>
              </w:rPr>
            </m:ctrlPr>
          </m:dPr>
          <m:e>
            <m:sSup>
              <m:sSupPr>
                <m:ctrlPr>
                  <w:rPr>
                    <w:rFonts w:ascii="Cambria Math" w:hAnsi="Cambria Math" w:cs="Times New Roman"/>
                    <w:bCs/>
                    <w:i/>
                    <w:color w:val="000000"/>
                    <w:lang w:val="en-GB"/>
                  </w:rPr>
                </m:ctrlPr>
              </m:sSupPr>
              <m:e>
                <m:r>
                  <w:rPr>
                    <w:rFonts w:ascii="Cambria Math" w:hAnsi="Cambria Math" w:cs="Times New Roman"/>
                    <w:color w:val="000000"/>
                    <w:lang w:val="en-GB"/>
                  </w:rPr>
                  <m:t>x</m:t>
                </m:r>
              </m:e>
              <m:sup>
                <m:d>
                  <m:dPr>
                    <m:ctrlPr>
                      <w:rPr>
                        <w:rFonts w:ascii="Cambria Math" w:hAnsi="Cambria Math" w:cs="Times New Roman"/>
                        <w:bCs/>
                        <w:i/>
                        <w:color w:val="000000"/>
                        <w:lang w:val="en-GB"/>
                      </w:rPr>
                    </m:ctrlPr>
                  </m:dPr>
                  <m:e>
                    <m:r>
                      <w:rPr>
                        <w:rFonts w:ascii="Cambria Math" w:hAnsi="Cambria Math" w:cs="Times New Roman"/>
                        <w:color w:val="000000"/>
                        <w:lang w:val="en-GB"/>
                      </w:rPr>
                      <m:t>m</m:t>
                    </m:r>
                  </m:e>
                </m:d>
              </m:sup>
            </m:sSup>
            <m:r>
              <w:rPr>
                <w:rFonts w:ascii="Cambria Math" w:hAnsi="Cambria Math" w:cs="Times New Roman"/>
                <w:color w:val="000000"/>
                <w:lang w:val="en-GB"/>
              </w:rPr>
              <m:t xml:space="preserve">,  </m:t>
            </m:r>
            <m:sSup>
              <m:sSupPr>
                <m:ctrlPr>
                  <w:rPr>
                    <w:rFonts w:ascii="Cambria Math" w:hAnsi="Cambria Math" w:cs="Times New Roman"/>
                    <w:bCs/>
                    <w:i/>
                    <w:color w:val="000000"/>
                    <w:lang w:val="en-GB"/>
                  </w:rPr>
                </m:ctrlPr>
              </m:sSupPr>
              <m:e>
                <m:r>
                  <w:rPr>
                    <w:rFonts w:ascii="Cambria Math" w:hAnsi="Cambria Math" w:cs="Times New Roman"/>
                    <w:color w:val="000000"/>
                    <w:lang w:val="en-GB"/>
                  </w:rPr>
                  <m:t>y</m:t>
                </m:r>
              </m:e>
              <m:sup>
                <m:d>
                  <m:dPr>
                    <m:ctrlPr>
                      <w:rPr>
                        <w:rFonts w:ascii="Cambria Math" w:hAnsi="Cambria Math" w:cs="Times New Roman"/>
                        <w:bCs/>
                        <w:i/>
                        <w:color w:val="000000"/>
                        <w:lang w:val="en-GB"/>
                      </w:rPr>
                    </m:ctrlPr>
                  </m:dPr>
                  <m:e>
                    <m:r>
                      <w:rPr>
                        <w:rFonts w:ascii="Cambria Math" w:hAnsi="Cambria Math" w:cs="Times New Roman"/>
                        <w:color w:val="000000"/>
                        <w:lang w:val="en-GB"/>
                      </w:rPr>
                      <m:t>m</m:t>
                    </m:r>
                  </m:e>
                </m:d>
              </m:sup>
            </m:sSup>
          </m:e>
        </m:d>
      </m:oMath>
      <w:r w:rsidRPr="00985785">
        <w:rPr>
          <w:rFonts w:ascii="Times New Roman" w:hAnsi="Times New Roman" w:cs="Times New Roman"/>
          <w:bCs/>
          <w:color w:val="000000"/>
          <w:lang w:val="en-GB"/>
        </w:rPr>
        <w:t xml:space="preserve"> and the a</w:t>
      </w:r>
      <w:r w:rsidR="00523123" w:rsidRPr="00985785">
        <w:rPr>
          <w:rFonts w:ascii="Times New Roman" w:hAnsi="Times New Roman" w:cs="Times New Roman"/>
          <w:bCs/>
          <w:color w:val="000000"/>
          <w:lang w:val="en-GB"/>
        </w:rPr>
        <w:t>verage logistic loss:</w:t>
      </w:r>
    </w:p>
    <w:p w14:paraId="09F04EEE" w14:textId="6A52549E"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m:t>
              </m:r>
            </m:e>
          </m:nary>
        </m:oMath>
      </m:oMathPara>
    </w:p>
    <w:p w14:paraId="6310A446" w14:textId="77777777"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Logistic regression problem:</w:t>
      </w:r>
    </w:p>
    <w:p w14:paraId="107B0AE4" w14:textId="4E3F8392"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 [29]. Thus, when there are many features, overfitting will become a problem of the model unless the training set is ample [30]. In order to solve this problem, L1 and L2 regularization</w:t>
      </w:r>
      <w:r w:rsidR="009711C9"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 xml:space="preserve"> were used.</w:t>
      </w:r>
    </w:p>
    <w:p w14:paraId="5B5D9129" w14:textId="05307C07"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L1</w:t>
      </w:r>
      <w:r w:rsidR="00DB4573" w:rsidRPr="00985785">
        <w:rPr>
          <w:rFonts w:ascii="Times New Roman" w:hAnsi="Times New Roman" w:cs="Times New Roman"/>
          <w:bCs/>
          <w:color w:val="000000"/>
          <w:lang w:val="en-GB"/>
        </w:rPr>
        <w:t xml:space="preserve"> regularization [29]</w:t>
      </w:r>
      <w:r w:rsidRPr="00985785">
        <w:rPr>
          <w:rFonts w:ascii="Times New Roman" w:hAnsi="Times New Roman" w:cs="Times New Roman"/>
          <w:bCs/>
          <w:color w:val="000000"/>
          <w:lang w:val="en-GB"/>
        </w:rPr>
        <w:t>:</w:t>
      </w:r>
    </w:p>
    <w:p w14:paraId="2F96C4E9" w14:textId="23BD5B05"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+λ</m:t>
          </m:r>
          <m:sSub>
            <m:sSubPr>
              <m:ctrlPr>
                <w:rPr>
                  <w:rFonts w:ascii="Cambria Math" w:hAnsi="Cambria Math" w:cs="Times New Roman"/>
                  <w:bCs/>
                  <w:i/>
                  <w:color w:val="000000"/>
                  <w:lang w:val="en-GB"/>
                </w:rPr>
              </m:ctrlPr>
            </m:sSubPr>
            <m:e>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w</m:t>
                  </m:r>
                </m:e>
              </m:d>
            </m:e>
            <m:sub>
              <m:r>
                <w:rPr>
                  <w:rFonts w:ascii="Cambria Math" w:hAnsi="Cambria Math" w:cs="Times New Roman"/>
                  <w:color w:val="000000"/>
                  <w:lang w:val="en-GB"/>
                </w:rPr>
                <m:t>1</m:t>
              </m:r>
            </m:sub>
          </m:sSub>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x))+λ</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n</m:t>
                  </m:r>
                </m:sup>
                <m:e>
                  <m:d>
                    <m:dPr>
                      <m:begChr m:val="|"/>
                      <m:endChr m:val="|"/>
                      <m:ctrlPr>
                        <w:rPr>
                          <w:rFonts w:ascii="Cambria Math" w:hAnsi="Cambria Math" w:cs="Times New Roman"/>
                          <w:bCs/>
                          <w:i/>
                          <w:color w:val="000000"/>
                          <w:lang w:val="en-GB"/>
                        </w:rPr>
                      </m:ctrlPr>
                    </m:dPr>
                    <m:e>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e>
                  </m:d>
                </m:e>
              </m:nary>
            </m:e>
          </m:nary>
        </m:oMath>
      </m:oMathPara>
    </w:p>
    <w:p w14:paraId="460CF184" w14:textId="77777777" w:rsidR="00523123" w:rsidRPr="00985785" w:rsidRDefault="00523123" w:rsidP="00523123">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Lasso (L1) penalty </w:t>
      </w:r>
      <w:r w:rsidRPr="00985785">
        <w:rPr>
          <w:rFonts w:ascii="Times New Roman" w:hAnsi="Times New Roman" w:cs="Times New Roman"/>
        </w:rPr>
        <w:t xml:space="preserve">encourages the sum of the absolute values of the </w:t>
      </w:r>
      <m:oMath>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r>
          <w:rPr>
            <w:rFonts w:ascii="Cambria Math" w:hAnsi="Cambria Math" w:cs="Times New Roman"/>
            <w:color w:val="000000"/>
            <w:lang w:val="en-GB"/>
          </w:rPr>
          <m:t xml:space="preserve"> </m:t>
        </m:r>
      </m:oMath>
      <w:r w:rsidRPr="00985785">
        <w:rPr>
          <w:rFonts w:ascii="Times New Roman" w:hAnsi="Times New Roman" w:cs="Times New Roman"/>
        </w:rPr>
        <w:t>to be small [30]</w:t>
      </w:r>
      <w:r w:rsidRPr="00985785">
        <w:rPr>
          <w:rFonts w:ascii="Times New Roman" w:hAnsi="Times New Roman" w:cs="Times New Roman"/>
          <w:lang w:val="en-GB"/>
        </w:rPr>
        <w:t>. It</w:t>
      </w:r>
      <w:r w:rsidRPr="00985785">
        <w:rPr>
          <w:rFonts w:ascii="Times New Roman" w:hAnsi="Times New Roman" w:cs="Times New Roman"/>
          <w:bCs/>
          <w:color w:val="000000"/>
          <w:lang w:val="en-GB"/>
        </w:rPr>
        <w:t xml:space="preserve"> uses sparsity to fit model with many features [31]. The sparsity means that L1 penalty will automatically filter some features that have less impact on classification. L1 penalty achieves the filtering by reducing the regression coefficient to 0 and slightly reducing other regression coefficients [32]. </w:t>
      </w:r>
    </w:p>
    <w:p w14:paraId="799A2ABE" w14:textId="4A5AC776" w:rsidR="00523123" w:rsidRPr="00985785" w:rsidRDefault="00523123" w:rsidP="00523123">
      <w:pPr>
        <w:rPr>
          <w:rFonts w:ascii="Times New Roman" w:hAnsi="Times New Roman" w:cs="Times New Roman"/>
          <w:bCs/>
          <w:color w:val="000000"/>
          <w:lang w:val="en-GB"/>
        </w:rPr>
      </w:pPr>
      <w:r w:rsidRPr="00985785">
        <w:rPr>
          <w:rFonts w:ascii="Times New Roman" w:hAnsi="Times New Roman" w:cs="Times New Roman"/>
          <w:bCs/>
          <w:color w:val="000000"/>
          <w:lang w:val="en-GB"/>
        </w:rPr>
        <w:t>L2</w:t>
      </w:r>
      <w:r w:rsidR="00DB4573" w:rsidRPr="00985785">
        <w:rPr>
          <w:rFonts w:ascii="Times New Roman" w:hAnsi="Times New Roman" w:cs="Times New Roman"/>
          <w:bCs/>
          <w:color w:val="000000"/>
          <w:lang w:val="en-GB"/>
        </w:rPr>
        <w:t xml:space="preserve"> regularization [29]</w:t>
      </w:r>
      <w:r w:rsidRPr="00985785">
        <w:rPr>
          <w:rFonts w:ascii="Times New Roman" w:hAnsi="Times New Roman" w:cs="Times New Roman"/>
          <w:bCs/>
          <w:color w:val="000000"/>
          <w:lang w:val="en-GB"/>
        </w:rPr>
        <w:t>:</w:t>
      </w:r>
    </w:p>
    <w:p w14:paraId="2A66BA67" w14:textId="6D3FF291" w:rsidR="00523123" w:rsidRPr="00985785" w:rsidRDefault="004513AE" w:rsidP="00523123">
      <w:pPr>
        <w:rPr>
          <w:rFonts w:ascii="Times New Roman" w:hAnsi="Times New Roman" w:cs="Times New Roman"/>
          <w:bCs/>
          <w:color w:val="000000"/>
          <w:lang w:val="en-GB"/>
        </w:rPr>
      </w:pPr>
      <m:oMathPara>
        <m:oMath>
          <m:sSub>
            <m:sSubPr>
              <m:ctrlPr>
                <w:rPr>
                  <w:rFonts w:ascii="Cambria Math" w:hAnsi="Cambria Math" w:cs="Times New Roman"/>
                  <w:bCs/>
                  <w:i/>
                  <w:color w:val="000000"/>
                  <w:lang w:val="en-GB"/>
                </w:rPr>
              </m:ctrlPr>
            </m:sSubPr>
            <m:e>
              <m:r>
                <w:rPr>
                  <w:rFonts w:ascii="Cambria Math" w:hAnsi="Cambria Math" w:cs="Times New Roman"/>
                  <w:color w:val="000000"/>
                  <w:lang w:val="en-GB"/>
                </w:rPr>
                <m:t>l</m:t>
              </m:r>
            </m:e>
            <m:sub>
              <m:r>
                <w:rPr>
                  <w:rFonts w:ascii="Cambria Math" w:hAnsi="Cambria Math" w:cs="Times New Roman"/>
                  <w:color w:val="000000"/>
                  <w:lang w:val="en-GB"/>
                </w:rPr>
                <m:t>avg</m:t>
              </m:r>
            </m:sub>
          </m:sSub>
          <m:d>
            <m:dPr>
              <m:ctrlPr>
                <w:rPr>
                  <w:rFonts w:ascii="Cambria Math" w:hAnsi="Cambria Math" w:cs="Times New Roman"/>
                  <w:bCs/>
                  <w:i/>
                  <w:color w:val="000000"/>
                  <w:lang w:val="en-GB"/>
                </w:rPr>
              </m:ctrlPr>
            </m:dPr>
            <m:e>
              <m:r>
                <w:rPr>
                  <w:rFonts w:ascii="Cambria Math" w:hAnsi="Cambria Math" w:cs="Times New Roman"/>
                  <w:color w:val="000000"/>
                  <w:lang w:val="en-GB"/>
                </w:rPr>
                <m:t>v,w</m:t>
              </m:r>
            </m:e>
          </m:d>
          <m:r>
            <w:rPr>
              <w:rFonts w:ascii="Cambria Math" w:hAnsi="Cambria Math" w:cs="Times New Roman"/>
              <w:color w:val="000000"/>
              <w:lang w:val="en-GB"/>
            </w:rPr>
            <m:t>+λ</m:t>
          </m:r>
          <m:sSubSup>
            <m:sSubSupPr>
              <m:ctrlPr>
                <w:rPr>
                  <w:rFonts w:ascii="Cambria Math" w:hAnsi="Cambria Math" w:cs="Times New Roman"/>
                  <w:bCs/>
                  <w:i/>
                  <w:color w:val="000000"/>
                  <w:lang w:val="en-GB"/>
                </w:rPr>
              </m:ctrlPr>
            </m:sSubSupPr>
            <m:e>
              <m:d>
                <m:dPr>
                  <m:begChr m:val="‖"/>
                  <m:endChr m:val="‖"/>
                  <m:ctrlPr>
                    <w:rPr>
                      <w:rFonts w:ascii="Cambria Math" w:hAnsi="Cambria Math" w:cs="Times New Roman"/>
                      <w:bCs/>
                      <w:i/>
                      <w:color w:val="000000"/>
                      <w:lang w:val="en-GB"/>
                    </w:rPr>
                  </m:ctrlPr>
                </m:dPr>
                <m:e>
                  <m:r>
                    <w:rPr>
                      <w:rFonts w:ascii="Cambria Math" w:hAnsi="Cambria Math" w:cs="Times New Roman"/>
                      <w:color w:val="000000"/>
                      <w:lang w:val="en-GB"/>
                    </w:rPr>
                    <m:t>w</m:t>
                  </m:r>
                </m:e>
              </m:d>
            </m:e>
            <m:sub>
              <m:r>
                <w:rPr>
                  <w:rFonts w:ascii="Cambria Math" w:hAnsi="Cambria Math" w:cs="Times New Roman"/>
                  <w:color w:val="000000"/>
                  <w:lang w:val="en-GB"/>
                </w:rPr>
                <m:t>2</m:t>
              </m:r>
            </m:sub>
            <m:sup>
              <m:r>
                <w:rPr>
                  <w:rFonts w:ascii="Cambria Math" w:hAnsi="Cambria Math" w:cs="Times New Roman"/>
                  <w:color w:val="000000"/>
                  <w:lang w:val="en-GB"/>
                </w:rPr>
                <m:t>2</m:t>
              </m:r>
            </m:sup>
          </m:sSubSup>
          <m:r>
            <w:rPr>
              <w:rFonts w:ascii="Cambria Math" w:hAnsi="Cambria Math" w:cs="Times New Roman"/>
              <w:color w:val="000000"/>
              <w:lang w:val="en-GB"/>
            </w:rPr>
            <m:t>=(1/m)</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m</m:t>
              </m:r>
            </m:sup>
            <m:e>
              <m:r>
                <w:rPr>
                  <w:rFonts w:ascii="Cambria Math" w:hAnsi="Cambria Math" w:cs="Times New Roman"/>
                  <w:color w:val="000000"/>
                  <w:lang w:val="en-GB"/>
                </w:rPr>
                <m:t>f(</m:t>
              </m:r>
              <m:sSup>
                <m:sSupPr>
                  <m:ctrlPr>
                    <w:rPr>
                      <w:rFonts w:ascii="Cambria Math" w:hAnsi="Cambria Math" w:cs="Times New Roman"/>
                      <w:bCs/>
                      <w:i/>
                      <w:color w:val="000000"/>
                      <w:lang w:val="en-GB"/>
                    </w:rPr>
                  </m:ctrlPr>
                </m:sSupPr>
                <m:e>
                  <m:r>
                    <w:rPr>
                      <w:rFonts w:ascii="Cambria Math" w:hAnsi="Cambria Math" w:cs="Times New Roman"/>
                      <w:color w:val="000000"/>
                      <w:lang w:val="en-GB"/>
                    </w:rPr>
                    <m:t>b(w</m:t>
                  </m:r>
                </m:e>
                <m:sup>
                  <m:r>
                    <w:rPr>
                      <w:rFonts w:ascii="Cambria Math" w:hAnsi="Cambria Math" w:cs="Times New Roman"/>
                      <w:color w:val="000000"/>
                      <w:lang w:val="en-GB"/>
                    </w:rPr>
                    <m:t>T</m:t>
                  </m:r>
                </m:sup>
              </m:sSup>
              <m:r>
                <w:rPr>
                  <w:rFonts w:ascii="Cambria Math" w:hAnsi="Cambria Math" w:cs="Times New Roman"/>
                  <w:color w:val="000000"/>
                  <w:lang w:val="en-GB"/>
                </w:rPr>
                <m:t>x))+λ</m:t>
              </m:r>
              <m:nary>
                <m:naryPr>
                  <m:chr m:val="∑"/>
                  <m:limLoc m:val="subSup"/>
                  <m:ctrlPr>
                    <w:rPr>
                      <w:rFonts w:ascii="Cambria Math" w:hAnsi="Cambria Math" w:cs="Times New Roman"/>
                      <w:bCs/>
                      <w:i/>
                      <w:color w:val="000000"/>
                      <w:lang w:val="en-GB"/>
                    </w:rPr>
                  </m:ctrlPr>
                </m:naryPr>
                <m:sub>
                  <m:r>
                    <w:rPr>
                      <w:rFonts w:ascii="Cambria Math" w:hAnsi="Cambria Math" w:cs="Times New Roman"/>
                      <w:color w:val="000000"/>
                      <w:lang w:val="en-GB"/>
                    </w:rPr>
                    <m:t>i=1</m:t>
                  </m:r>
                </m:sub>
                <m:sup>
                  <m:r>
                    <w:rPr>
                      <w:rFonts w:ascii="Cambria Math" w:hAnsi="Cambria Math" w:cs="Times New Roman"/>
                      <w:color w:val="000000"/>
                      <w:lang w:val="en-GB"/>
                    </w:rPr>
                    <m:t>n</m:t>
                  </m:r>
                </m:sup>
                <m:e>
                  <m:sSup>
                    <m:sSupPr>
                      <m:ctrlPr>
                        <w:rPr>
                          <w:rFonts w:ascii="Cambria Math" w:hAnsi="Cambria Math" w:cs="Times New Roman"/>
                          <w:bCs/>
                          <w:i/>
                          <w:color w:val="000000"/>
                          <w:lang w:val="en-GB"/>
                        </w:rPr>
                      </m:ctrlPr>
                    </m:sSupPr>
                    <m:e>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e>
                    <m:sup>
                      <m:r>
                        <w:rPr>
                          <w:rFonts w:ascii="Cambria Math" w:hAnsi="Cambria Math" w:cs="Times New Roman"/>
                          <w:color w:val="000000"/>
                          <w:lang w:val="en-GB"/>
                        </w:rPr>
                        <m:t>2</m:t>
                      </m:r>
                    </m:sup>
                  </m:sSup>
                </m:e>
              </m:nary>
            </m:e>
          </m:nary>
        </m:oMath>
      </m:oMathPara>
    </w:p>
    <w:p w14:paraId="7E82336E" w14:textId="4377D0CD" w:rsidR="001C5746" w:rsidRPr="00985785" w:rsidRDefault="00523123" w:rsidP="008A27DB">
      <w:pPr>
        <w:jc w:val="both"/>
        <w:rPr>
          <w:rFonts w:ascii="Times New Roman" w:hAnsi="Times New Roman" w:cs="Times New Roman"/>
          <w:lang w:val="en-GB" w:eastAsia="en-US"/>
        </w:rPr>
      </w:pPr>
      <w:r w:rsidRPr="00985785">
        <w:rPr>
          <w:rFonts w:ascii="Times New Roman" w:hAnsi="Times New Roman" w:cs="Times New Roman"/>
          <w:bCs/>
          <w:color w:val="000000"/>
          <w:lang w:val="en-GB"/>
        </w:rPr>
        <w:t xml:space="preserve">L2 penalty </w:t>
      </w:r>
      <w:r w:rsidRPr="00985785">
        <w:rPr>
          <w:rFonts w:ascii="Times New Roman" w:hAnsi="Times New Roman" w:cs="Times New Roman"/>
        </w:rPr>
        <w:t xml:space="preserve">encourages the sum of the squares of the </w:t>
      </w:r>
      <m:oMath>
        <m:sSub>
          <m:sSubPr>
            <m:ctrlPr>
              <w:rPr>
                <w:rFonts w:ascii="Cambria Math" w:hAnsi="Cambria Math" w:cs="Times New Roman"/>
                <w:bCs/>
                <w:i/>
                <w:color w:val="000000"/>
                <w:lang w:val="en-GB"/>
              </w:rPr>
            </m:ctrlPr>
          </m:sSubPr>
          <m:e>
            <m:r>
              <w:rPr>
                <w:rFonts w:ascii="Cambria Math" w:hAnsi="Cambria Math" w:cs="Times New Roman"/>
                <w:color w:val="000000"/>
                <w:lang w:val="en-GB"/>
              </w:rPr>
              <m:t>w</m:t>
            </m:r>
          </m:e>
          <m:sub>
            <m:r>
              <w:rPr>
                <w:rFonts w:ascii="Cambria Math" w:hAnsi="Cambria Math" w:cs="Times New Roman"/>
                <w:color w:val="000000"/>
                <w:lang w:val="en-GB"/>
              </w:rPr>
              <m:t>i</m:t>
            </m:r>
          </m:sub>
        </m:sSub>
      </m:oMath>
      <w:r w:rsidRPr="00985785">
        <w:rPr>
          <w:rFonts w:ascii="Times New Roman" w:hAnsi="Times New Roman" w:cs="Times New Roman"/>
          <w:bCs/>
          <w:color w:val="000000"/>
          <w:lang w:val="en-GB"/>
        </w:rPr>
        <w:t xml:space="preserve"> </w:t>
      </w:r>
      <w:r w:rsidRPr="00985785">
        <w:rPr>
          <w:rFonts w:ascii="Times New Roman" w:hAnsi="Times New Roman" w:cs="Times New Roman"/>
        </w:rPr>
        <w:t>to be small [30]</w:t>
      </w:r>
      <w:r w:rsidRPr="00985785">
        <w:rPr>
          <w:rFonts w:ascii="Times New Roman" w:hAnsi="Times New Roman" w:cs="Times New Roman"/>
          <w:bCs/>
          <w:color w:val="000000"/>
          <w:lang w:val="en-GB"/>
        </w:rPr>
        <w:t>. It will reduce the regression coefficient but will not be zero [32]. Thus,</w:t>
      </w:r>
      <w:r w:rsidR="00DB4573" w:rsidRPr="00985785">
        <w:rPr>
          <w:rFonts w:ascii="Times New Roman" w:hAnsi="Times New Roman" w:cs="Times New Roman"/>
          <w:bCs/>
          <w:color w:val="000000"/>
          <w:lang w:val="en-GB"/>
        </w:rPr>
        <w:t xml:space="preserve"> L2 penalty will weaken the dominant classification feature and </w:t>
      </w:r>
      <w:proofErr w:type="spellStart"/>
      <w:r w:rsidR="00DB4573" w:rsidRPr="00985785">
        <w:rPr>
          <w:rFonts w:ascii="Times New Roman" w:hAnsi="Times New Roman" w:cs="Times New Roman"/>
          <w:bCs/>
          <w:color w:val="000000"/>
          <w:lang w:val="en-GB"/>
        </w:rPr>
        <w:t>and</w:t>
      </w:r>
      <w:proofErr w:type="spellEnd"/>
      <w:r w:rsidR="00DB4573" w:rsidRPr="00985785">
        <w:rPr>
          <w:rFonts w:ascii="Times New Roman" w:hAnsi="Times New Roman" w:cs="Times New Roman"/>
          <w:bCs/>
          <w:color w:val="000000"/>
          <w:lang w:val="en-GB"/>
        </w:rPr>
        <w:t xml:space="preserve"> enhance the influence of other features. I</w:t>
      </w:r>
      <w:r w:rsidRPr="00985785">
        <w:rPr>
          <w:rFonts w:ascii="Times New Roman" w:hAnsi="Times New Roman" w:cs="Times New Roman"/>
          <w:bCs/>
          <w:color w:val="000000"/>
          <w:lang w:val="en-GB"/>
        </w:rPr>
        <w:t>f each feature has an effect on the classification, L2 penalty is more suitable.</w:t>
      </w:r>
    </w:p>
    <w:p w14:paraId="63FC02B6" w14:textId="3806E74A" w:rsidR="00312854" w:rsidRPr="00985785" w:rsidRDefault="009711C9" w:rsidP="008A27DB">
      <w:pPr>
        <w:jc w:val="both"/>
        <w:rPr>
          <w:rFonts w:ascii="Times New Roman" w:hAnsi="Times New Roman" w:cs="Times New Roman"/>
          <w:lang w:val="en-GB"/>
        </w:rPr>
      </w:pPr>
      <w:r w:rsidRPr="00985785">
        <w:rPr>
          <w:rFonts w:ascii="Times New Roman" w:hAnsi="Times New Roman" w:cs="Times New Roman"/>
          <w:lang w:val="en-GB"/>
        </w:rPr>
        <w:t xml:space="preserve">In this project, using logistic regression and its L1 and L2 regularizations can not only help the project to obtain probabilities </w:t>
      </w:r>
      <w:r w:rsidR="005E7F6C" w:rsidRPr="00985785">
        <w:rPr>
          <w:rFonts w:ascii="Times New Roman" w:hAnsi="Times New Roman" w:cs="Times New Roman"/>
          <w:lang w:val="en-GB"/>
        </w:rPr>
        <w:t>but also help the project to see the impact of each feature on the classification results</w:t>
      </w:r>
      <w:r w:rsidRPr="00985785">
        <w:rPr>
          <w:rFonts w:ascii="Times New Roman" w:hAnsi="Times New Roman" w:cs="Times New Roman"/>
          <w:lang w:val="en-GB"/>
        </w:rPr>
        <w:t xml:space="preserve">. </w:t>
      </w:r>
    </w:p>
    <w:p w14:paraId="460625AA" w14:textId="3062E72D" w:rsidR="0084468B" w:rsidRPr="00985785" w:rsidRDefault="0084468B" w:rsidP="001C5746">
      <w:pPr>
        <w:rPr>
          <w:rFonts w:ascii="Times New Roman" w:hAnsi="Times New Roman" w:cs="Times New Roman"/>
          <w:b/>
          <w:lang w:val="en-GB"/>
        </w:rPr>
      </w:pPr>
      <w:r w:rsidRPr="00985785">
        <w:rPr>
          <w:rFonts w:ascii="Times New Roman" w:hAnsi="Times New Roman" w:cs="Times New Roman"/>
          <w:b/>
          <w:lang w:val="en-GB"/>
        </w:rPr>
        <w:t>Background references</w:t>
      </w:r>
    </w:p>
    <w:p w14:paraId="5058975B"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[1]</w:t>
      </w:r>
      <w:r w:rsidRPr="00985785">
        <w:rPr>
          <w:rFonts w:ascii="Times New Roman" w:hAnsi="Times New Roman" w:cs="Times New Roman"/>
          <w:color w:val="222222"/>
          <w:shd w:val="clear" w:color="auto" w:fill="FFFFFF"/>
        </w:rPr>
        <w:t xml:space="preserve"> Castillo, C. (2005, June). Effective web crawling. In</w:t>
      </w:r>
      <w:r w:rsidRPr="00985785">
        <w:rPr>
          <w:rStyle w:val="apple-converted-space"/>
          <w:rFonts w:ascii="Times New Roman" w:hAnsi="Times New Roman" w:cs="Times New Roman"/>
          <w:color w:val="222222"/>
          <w:shd w:val="clear" w:color="auto" w:fill="FFFFFF"/>
        </w:rPr>
        <w:t> </w:t>
      </w:r>
      <w:proofErr w:type="spellStart"/>
      <w:r w:rsidRPr="00985785">
        <w:rPr>
          <w:rFonts w:ascii="Times New Roman" w:hAnsi="Times New Roman" w:cs="Times New Roman"/>
          <w:i/>
          <w:iCs/>
          <w:color w:val="222222"/>
        </w:rPr>
        <w:t>Acm</w:t>
      </w:r>
      <w:proofErr w:type="spellEnd"/>
      <w:r w:rsidRPr="00985785">
        <w:rPr>
          <w:rFonts w:ascii="Times New Roman" w:hAnsi="Times New Roman" w:cs="Times New Roman"/>
          <w:i/>
          <w:iCs/>
          <w:color w:val="222222"/>
        </w:rPr>
        <w:t xml:space="preserve"> </w:t>
      </w:r>
      <w:proofErr w:type="spellStart"/>
      <w:r w:rsidRPr="00985785">
        <w:rPr>
          <w:rFonts w:ascii="Times New Roman" w:hAnsi="Times New Roman" w:cs="Times New Roman"/>
          <w:i/>
          <w:iCs/>
          <w:color w:val="222222"/>
        </w:rPr>
        <w:t>sigir</w:t>
      </w:r>
      <w:proofErr w:type="spellEnd"/>
      <w:r w:rsidRPr="00985785">
        <w:rPr>
          <w:rFonts w:ascii="Times New Roman" w:hAnsi="Times New Roman" w:cs="Times New Roman"/>
          <w:i/>
          <w:iCs/>
          <w:color w:val="222222"/>
        </w:rPr>
        <w:t xml:space="preserve"> forum</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 xml:space="preserve">(Vol. 39, No. 1, pp. 55-56). </w:t>
      </w:r>
      <w:proofErr w:type="spellStart"/>
      <w:r w:rsidRPr="00985785">
        <w:rPr>
          <w:rFonts w:ascii="Times New Roman" w:hAnsi="Times New Roman" w:cs="Times New Roman"/>
          <w:color w:val="222222"/>
          <w:shd w:val="clear" w:color="auto" w:fill="FFFFFF"/>
        </w:rPr>
        <w:t>Acm</w:t>
      </w:r>
      <w:proofErr w:type="spellEnd"/>
      <w:r w:rsidRPr="00985785">
        <w:rPr>
          <w:rFonts w:ascii="Times New Roman" w:hAnsi="Times New Roman" w:cs="Times New Roman"/>
          <w:color w:val="222222"/>
          <w:shd w:val="clear" w:color="auto" w:fill="FFFFFF"/>
        </w:rPr>
        <w:t>.</w:t>
      </w:r>
    </w:p>
    <w:p w14:paraId="71B35AAB"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[2] </w:t>
      </w:r>
      <w:proofErr w:type="spellStart"/>
      <w:r w:rsidRPr="00985785">
        <w:rPr>
          <w:rFonts w:ascii="Times New Roman" w:hAnsi="Times New Roman" w:cs="Times New Roman"/>
          <w:color w:val="222222"/>
          <w:shd w:val="clear" w:color="auto" w:fill="FFFFFF"/>
        </w:rPr>
        <w:t>Goerzen</w:t>
      </w:r>
      <w:proofErr w:type="spellEnd"/>
      <w:r w:rsidRPr="00985785">
        <w:rPr>
          <w:rFonts w:ascii="Times New Roman" w:hAnsi="Times New Roman" w:cs="Times New Roman"/>
          <w:color w:val="222222"/>
          <w:shd w:val="clear" w:color="auto" w:fill="FFFFFF"/>
        </w:rPr>
        <w:t>, J. (2004). Web Client Access.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Foundations of Python Network Programming</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 xml:space="preserve">(pp. 113-126). </w:t>
      </w:r>
      <w:proofErr w:type="spellStart"/>
      <w:r w:rsidRPr="00985785">
        <w:rPr>
          <w:rFonts w:ascii="Times New Roman" w:hAnsi="Times New Roman" w:cs="Times New Roman"/>
          <w:color w:val="222222"/>
          <w:shd w:val="clear" w:color="auto" w:fill="FFFFFF"/>
        </w:rPr>
        <w:t>Apress</w:t>
      </w:r>
      <w:proofErr w:type="spellEnd"/>
      <w:r w:rsidRPr="00985785">
        <w:rPr>
          <w:rFonts w:ascii="Times New Roman" w:hAnsi="Times New Roman" w:cs="Times New Roman"/>
          <w:color w:val="222222"/>
          <w:shd w:val="clear" w:color="auto" w:fill="FFFFFF"/>
        </w:rPr>
        <w:t>, Berkeley, CA.</w:t>
      </w:r>
    </w:p>
    <w:p w14:paraId="08AA3F72"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[3] https://www.just-eat.co.uk</w:t>
      </w:r>
    </w:p>
    <w:p w14:paraId="0650AC7E"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 xml:space="preserve">[4] </w:t>
      </w:r>
      <w:r w:rsidRPr="00985785">
        <w:rPr>
          <w:rFonts w:ascii="Times New Roman" w:hAnsi="Times New Roman" w:cs="Times New Roman"/>
          <w:color w:val="222222"/>
          <w:shd w:val="clear" w:color="auto" w:fill="FFFFFF"/>
        </w:rPr>
        <w:t>Rahm, E., &amp; Do, H. H. (2000). Data cleaning: Problems and current approaches.</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IEEE Data Eng. Bull.</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23</w:t>
      </w:r>
      <w:r w:rsidRPr="00985785">
        <w:rPr>
          <w:rFonts w:ascii="Times New Roman" w:hAnsi="Times New Roman" w:cs="Times New Roman"/>
          <w:color w:val="222222"/>
          <w:shd w:val="clear" w:color="auto" w:fill="FFFFFF"/>
        </w:rPr>
        <w:t>(4), 3-13.</w:t>
      </w:r>
    </w:p>
    <w:p w14:paraId="5FF61A77"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[5] </w:t>
      </w:r>
      <w:r w:rsidRPr="00985785">
        <w:rPr>
          <w:rFonts w:ascii="Times New Roman" w:hAnsi="Times New Roman" w:cs="Times New Roman"/>
          <w:color w:val="222222"/>
          <w:shd w:val="clear" w:color="auto" w:fill="FFFFFF"/>
        </w:rPr>
        <w:t xml:space="preserve">Oswald, D., </w:t>
      </w:r>
      <w:proofErr w:type="spellStart"/>
      <w:r w:rsidRPr="00985785">
        <w:rPr>
          <w:rFonts w:ascii="Times New Roman" w:hAnsi="Times New Roman" w:cs="Times New Roman"/>
          <w:color w:val="222222"/>
          <w:shd w:val="clear" w:color="auto" w:fill="FFFFFF"/>
        </w:rPr>
        <w:t>Raha</w:t>
      </w:r>
      <w:proofErr w:type="spellEnd"/>
      <w:r w:rsidRPr="00985785">
        <w:rPr>
          <w:rFonts w:ascii="Times New Roman" w:hAnsi="Times New Roman" w:cs="Times New Roman"/>
          <w:color w:val="222222"/>
          <w:shd w:val="clear" w:color="auto" w:fill="FFFFFF"/>
        </w:rPr>
        <w:t xml:space="preserve">, S., Macfarlane, I., &amp; Walters, D. (2006). </w:t>
      </w:r>
      <w:proofErr w:type="spellStart"/>
      <w:r w:rsidRPr="00985785">
        <w:rPr>
          <w:rFonts w:ascii="Times New Roman" w:hAnsi="Times New Roman" w:cs="Times New Roman"/>
          <w:color w:val="222222"/>
          <w:shd w:val="clear" w:color="auto" w:fill="FFFFFF"/>
        </w:rPr>
        <w:t>HTMLParser</w:t>
      </w:r>
      <w:proofErr w:type="spellEnd"/>
      <w:r w:rsidRPr="00985785">
        <w:rPr>
          <w:rFonts w:ascii="Times New Roman" w:hAnsi="Times New Roman" w:cs="Times New Roman"/>
          <w:color w:val="222222"/>
          <w:shd w:val="clear" w:color="auto" w:fill="FFFFFF"/>
        </w:rPr>
        <w:t>.</w:t>
      </w:r>
    </w:p>
    <w:p w14:paraId="7F622603"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[6] LI, W., &amp; HUANG, Y. (2007). Web information extraction based on </w:t>
      </w:r>
      <w:proofErr w:type="spellStart"/>
      <w:r w:rsidRPr="00985785">
        <w:rPr>
          <w:rFonts w:ascii="Times New Roman" w:hAnsi="Times New Roman" w:cs="Times New Roman"/>
          <w:color w:val="222222"/>
          <w:shd w:val="clear" w:color="auto" w:fill="FFFFFF"/>
        </w:rPr>
        <w:t>HtmlPaser</w:t>
      </w:r>
      <w:proofErr w:type="spellEnd"/>
      <w:r w:rsidRPr="00985785">
        <w:rPr>
          <w:rFonts w:ascii="Times New Roman" w:hAnsi="Times New Roman" w:cs="Times New Roman"/>
          <w:color w:val="222222"/>
          <w:shd w:val="clear" w:color="auto" w:fill="FFFFFF"/>
        </w:rPr>
        <w:t xml:space="preserve"> [J].</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Ordnance Industry Automation</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7</w:t>
      </w:r>
      <w:r w:rsidRPr="00985785">
        <w:rPr>
          <w:rFonts w:ascii="Times New Roman" w:hAnsi="Times New Roman" w:cs="Times New Roman"/>
          <w:color w:val="222222"/>
          <w:shd w:val="clear" w:color="auto" w:fill="FFFFFF"/>
        </w:rPr>
        <w:t>, 024.</w:t>
      </w:r>
    </w:p>
    <w:p w14:paraId="735938AC"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[7] </w:t>
      </w:r>
      <w:r w:rsidRPr="00985785">
        <w:rPr>
          <w:rFonts w:ascii="Times New Roman" w:hAnsi="Times New Roman" w:cs="Times New Roman"/>
          <w:color w:val="222222"/>
          <w:shd w:val="clear" w:color="auto" w:fill="FFFFFF"/>
        </w:rPr>
        <w:t xml:space="preserve">Lin, S., &amp; Hu, Y. (2010, July). An approach of extracting web information based on </w:t>
      </w:r>
      <w:proofErr w:type="spellStart"/>
      <w:r w:rsidRPr="00985785">
        <w:rPr>
          <w:rFonts w:ascii="Times New Roman" w:hAnsi="Times New Roman" w:cs="Times New Roman"/>
          <w:color w:val="222222"/>
          <w:shd w:val="clear" w:color="auto" w:fill="FFFFFF"/>
        </w:rPr>
        <w:t>htmlparser</w:t>
      </w:r>
      <w:proofErr w:type="spellEnd"/>
      <w:r w:rsidRPr="00985785">
        <w:rPr>
          <w:rFonts w:ascii="Times New Roman" w:hAnsi="Times New Roman" w:cs="Times New Roman"/>
          <w:color w:val="222222"/>
          <w:shd w:val="clear" w:color="auto" w:fill="FFFFFF"/>
        </w:rPr>
        <w:t>.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Information Technology and Computer Science (ITCS), 2010 Second International Conference on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color w:val="222222"/>
          <w:shd w:val="clear" w:color="auto" w:fill="FFFFFF"/>
        </w:rPr>
        <w:t>(pp. 284-287). IEEE.</w:t>
      </w:r>
    </w:p>
    <w:p w14:paraId="40E01ACA"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[8] </w:t>
      </w:r>
      <w:r w:rsidRPr="00985785">
        <w:rPr>
          <w:rFonts w:ascii="Times New Roman" w:hAnsi="Times New Roman" w:cs="Times New Roman"/>
          <w:color w:val="222222"/>
          <w:sz w:val="20"/>
          <w:szCs w:val="20"/>
          <w:shd w:val="clear" w:color="auto" w:fill="FFFFFF"/>
        </w:rPr>
        <w:t>Thompson, K. (1968). Programming techniques: Regular expression search algorithm.</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Communications of the ACM</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11</w:t>
      </w:r>
      <w:r w:rsidRPr="00985785">
        <w:rPr>
          <w:rFonts w:ascii="Times New Roman" w:hAnsi="Times New Roman" w:cs="Times New Roman"/>
          <w:color w:val="222222"/>
          <w:sz w:val="20"/>
          <w:szCs w:val="20"/>
          <w:shd w:val="clear" w:color="auto" w:fill="FFFFFF"/>
        </w:rPr>
        <w:t>(6), 419-422.</w:t>
      </w:r>
    </w:p>
    <w:p w14:paraId="70709E68" w14:textId="77777777" w:rsidR="0084468B" w:rsidRPr="00985785" w:rsidRDefault="0084468B" w:rsidP="0084468B">
      <w:pPr>
        <w:rPr>
          <w:rFonts w:ascii="Times New Roman" w:hAnsi="Times New Roman" w:cs="Times New Roman"/>
        </w:rPr>
      </w:pPr>
      <w:r w:rsidRPr="00985785">
        <w:rPr>
          <w:rFonts w:ascii="Times New Roman" w:hAnsi="Times New Roman" w:cs="Times New Roman"/>
        </w:rPr>
        <w:t xml:space="preserve">[9] </w:t>
      </w:r>
      <w:r w:rsidRPr="00985785">
        <w:rPr>
          <w:rFonts w:ascii="Times New Roman" w:hAnsi="Times New Roman" w:cs="Times New Roman"/>
          <w:color w:val="222222"/>
          <w:sz w:val="20"/>
          <w:szCs w:val="20"/>
          <w:shd w:val="clear" w:color="auto" w:fill="FFFFFF"/>
        </w:rPr>
        <w:t>Chowdhury, G. G. (2003). Natural language processing.</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Annual review of information science and technology</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37</w:t>
      </w:r>
      <w:r w:rsidRPr="00985785">
        <w:rPr>
          <w:rFonts w:ascii="Times New Roman" w:hAnsi="Times New Roman" w:cs="Times New Roman"/>
          <w:color w:val="222222"/>
          <w:sz w:val="20"/>
          <w:szCs w:val="20"/>
          <w:shd w:val="clear" w:color="auto" w:fill="FFFFFF"/>
        </w:rPr>
        <w:t>(1), 51-89.</w:t>
      </w:r>
    </w:p>
    <w:p w14:paraId="2B79F29E" w14:textId="77777777" w:rsidR="0084468B" w:rsidRPr="00985785" w:rsidRDefault="0084468B" w:rsidP="0084468B">
      <w:pPr>
        <w:rPr>
          <w:rFonts w:ascii="Times New Roman" w:hAnsi="Times New Roman" w:cs="Times New Roman"/>
        </w:rPr>
      </w:pPr>
      <w:r w:rsidRPr="00985785">
        <w:rPr>
          <w:rFonts w:ascii="Times New Roman" w:hAnsi="Times New Roman" w:cs="Times New Roman"/>
        </w:rPr>
        <w:t xml:space="preserve">[10] </w:t>
      </w:r>
      <w:r w:rsidRPr="00985785">
        <w:rPr>
          <w:rFonts w:ascii="Times New Roman" w:hAnsi="Times New Roman" w:cs="Times New Roman"/>
          <w:color w:val="222222"/>
          <w:sz w:val="20"/>
          <w:szCs w:val="20"/>
          <w:shd w:val="clear" w:color="auto" w:fill="FFFFFF"/>
        </w:rPr>
        <w:t xml:space="preserve">Bird, S., &amp; </w:t>
      </w:r>
      <w:proofErr w:type="spellStart"/>
      <w:r w:rsidRPr="00985785">
        <w:rPr>
          <w:rFonts w:ascii="Times New Roman" w:hAnsi="Times New Roman" w:cs="Times New Roman"/>
          <w:color w:val="222222"/>
          <w:sz w:val="20"/>
          <w:szCs w:val="20"/>
          <w:shd w:val="clear" w:color="auto" w:fill="FFFFFF"/>
        </w:rPr>
        <w:t>Loper</w:t>
      </w:r>
      <w:proofErr w:type="spellEnd"/>
      <w:r w:rsidRPr="00985785">
        <w:rPr>
          <w:rFonts w:ascii="Times New Roman" w:hAnsi="Times New Roman" w:cs="Times New Roman"/>
          <w:color w:val="222222"/>
          <w:sz w:val="20"/>
          <w:szCs w:val="20"/>
          <w:shd w:val="clear" w:color="auto" w:fill="FFFFFF"/>
        </w:rPr>
        <w:t>, E. (2004, July). NLTK: the natural language toolkit.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Proceedings of the ACL 2004 on Interactive poster and demonstration sessions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 31). Association for Computational Linguistics.</w:t>
      </w:r>
    </w:p>
    <w:p w14:paraId="005D748A" w14:textId="77777777" w:rsidR="0084468B" w:rsidRPr="00985785" w:rsidRDefault="0084468B" w:rsidP="0084468B">
      <w:pPr>
        <w:rPr>
          <w:rFonts w:ascii="Times New Roman" w:hAnsi="Times New Roman" w:cs="Times New Roman"/>
        </w:rPr>
      </w:pPr>
      <w:r w:rsidRPr="00985785">
        <w:rPr>
          <w:rFonts w:ascii="Times New Roman" w:hAnsi="Times New Roman" w:cs="Times New Roman"/>
          <w:lang w:val="en-GB" w:eastAsia="en-US"/>
        </w:rPr>
        <w:t xml:space="preserve">[11] </w:t>
      </w:r>
      <w:proofErr w:type="spellStart"/>
      <w:r w:rsidRPr="00985785">
        <w:rPr>
          <w:rFonts w:ascii="Times New Roman" w:hAnsi="Times New Roman" w:cs="Times New Roman"/>
          <w:color w:val="222222"/>
          <w:sz w:val="20"/>
          <w:szCs w:val="20"/>
          <w:shd w:val="clear" w:color="auto" w:fill="FFFFFF"/>
        </w:rPr>
        <w:t>Madnani</w:t>
      </w:r>
      <w:proofErr w:type="spellEnd"/>
      <w:r w:rsidRPr="00985785">
        <w:rPr>
          <w:rFonts w:ascii="Times New Roman" w:hAnsi="Times New Roman" w:cs="Times New Roman"/>
          <w:color w:val="222222"/>
          <w:sz w:val="20"/>
          <w:szCs w:val="20"/>
          <w:shd w:val="clear" w:color="auto" w:fill="FFFFFF"/>
        </w:rPr>
        <w:t>, N. (2007). Getting started on natural language processing with Python.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Crossroads</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13</w:t>
      </w:r>
      <w:r w:rsidRPr="00985785">
        <w:rPr>
          <w:rFonts w:ascii="Times New Roman" w:hAnsi="Times New Roman" w:cs="Times New Roman"/>
          <w:color w:val="222222"/>
          <w:sz w:val="20"/>
          <w:szCs w:val="20"/>
          <w:shd w:val="clear" w:color="auto" w:fill="FFFFFF"/>
        </w:rPr>
        <w:t>(4), 5-5.</w:t>
      </w:r>
    </w:p>
    <w:p w14:paraId="1C4C7D25"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lang w:val="en-GB" w:eastAsia="en-US"/>
        </w:rPr>
        <w:t xml:space="preserve">[12] </w:t>
      </w:r>
      <w:bookmarkStart w:id="17" w:name="_Ref518148283"/>
      <w:r w:rsidRPr="00985785">
        <w:rPr>
          <w:rFonts w:ascii="Times New Roman" w:hAnsi="Times New Roman" w:cs="Times New Roman"/>
          <w:color w:val="222222"/>
          <w:shd w:val="clear" w:color="auto" w:fill="FFFFFF"/>
        </w:rPr>
        <w:t>Zhu, J. (1994). Conversion of Earth-centered Earth-fixed coordinates to geodetic coordinates. </w:t>
      </w:r>
      <w:r w:rsidRPr="00985785">
        <w:rPr>
          <w:rFonts w:ascii="Times New Roman" w:hAnsi="Times New Roman" w:cs="Times New Roman"/>
          <w:i/>
          <w:iCs/>
          <w:color w:val="222222"/>
          <w:shd w:val="clear" w:color="auto" w:fill="FFFFFF"/>
        </w:rPr>
        <w:t>IEEE Transactions on Aerospace and Electronic Systems</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30</w:t>
      </w:r>
      <w:r w:rsidRPr="00985785">
        <w:rPr>
          <w:rFonts w:ascii="Times New Roman" w:hAnsi="Times New Roman" w:cs="Times New Roman"/>
          <w:color w:val="222222"/>
          <w:shd w:val="clear" w:color="auto" w:fill="FFFFFF"/>
        </w:rPr>
        <w:t>(3), 957-961.</w:t>
      </w:r>
      <w:bookmarkEnd w:id="17"/>
    </w:p>
    <w:p w14:paraId="3D69B1F6"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[13] </w:t>
      </w:r>
      <w:bookmarkStart w:id="18" w:name="_Ref518062596"/>
      <w:proofErr w:type="spellStart"/>
      <w:r w:rsidRPr="00985785">
        <w:rPr>
          <w:rFonts w:ascii="Times New Roman" w:hAnsi="Times New Roman" w:cs="Times New Roman"/>
          <w:color w:val="222222"/>
          <w:shd w:val="clear" w:color="auto" w:fill="FFFFFF"/>
        </w:rPr>
        <w:t>Clynch</w:t>
      </w:r>
      <w:proofErr w:type="spellEnd"/>
      <w:r w:rsidRPr="00985785">
        <w:rPr>
          <w:rFonts w:ascii="Times New Roman" w:hAnsi="Times New Roman" w:cs="Times New Roman"/>
          <w:color w:val="222222"/>
          <w:shd w:val="clear" w:color="auto" w:fill="FFFFFF"/>
        </w:rPr>
        <w:t>, J. R. (2006). Earth coordinates. </w:t>
      </w:r>
      <w:r w:rsidRPr="00985785">
        <w:rPr>
          <w:rFonts w:ascii="Times New Roman" w:hAnsi="Times New Roman" w:cs="Times New Roman"/>
          <w:i/>
          <w:iCs/>
          <w:color w:val="222222"/>
          <w:shd w:val="clear" w:color="auto" w:fill="FFFFFF"/>
        </w:rPr>
        <w:t>Electronic Documentation, February</w:t>
      </w:r>
      <w:r w:rsidRPr="00985785">
        <w:rPr>
          <w:rFonts w:ascii="Times New Roman" w:hAnsi="Times New Roman" w:cs="Times New Roman"/>
          <w:color w:val="222222"/>
          <w:shd w:val="clear" w:color="auto" w:fill="FFFFFF"/>
        </w:rPr>
        <w:t>.</w:t>
      </w:r>
      <w:bookmarkEnd w:id="18"/>
    </w:p>
    <w:p w14:paraId="1ADCF11A" w14:textId="77777777" w:rsidR="0084468B" w:rsidRPr="00985785" w:rsidRDefault="0084468B" w:rsidP="0084468B">
      <w:pPr>
        <w:rPr>
          <w:rFonts w:ascii="Times New Roman" w:hAnsi="Times New Roman" w:cs="Times New Roman"/>
          <w:lang w:val="en-GB" w:eastAsia="en-US"/>
        </w:rPr>
      </w:pPr>
      <w:r w:rsidRPr="00985785">
        <w:rPr>
          <w:rFonts w:ascii="Times New Roman" w:hAnsi="Times New Roman" w:cs="Times New Roman"/>
          <w:color w:val="222222"/>
          <w:shd w:val="clear" w:color="auto" w:fill="FFFFFF"/>
        </w:rPr>
        <w:t xml:space="preserve">[14] </w:t>
      </w:r>
      <w:bookmarkStart w:id="19" w:name="_Ref518061810"/>
      <w:proofErr w:type="spellStart"/>
      <w:r w:rsidRPr="00985785">
        <w:rPr>
          <w:rFonts w:ascii="Times New Roman" w:hAnsi="Times New Roman" w:cs="Times New Roman"/>
          <w:color w:val="222222"/>
          <w:shd w:val="clear" w:color="auto" w:fill="FFFFFF"/>
        </w:rPr>
        <w:t>Montenbruck</w:t>
      </w:r>
      <w:proofErr w:type="spellEnd"/>
      <w:r w:rsidRPr="00985785">
        <w:rPr>
          <w:rFonts w:ascii="Times New Roman" w:hAnsi="Times New Roman" w:cs="Times New Roman"/>
          <w:color w:val="222222"/>
          <w:shd w:val="clear" w:color="auto" w:fill="FFFFFF"/>
        </w:rPr>
        <w:t xml:space="preserve">, O., Gill, E., &amp; </w:t>
      </w:r>
      <w:proofErr w:type="spellStart"/>
      <w:r w:rsidRPr="00985785">
        <w:rPr>
          <w:rFonts w:ascii="Times New Roman" w:hAnsi="Times New Roman" w:cs="Times New Roman"/>
          <w:color w:val="222222"/>
          <w:shd w:val="clear" w:color="auto" w:fill="FFFFFF"/>
        </w:rPr>
        <w:t>Terzibaschian</w:t>
      </w:r>
      <w:proofErr w:type="spellEnd"/>
      <w:r w:rsidRPr="00985785">
        <w:rPr>
          <w:rFonts w:ascii="Times New Roman" w:hAnsi="Times New Roman" w:cs="Times New Roman"/>
          <w:color w:val="222222"/>
          <w:shd w:val="clear" w:color="auto" w:fill="FFFFFF"/>
        </w:rPr>
        <w:t>, T. (2000). Note on the BIRD ACS Reference Frames.</w:t>
      </w:r>
      <w:bookmarkEnd w:id="19"/>
    </w:p>
    <w:p w14:paraId="291A37E8"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[15] </w:t>
      </w:r>
      <w:r w:rsidRPr="00985785">
        <w:rPr>
          <w:rFonts w:ascii="Times New Roman" w:hAnsi="Times New Roman" w:cs="Times New Roman"/>
          <w:color w:val="222222"/>
          <w:sz w:val="20"/>
          <w:szCs w:val="20"/>
          <w:shd w:val="clear" w:color="auto" w:fill="FFFFFF"/>
        </w:rPr>
        <w:t>Barrett, P., Hunter, J., Miller, J. T., Hsu, J. C., &amp; Greenfield, P. (2005, December). matplotlib--A Portable Python Plotting Package.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Astronomical data analysis software and systems XIV</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(Vol. 347, p. 91).</w:t>
      </w:r>
    </w:p>
    <w:p w14:paraId="6DDF815E"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[16] Whitaker, J. (2011). The Matplotlib </w:t>
      </w:r>
      <w:proofErr w:type="spellStart"/>
      <w:r w:rsidRPr="00985785">
        <w:rPr>
          <w:rFonts w:ascii="Times New Roman" w:hAnsi="Times New Roman" w:cs="Times New Roman"/>
          <w:color w:val="222222"/>
          <w:sz w:val="20"/>
          <w:szCs w:val="20"/>
          <w:shd w:val="clear" w:color="auto" w:fill="FFFFFF"/>
        </w:rPr>
        <w:t>Basemap</w:t>
      </w:r>
      <w:proofErr w:type="spellEnd"/>
      <w:r w:rsidRPr="00985785">
        <w:rPr>
          <w:rFonts w:ascii="Times New Roman" w:hAnsi="Times New Roman" w:cs="Times New Roman"/>
          <w:color w:val="222222"/>
          <w:sz w:val="20"/>
          <w:szCs w:val="20"/>
          <w:shd w:val="clear" w:color="auto" w:fill="FFFFFF"/>
        </w:rPr>
        <w:t xml:space="preserve"> Toolkit User’s Guide.</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 xml:space="preserve">Matplotlib </w:t>
      </w:r>
      <w:proofErr w:type="spellStart"/>
      <w:r w:rsidRPr="00985785">
        <w:rPr>
          <w:rFonts w:ascii="Times New Roman" w:hAnsi="Times New Roman" w:cs="Times New Roman"/>
          <w:i/>
          <w:iCs/>
          <w:color w:val="222222"/>
          <w:sz w:val="20"/>
          <w:szCs w:val="20"/>
        </w:rPr>
        <w:t>Basemap</w:t>
      </w:r>
      <w:proofErr w:type="spellEnd"/>
      <w:r w:rsidRPr="00985785">
        <w:rPr>
          <w:rFonts w:ascii="Times New Roman" w:hAnsi="Times New Roman" w:cs="Times New Roman"/>
          <w:i/>
          <w:iCs/>
          <w:color w:val="222222"/>
          <w:sz w:val="20"/>
          <w:szCs w:val="20"/>
        </w:rPr>
        <w:t xml:space="preserve"> Toolkit documentation, February</w:t>
      </w:r>
      <w:r w:rsidRPr="00985785">
        <w:rPr>
          <w:rFonts w:ascii="Times New Roman" w:hAnsi="Times New Roman" w:cs="Times New Roman"/>
          <w:color w:val="222222"/>
          <w:sz w:val="20"/>
          <w:szCs w:val="20"/>
          <w:shd w:val="clear" w:color="auto" w:fill="FFFFFF"/>
        </w:rPr>
        <w:t>.</w:t>
      </w:r>
    </w:p>
    <w:p w14:paraId="3272D4EE"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[17] Tosi, S. (2009).</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Matplotlib for Python developers</w:t>
      </w:r>
      <w:r w:rsidRPr="00985785">
        <w:rPr>
          <w:rFonts w:ascii="Times New Roman" w:hAnsi="Times New Roman" w:cs="Times New Roman"/>
          <w:color w:val="222222"/>
          <w:sz w:val="20"/>
          <w:szCs w:val="20"/>
          <w:shd w:val="clear" w:color="auto" w:fill="FFFFFF"/>
        </w:rPr>
        <w:t xml:space="preserve">. </w:t>
      </w:r>
      <w:proofErr w:type="spellStart"/>
      <w:r w:rsidRPr="00985785">
        <w:rPr>
          <w:rFonts w:ascii="Times New Roman" w:hAnsi="Times New Roman" w:cs="Times New Roman"/>
          <w:color w:val="222222"/>
          <w:sz w:val="20"/>
          <w:szCs w:val="20"/>
          <w:shd w:val="clear" w:color="auto" w:fill="FFFFFF"/>
        </w:rPr>
        <w:t>Packt</w:t>
      </w:r>
      <w:proofErr w:type="spellEnd"/>
      <w:r w:rsidRPr="00985785">
        <w:rPr>
          <w:rFonts w:ascii="Times New Roman" w:hAnsi="Times New Roman" w:cs="Times New Roman"/>
          <w:color w:val="222222"/>
          <w:sz w:val="20"/>
          <w:szCs w:val="20"/>
          <w:shd w:val="clear" w:color="auto" w:fill="FFFFFF"/>
        </w:rPr>
        <w:t xml:space="preserve"> Publishing Ltd.</w:t>
      </w:r>
    </w:p>
    <w:p w14:paraId="7A5F89F2"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lastRenderedPageBreak/>
        <w:t xml:space="preserve">[18] Han, J., Pei, J., &amp; </w:t>
      </w:r>
      <w:proofErr w:type="spellStart"/>
      <w:r w:rsidRPr="00985785">
        <w:rPr>
          <w:rFonts w:ascii="Times New Roman" w:hAnsi="Times New Roman" w:cs="Times New Roman"/>
          <w:color w:val="222222"/>
          <w:sz w:val="20"/>
          <w:szCs w:val="20"/>
          <w:shd w:val="clear" w:color="auto" w:fill="FFFFFF"/>
        </w:rPr>
        <w:t>Kamber</w:t>
      </w:r>
      <w:proofErr w:type="spellEnd"/>
      <w:r w:rsidRPr="00985785">
        <w:rPr>
          <w:rFonts w:ascii="Times New Roman" w:hAnsi="Times New Roman" w:cs="Times New Roman"/>
          <w:color w:val="222222"/>
          <w:sz w:val="20"/>
          <w:szCs w:val="20"/>
          <w:shd w:val="clear" w:color="auto" w:fill="FFFFFF"/>
        </w:rPr>
        <w:t>, M. (2011).</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Data mining: concepts and techniques</w:t>
      </w:r>
      <w:r w:rsidRPr="00985785">
        <w:rPr>
          <w:rFonts w:ascii="Times New Roman" w:hAnsi="Times New Roman" w:cs="Times New Roman"/>
          <w:color w:val="222222"/>
          <w:sz w:val="20"/>
          <w:szCs w:val="20"/>
          <w:shd w:val="clear" w:color="auto" w:fill="FFFFFF"/>
        </w:rPr>
        <w:t>. Elsevier.</w:t>
      </w:r>
    </w:p>
    <w:p w14:paraId="3E3C00CD"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rPr>
        <w:t xml:space="preserve">[19] </w:t>
      </w:r>
      <w:proofErr w:type="spellStart"/>
      <w:r w:rsidRPr="00985785">
        <w:rPr>
          <w:rFonts w:ascii="Times New Roman" w:hAnsi="Times New Roman" w:cs="Times New Roman"/>
          <w:color w:val="222222"/>
          <w:shd w:val="clear" w:color="auto" w:fill="FFFFFF"/>
        </w:rPr>
        <w:t>Jin</w:t>
      </w:r>
      <w:proofErr w:type="spellEnd"/>
      <w:r w:rsidRPr="00985785">
        <w:rPr>
          <w:rFonts w:ascii="Times New Roman" w:hAnsi="Times New Roman" w:cs="Times New Roman"/>
          <w:color w:val="222222"/>
          <w:shd w:val="clear" w:color="auto" w:fill="FFFFFF"/>
        </w:rPr>
        <w:t>, C., De-Lin, L., &amp; Fen-Xiang, M. (2009, July). An improved ID3 decision tree algorithm. In</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 xml:space="preserve">Computer Science &amp; Education, 2009. ICCSE'09. 4th International Conference </w:t>
      </w:r>
      <w:proofErr w:type="gramStart"/>
      <w:r w:rsidRPr="00985785">
        <w:rPr>
          <w:rFonts w:ascii="Times New Roman" w:hAnsi="Times New Roman" w:cs="Times New Roman"/>
          <w:i/>
          <w:iCs/>
          <w:color w:val="222222"/>
        </w:rPr>
        <w:t>on</w:t>
      </w:r>
      <w:r w:rsidRPr="00985785">
        <w:rPr>
          <w:rFonts w:ascii="Times New Roman" w:hAnsi="Times New Roman" w:cs="Times New Roman"/>
          <w:color w:val="222222"/>
          <w:shd w:val="clear" w:color="auto" w:fill="FFFFFF"/>
        </w:rPr>
        <w:t>(</w:t>
      </w:r>
      <w:proofErr w:type="gramEnd"/>
      <w:r w:rsidRPr="00985785">
        <w:rPr>
          <w:rFonts w:ascii="Times New Roman" w:hAnsi="Times New Roman" w:cs="Times New Roman"/>
          <w:color w:val="222222"/>
          <w:shd w:val="clear" w:color="auto" w:fill="FFFFFF"/>
        </w:rPr>
        <w:t>pp. 127-130). IEEE.</w:t>
      </w:r>
    </w:p>
    <w:p w14:paraId="1EF783EE"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[20] </w:t>
      </w:r>
      <w:proofErr w:type="spellStart"/>
      <w:r w:rsidRPr="00985785">
        <w:rPr>
          <w:rFonts w:ascii="Times New Roman" w:hAnsi="Times New Roman" w:cs="Times New Roman"/>
          <w:color w:val="222222"/>
          <w:shd w:val="clear" w:color="auto" w:fill="FFFFFF"/>
        </w:rPr>
        <w:t>Hssina</w:t>
      </w:r>
      <w:proofErr w:type="spellEnd"/>
      <w:r w:rsidRPr="00985785">
        <w:rPr>
          <w:rFonts w:ascii="Times New Roman" w:hAnsi="Times New Roman" w:cs="Times New Roman"/>
          <w:color w:val="222222"/>
          <w:shd w:val="clear" w:color="auto" w:fill="FFFFFF"/>
        </w:rPr>
        <w:t xml:space="preserve">, B., </w:t>
      </w:r>
      <w:proofErr w:type="spellStart"/>
      <w:r w:rsidRPr="00985785">
        <w:rPr>
          <w:rFonts w:ascii="Times New Roman" w:hAnsi="Times New Roman" w:cs="Times New Roman"/>
          <w:color w:val="222222"/>
          <w:shd w:val="clear" w:color="auto" w:fill="FFFFFF"/>
        </w:rPr>
        <w:t>Merbouha</w:t>
      </w:r>
      <w:proofErr w:type="spellEnd"/>
      <w:r w:rsidRPr="00985785">
        <w:rPr>
          <w:rFonts w:ascii="Times New Roman" w:hAnsi="Times New Roman" w:cs="Times New Roman"/>
          <w:color w:val="222222"/>
          <w:shd w:val="clear" w:color="auto" w:fill="FFFFFF"/>
        </w:rPr>
        <w:t xml:space="preserve">, A., </w:t>
      </w:r>
      <w:proofErr w:type="spellStart"/>
      <w:r w:rsidRPr="00985785">
        <w:rPr>
          <w:rFonts w:ascii="Times New Roman" w:hAnsi="Times New Roman" w:cs="Times New Roman"/>
          <w:color w:val="222222"/>
          <w:shd w:val="clear" w:color="auto" w:fill="FFFFFF"/>
        </w:rPr>
        <w:t>Ezzikouri</w:t>
      </w:r>
      <w:proofErr w:type="spellEnd"/>
      <w:r w:rsidRPr="00985785">
        <w:rPr>
          <w:rFonts w:ascii="Times New Roman" w:hAnsi="Times New Roman" w:cs="Times New Roman"/>
          <w:color w:val="222222"/>
          <w:shd w:val="clear" w:color="auto" w:fill="FFFFFF"/>
        </w:rPr>
        <w:t xml:space="preserve">, H., &amp; </w:t>
      </w:r>
      <w:proofErr w:type="spellStart"/>
      <w:r w:rsidRPr="00985785">
        <w:rPr>
          <w:rFonts w:ascii="Times New Roman" w:hAnsi="Times New Roman" w:cs="Times New Roman"/>
          <w:color w:val="222222"/>
          <w:shd w:val="clear" w:color="auto" w:fill="FFFFFF"/>
        </w:rPr>
        <w:t>Erritali</w:t>
      </w:r>
      <w:proofErr w:type="spellEnd"/>
      <w:r w:rsidRPr="00985785">
        <w:rPr>
          <w:rFonts w:ascii="Times New Roman" w:hAnsi="Times New Roman" w:cs="Times New Roman"/>
          <w:color w:val="222222"/>
          <w:shd w:val="clear" w:color="auto" w:fill="FFFFFF"/>
        </w:rPr>
        <w:t>, M. (2014). A comparative study of decision tree ID3 and C4. 5.</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International Journal of Advanced Computer Science and Applications</w:t>
      </w:r>
      <w:r w:rsidRPr="00985785">
        <w:rPr>
          <w:rFonts w:ascii="Times New Roman" w:hAnsi="Times New Roman" w:cs="Times New Roman"/>
          <w:color w:val="222222"/>
          <w:shd w:val="clear" w:color="auto" w:fill="FFFFFF"/>
        </w:rPr>
        <w:t>,</w:t>
      </w:r>
      <w:r w:rsidRPr="00985785">
        <w:rPr>
          <w:rStyle w:val="apple-converted-space"/>
          <w:rFonts w:ascii="Times New Roman" w:hAnsi="Times New Roman" w:cs="Times New Roman"/>
          <w:color w:val="222222"/>
          <w:shd w:val="clear" w:color="auto" w:fill="FFFFFF"/>
        </w:rPr>
        <w:t> </w:t>
      </w:r>
      <w:r w:rsidRPr="00985785">
        <w:rPr>
          <w:rFonts w:ascii="Times New Roman" w:hAnsi="Times New Roman" w:cs="Times New Roman"/>
          <w:i/>
          <w:iCs/>
          <w:color w:val="222222"/>
        </w:rPr>
        <w:t>4</w:t>
      </w:r>
      <w:r w:rsidRPr="00985785">
        <w:rPr>
          <w:rFonts w:ascii="Times New Roman" w:hAnsi="Times New Roman" w:cs="Times New Roman"/>
          <w:color w:val="222222"/>
          <w:shd w:val="clear" w:color="auto" w:fill="FFFFFF"/>
        </w:rPr>
        <w:t>(2).</w:t>
      </w:r>
    </w:p>
    <w:p w14:paraId="188CF191"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hd w:val="clear" w:color="auto" w:fill="FFFFFF"/>
        </w:rPr>
        <w:t xml:space="preserve">[21] </w:t>
      </w:r>
      <w:r w:rsidRPr="00985785">
        <w:rPr>
          <w:rFonts w:ascii="Times New Roman" w:hAnsi="Times New Roman" w:cs="Times New Roman"/>
          <w:color w:val="222222"/>
          <w:sz w:val="20"/>
          <w:szCs w:val="20"/>
          <w:shd w:val="clear" w:color="auto" w:fill="FFFFFF"/>
        </w:rPr>
        <w:t>Peng, W., Chen, J., &amp; Zhou, H. (2009). An implementation of ID3-decision tree learning algorithm.</w:t>
      </w:r>
      <w:r w:rsidRPr="00985785">
        <w:rPr>
          <w:rStyle w:val="apple-converted-space"/>
          <w:rFonts w:ascii="Times New Roman" w:hAnsi="Times New Roman" w:cs="Times New Roman"/>
          <w:color w:val="222222"/>
          <w:sz w:val="20"/>
          <w:shd w:val="clear" w:color="auto" w:fill="FFFFFF"/>
        </w:rPr>
        <w:t> </w:t>
      </w:r>
      <w:r w:rsidRPr="00985785">
        <w:rPr>
          <w:rFonts w:ascii="Times New Roman" w:hAnsi="Times New Roman" w:cs="Times New Roman"/>
          <w:i/>
          <w:iCs/>
          <w:color w:val="222222"/>
          <w:sz w:val="20"/>
          <w:szCs w:val="20"/>
        </w:rPr>
        <w:t xml:space="preserve">From web. arch. </w:t>
      </w:r>
      <w:proofErr w:type="spellStart"/>
      <w:r w:rsidRPr="00985785">
        <w:rPr>
          <w:rFonts w:ascii="Times New Roman" w:hAnsi="Times New Roman" w:cs="Times New Roman"/>
          <w:i/>
          <w:iCs/>
          <w:color w:val="222222"/>
          <w:sz w:val="20"/>
          <w:szCs w:val="20"/>
        </w:rPr>
        <w:t>usyd</w:t>
      </w:r>
      <w:proofErr w:type="spellEnd"/>
      <w:r w:rsidRPr="00985785">
        <w:rPr>
          <w:rFonts w:ascii="Times New Roman" w:hAnsi="Times New Roman" w:cs="Times New Roman"/>
          <w:i/>
          <w:iCs/>
          <w:color w:val="222222"/>
          <w:sz w:val="20"/>
          <w:szCs w:val="20"/>
        </w:rPr>
        <w:t xml:space="preserve">. </w:t>
      </w:r>
      <w:proofErr w:type="spellStart"/>
      <w:r w:rsidRPr="00985785">
        <w:rPr>
          <w:rFonts w:ascii="Times New Roman" w:hAnsi="Times New Roman" w:cs="Times New Roman"/>
          <w:i/>
          <w:iCs/>
          <w:color w:val="222222"/>
          <w:sz w:val="20"/>
          <w:szCs w:val="20"/>
        </w:rPr>
        <w:t>edu</w:t>
      </w:r>
      <w:proofErr w:type="spellEnd"/>
      <w:r w:rsidRPr="00985785">
        <w:rPr>
          <w:rFonts w:ascii="Times New Roman" w:hAnsi="Times New Roman" w:cs="Times New Roman"/>
          <w:i/>
          <w:iCs/>
          <w:color w:val="222222"/>
          <w:sz w:val="20"/>
          <w:szCs w:val="20"/>
        </w:rPr>
        <w:t>. au/</w:t>
      </w:r>
      <w:proofErr w:type="spellStart"/>
      <w:r w:rsidRPr="00985785">
        <w:rPr>
          <w:rFonts w:ascii="Times New Roman" w:hAnsi="Times New Roman" w:cs="Times New Roman"/>
          <w:i/>
          <w:iCs/>
          <w:color w:val="222222"/>
          <w:sz w:val="20"/>
          <w:szCs w:val="20"/>
        </w:rPr>
        <w:t>wpeng</w:t>
      </w:r>
      <w:proofErr w:type="spellEnd"/>
      <w:r w:rsidRPr="00985785">
        <w:rPr>
          <w:rFonts w:ascii="Times New Roman" w:hAnsi="Times New Roman" w:cs="Times New Roman"/>
          <w:i/>
          <w:iCs/>
          <w:color w:val="222222"/>
          <w:sz w:val="20"/>
          <w:szCs w:val="20"/>
        </w:rPr>
        <w:t xml:space="preserve">/DecisionTree2. pdf Retrieved date: </w:t>
      </w:r>
      <w:proofErr w:type="gramStart"/>
      <w:r w:rsidRPr="00985785">
        <w:rPr>
          <w:rFonts w:ascii="Times New Roman" w:hAnsi="Times New Roman" w:cs="Times New Roman"/>
          <w:i/>
          <w:iCs/>
          <w:color w:val="222222"/>
          <w:sz w:val="20"/>
          <w:szCs w:val="20"/>
        </w:rPr>
        <w:t>May</w:t>
      </w:r>
      <w:r w:rsidRPr="00985785">
        <w:rPr>
          <w:rFonts w:ascii="Times New Roman" w:hAnsi="Times New Roman" w:cs="Times New Roman"/>
          <w:color w:val="222222"/>
          <w:sz w:val="20"/>
          <w:szCs w:val="20"/>
          <w:shd w:val="clear" w:color="auto" w:fill="FFFFFF"/>
        </w:rPr>
        <w:t>,</w:t>
      </w:r>
      <w:proofErr w:type="gramEnd"/>
      <w:r w:rsidRPr="00985785">
        <w:rPr>
          <w:rStyle w:val="apple-converted-space"/>
          <w:rFonts w:ascii="Times New Roman" w:hAnsi="Times New Roman" w:cs="Times New Roman"/>
          <w:color w:val="222222"/>
          <w:sz w:val="20"/>
          <w:shd w:val="clear" w:color="auto" w:fill="FFFFFF"/>
        </w:rPr>
        <w:t> </w:t>
      </w:r>
      <w:r w:rsidRPr="00985785">
        <w:rPr>
          <w:rFonts w:ascii="Times New Roman" w:hAnsi="Times New Roman" w:cs="Times New Roman"/>
          <w:i/>
          <w:iCs/>
          <w:color w:val="222222"/>
          <w:sz w:val="20"/>
          <w:szCs w:val="20"/>
        </w:rPr>
        <w:t>13</w:t>
      </w:r>
      <w:r w:rsidRPr="00985785">
        <w:rPr>
          <w:rFonts w:ascii="Times New Roman" w:hAnsi="Times New Roman" w:cs="Times New Roman"/>
          <w:color w:val="222222"/>
          <w:sz w:val="20"/>
          <w:szCs w:val="20"/>
          <w:shd w:val="clear" w:color="auto" w:fill="FFFFFF"/>
        </w:rPr>
        <w:t>.</w:t>
      </w:r>
    </w:p>
    <w:p w14:paraId="721C12AD"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[22] </w:t>
      </w:r>
      <w:r w:rsidRPr="00985785">
        <w:rPr>
          <w:rFonts w:ascii="Times New Roman" w:hAnsi="Times New Roman" w:cs="Times New Roman"/>
          <w:color w:val="222222"/>
          <w:sz w:val="20"/>
          <w:szCs w:val="20"/>
          <w:shd w:val="clear" w:color="auto" w:fill="FFFFFF"/>
        </w:rPr>
        <w:t>Xu, L., Liu, G., &amp; Chen, Z. (2012, December). Research on optimization model of threshold setting for half-rate based on the decision tree algorithm. In </w:t>
      </w:r>
      <w:r w:rsidRPr="00985785">
        <w:rPr>
          <w:rFonts w:ascii="Times New Roman" w:hAnsi="Times New Roman" w:cs="Times New Roman"/>
          <w:i/>
          <w:iCs/>
          <w:color w:val="222222"/>
          <w:sz w:val="20"/>
          <w:szCs w:val="20"/>
          <w:shd w:val="clear" w:color="auto" w:fill="FFFFFF"/>
        </w:rPr>
        <w:t xml:space="preserve">Computer Science and Network Technology (ICCSNT), 2012 2nd International Conference </w:t>
      </w:r>
      <w:proofErr w:type="gramStart"/>
      <w:r w:rsidRPr="00985785">
        <w:rPr>
          <w:rFonts w:ascii="Times New Roman" w:hAnsi="Times New Roman" w:cs="Times New Roman"/>
          <w:i/>
          <w:iCs/>
          <w:color w:val="222222"/>
          <w:sz w:val="20"/>
          <w:szCs w:val="20"/>
          <w:shd w:val="clear" w:color="auto" w:fill="FFFFFF"/>
        </w:rPr>
        <w:t>on</w:t>
      </w:r>
      <w:r w:rsidRPr="00985785">
        <w:rPr>
          <w:rFonts w:ascii="Times New Roman" w:hAnsi="Times New Roman" w:cs="Times New Roman"/>
          <w:color w:val="222222"/>
          <w:sz w:val="20"/>
          <w:szCs w:val="20"/>
          <w:shd w:val="clear" w:color="auto" w:fill="FFFFFF"/>
        </w:rPr>
        <w:t>(</w:t>
      </w:r>
      <w:proofErr w:type="gramEnd"/>
      <w:r w:rsidRPr="00985785">
        <w:rPr>
          <w:rFonts w:ascii="Times New Roman" w:hAnsi="Times New Roman" w:cs="Times New Roman"/>
          <w:color w:val="222222"/>
          <w:sz w:val="20"/>
          <w:szCs w:val="20"/>
          <w:shd w:val="clear" w:color="auto" w:fill="FFFFFF"/>
        </w:rPr>
        <w:t>pp. 316-320). IEEE.</w:t>
      </w:r>
    </w:p>
    <w:p w14:paraId="3A05703B" w14:textId="77777777" w:rsidR="0084468B" w:rsidRPr="00985785" w:rsidRDefault="0084468B" w:rsidP="0084468B">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[23] </w:t>
      </w:r>
      <w:hyperlink r:id="rId15" w:history="1">
        <w:r w:rsidRPr="00985785">
          <w:rPr>
            <w:rStyle w:val="ac"/>
            <w:rFonts w:ascii="Times New Roman" w:hAnsi="Times New Roman" w:cs="Times New Roman"/>
          </w:rPr>
          <w:t>http://scikit-learn.org/stable/modules/tree.html</w:t>
        </w:r>
      </w:hyperlink>
    </w:p>
    <w:p w14:paraId="7DAF6B29"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lang w:val="en-GB" w:eastAsia="en-US"/>
        </w:rPr>
        <w:t xml:space="preserve">[24] </w:t>
      </w:r>
      <w:r w:rsidRPr="00985785">
        <w:rPr>
          <w:rFonts w:ascii="Times New Roman" w:hAnsi="Times New Roman" w:cs="Times New Roman"/>
          <w:color w:val="222222"/>
          <w:sz w:val="20"/>
          <w:szCs w:val="20"/>
          <w:shd w:val="clear" w:color="auto" w:fill="FFFFFF"/>
        </w:rPr>
        <w:t xml:space="preserve">Steinberg, D., &amp; </w:t>
      </w:r>
      <w:proofErr w:type="spellStart"/>
      <w:r w:rsidRPr="00985785">
        <w:rPr>
          <w:rFonts w:ascii="Times New Roman" w:hAnsi="Times New Roman" w:cs="Times New Roman"/>
          <w:color w:val="222222"/>
          <w:sz w:val="20"/>
          <w:szCs w:val="20"/>
          <w:shd w:val="clear" w:color="auto" w:fill="FFFFFF"/>
        </w:rPr>
        <w:t>Colla</w:t>
      </w:r>
      <w:proofErr w:type="spellEnd"/>
      <w:r w:rsidRPr="00985785">
        <w:rPr>
          <w:rFonts w:ascii="Times New Roman" w:hAnsi="Times New Roman" w:cs="Times New Roman"/>
          <w:color w:val="222222"/>
          <w:sz w:val="20"/>
          <w:szCs w:val="20"/>
          <w:shd w:val="clear" w:color="auto" w:fill="FFFFFF"/>
        </w:rPr>
        <w:t>, P. (2009). CART: classification and regression trees. </w:t>
      </w:r>
      <w:r w:rsidRPr="00985785">
        <w:rPr>
          <w:rFonts w:ascii="Times New Roman" w:hAnsi="Times New Roman" w:cs="Times New Roman"/>
          <w:i/>
          <w:iCs/>
          <w:color w:val="222222"/>
          <w:sz w:val="20"/>
          <w:szCs w:val="20"/>
          <w:shd w:val="clear" w:color="auto" w:fill="FFFFFF"/>
        </w:rPr>
        <w:t>The top ten algorithms in data mining</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9</w:t>
      </w:r>
      <w:r w:rsidRPr="00985785">
        <w:rPr>
          <w:rFonts w:ascii="Times New Roman" w:hAnsi="Times New Roman" w:cs="Times New Roman"/>
          <w:color w:val="222222"/>
          <w:sz w:val="20"/>
          <w:szCs w:val="20"/>
          <w:shd w:val="clear" w:color="auto" w:fill="FFFFFF"/>
        </w:rPr>
        <w:t>, 179.</w:t>
      </w:r>
    </w:p>
    <w:p w14:paraId="4DAEFB08"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 xml:space="preserve">[25] Rutkowski, L., </w:t>
      </w:r>
      <w:proofErr w:type="spellStart"/>
      <w:r w:rsidRPr="00985785">
        <w:rPr>
          <w:rFonts w:ascii="Times New Roman" w:hAnsi="Times New Roman" w:cs="Times New Roman"/>
          <w:color w:val="222222"/>
          <w:sz w:val="20"/>
          <w:szCs w:val="20"/>
          <w:shd w:val="clear" w:color="auto" w:fill="FFFFFF"/>
        </w:rPr>
        <w:t>Pietruczuk</w:t>
      </w:r>
      <w:proofErr w:type="spellEnd"/>
      <w:r w:rsidRPr="00985785">
        <w:rPr>
          <w:rFonts w:ascii="Times New Roman" w:hAnsi="Times New Roman" w:cs="Times New Roman"/>
          <w:color w:val="222222"/>
          <w:sz w:val="20"/>
          <w:szCs w:val="20"/>
          <w:shd w:val="clear" w:color="auto" w:fill="FFFFFF"/>
        </w:rPr>
        <w:t xml:space="preserve">, L., </w:t>
      </w:r>
      <w:proofErr w:type="spellStart"/>
      <w:r w:rsidRPr="00985785">
        <w:rPr>
          <w:rFonts w:ascii="Times New Roman" w:hAnsi="Times New Roman" w:cs="Times New Roman"/>
          <w:color w:val="222222"/>
          <w:sz w:val="20"/>
          <w:szCs w:val="20"/>
          <w:shd w:val="clear" w:color="auto" w:fill="FFFFFF"/>
        </w:rPr>
        <w:t>Duda</w:t>
      </w:r>
      <w:proofErr w:type="spellEnd"/>
      <w:r w:rsidRPr="00985785">
        <w:rPr>
          <w:rFonts w:ascii="Times New Roman" w:hAnsi="Times New Roman" w:cs="Times New Roman"/>
          <w:color w:val="222222"/>
          <w:sz w:val="20"/>
          <w:szCs w:val="20"/>
          <w:shd w:val="clear" w:color="auto" w:fill="FFFFFF"/>
        </w:rPr>
        <w:t xml:space="preserve">, P., &amp; Jaworski, M. (2013). Decision trees for mining data streams based on the </w:t>
      </w:r>
      <w:proofErr w:type="spellStart"/>
      <w:r w:rsidRPr="00985785">
        <w:rPr>
          <w:rFonts w:ascii="Times New Roman" w:hAnsi="Times New Roman" w:cs="Times New Roman"/>
          <w:color w:val="222222"/>
          <w:sz w:val="20"/>
          <w:szCs w:val="20"/>
          <w:shd w:val="clear" w:color="auto" w:fill="FFFFFF"/>
        </w:rPr>
        <w:t>McDiarmid's</w:t>
      </w:r>
      <w:proofErr w:type="spellEnd"/>
      <w:r w:rsidRPr="00985785">
        <w:rPr>
          <w:rFonts w:ascii="Times New Roman" w:hAnsi="Times New Roman" w:cs="Times New Roman"/>
          <w:color w:val="222222"/>
          <w:sz w:val="20"/>
          <w:szCs w:val="20"/>
          <w:shd w:val="clear" w:color="auto" w:fill="FFFFFF"/>
        </w:rPr>
        <w:t xml:space="preserve"> bound. </w:t>
      </w:r>
      <w:r w:rsidRPr="00985785">
        <w:rPr>
          <w:rFonts w:ascii="Times New Roman" w:hAnsi="Times New Roman" w:cs="Times New Roman"/>
          <w:i/>
          <w:iCs/>
          <w:color w:val="222222"/>
          <w:sz w:val="20"/>
          <w:szCs w:val="20"/>
          <w:shd w:val="clear" w:color="auto" w:fill="FFFFFF"/>
        </w:rPr>
        <w:t>IEEE Transactions on Knowledge and Data Engineering</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25</w:t>
      </w:r>
      <w:r w:rsidRPr="00985785">
        <w:rPr>
          <w:rFonts w:ascii="Times New Roman" w:hAnsi="Times New Roman" w:cs="Times New Roman"/>
          <w:color w:val="222222"/>
          <w:sz w:val="20"/>
          <w:szCs w:val="20"/>
          <w:shd w:val="clear" w:color="auto" w:fill="FFFFFF"/>
        </w:rPr>
        <w:t>(6), 1272-1279.</w:t>
      </w:r>
    </w:p>
    <w:p w14:paraId="4CE1348D" w14:textId="77777777" w:rsidR="0084468B" w:rsidRPr="00985785" w:rsidRDefault="0084468B" w:rsidP="0084468B">
      <w:pPr>
        <w:rPr>
          <w:rFonts w:ascii="Times New Roman" w:hAnsi="Times New Roman" w:cs="Times New Roman"/>
          <w:color w:val="222222"/>
          <w:sz w:val="20"/>
          <w:szCs w:val="20"/>
          <w:shd w:val="clear" w:color="auto" w:fill="FFFFFF"/>
        </w:rPr>
      </w:pPr>
      <w:r w:rsidRPr="00985785">
        <w:rPr>
          <w:rFonts w:ascii="Times New Roman" w:hAnsi="Times New Roman" w:cs="Times New Roman"/>
          <w:color w:val="222222"/>
          <w:sz w:val="20"/>
          <w:szCs w:val="20"/>
          <w:shd w:val="clear" w:color="auto" w:fill="FFFFFF"/>
        </w:rPr>
        <w:t>[26] Shang, W., Huang, H., Zhu, H., Lin, Y., Qu, Y., &amp; Wang, Z. (2007). A novel feature selection algorithm for text categorization. </w:t>
      </w:r>
      <w:r w:rsidRPr="00985785">
        <w:rPr>
          <w:rFonts w:ascii="Times New Roman" w:hAnsi="Times New Roman" w:cs="Times New Roman"/>
          <w:i/>
          <w:iCs/>
          <w:color w:val="222222"/>
          <w:sz w:val="20"/>
          <w:szCs w:val="20"/>
          <w:shd w:val="clear" w:color="auto" w:fill="FFFFFF"/>
        </w:rPr>
        <w:t>Expert Systems with Applications</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shd w:val="clear" w:color="auto" w:fill="FFFFFF"/>
        </w:rPr>
        <w:t>33</w:t>
      </w:r>
      <w:r w:rsidRPr="00985785">
        <w:rPr>
          <w:rFonts w:ascii="Times New Roman" w:hAnsi="Times New Roman" w:cs="Times New Roman"/>
          <w:color w:val="222222"/>
          <w:sz w:val="20"/>
          <w:szCs w:val="20"/>
          <w:shd w:val="clear" w:color="auto" w:fill="FFFFFF"/>
        </w:rPr>
        <w:t>(1), 1-5.</w:t>
      </w:r>
    </w:p>
    <w:p w14:paraId="76A9EC79"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z w:val="20"/>
          <w:szCs w:val="20"/>
          <w:shd w:val="clear" w:color="auto" w:fill="FFFFFF"/>
        </w:rPr>
        <w:t xml:space="preserve">[27] </w:t>
      </w:r>
      <w:r w:rsidRPr="00985785">
        <w:rPr>
          <w:rFonts w:ascii="Times New Roman" w:hAnsi="Times New Roman" w:cs="Times New Roman"/>
          <w:color w:val="222222"/>
          <w:shd w:val="clear" w:color="auto" w:fill="FFFFFF"/>
        </w:rPr>
        <w:t>Peng, C. Y. J., Lee, K. L., &amp; Ingersoll, G. M. (2002). An introduction to logistic regression analysis and reporting. </w:t>
      </w:r>
      <w:r w:rsidRPr="00985785">
        <w:rPr>
          <w:rFonts w:ascii="Times New Roman" w:hAnsi="Times New Roman" w:cs="Times New Roman"/>
          <w:i/>
          <w:iCs/>
          <w:color w:val="222222"/>
          <w:shd w:val="clear" w:color="auto" w:fill="FFFFFF"/>
        </w:rPr>
        <w:t>The journal of educational research</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96</w:t>
      </w:r>
      <w:r w:rsidRPr="00985785">
        <w:rPr>
          <w:rFonts w:ascii="Times New Roman" w:hAnsi="Times New Roman" w:cs="Times New Roman"/>
          <w:color w:val="222222"/>
          <w:shd w:val="clear" w:color="auto" w:fill="FFFFFF"/>
        </w:rPr>
        <w:t>(1), 3-14.</w:t>
      </w:r>
    </w:p>
    <w:p w14:paraId="6FE1C355"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[28] Walker, S. H., &amp; Duncan, D. B. (1967). Estimation of the probability of an event as a function of several independent variables. </w:t>
      </w:r>
      <w:proofErr w:type="spellStart"/>
      <w:r w:rsidRPr="00985785">
        <w:rPr>
          <w:rFonts w:ascii="Times New Roman" w:hAnsi="Times New Roman" w:cs="Times New Roman"/>
          <w:i/>
          <w:iCs/>
          <w:color w:val="222222"/>
          <w:shd w:val="clear" w:color="auto" w:fill="FFFFFF"/>
        </w:rPr>
        <w:t>Biometrika</w:t>
      </w:r>
      <w:proofErr w:type="spellEnd"/>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54</w:t>
      </w:r>
      <w:r w:rsidRPr="00985785">
        <w:rPr>
          <w:rFonts w:ascii="Times New Roman" w:hAnsi="Times New Roman" w:cs="Times New Roman"/>
          <w:color w:val="222222"/>
          <w:shd w:val="clear" w:color="auto" w:fill="FFFFFF"/>
        </w:rPr>
        <w:t>(1-2), 167-179.</w:t>
      </w:r>
    </w:p>
    <w:p w14:paraId="430F8AF1"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[29] Koh, K., Kim, S. J., &amp; Boyd, S. (2007). An interior-point method for large-scale l1-regularized logistic regression. </w:t>
      </w:r>
      <w:r w:rsidRPr="00985785">
        <w:rPr>
          <w:rFonts w:ascii="Times New Roman" w:hAnsi="Times New Roman" w:cs="Times New Roman"/>
          <w:i/>
          <w:iCs/>
          <w:color w:val="222222"/>
          <w:shd w:val="clear" w:color="auto" w:fill="FFFFFF"/>
        </w:rPr>
        <w:t>Journal of Machine learning research</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8</w:t>
      </w:r>
      <w:r w:rsidRPr="00985785">
        <w:rPr>
          <w:rFonts w:ascii="Times New Roman" w:hAnsi="Times New Roman" w:cs="Times New Roman"/>
          <w:color w:val="222222"/>
          <w:shd w:val="clear" w:color="auto" w:fill="FFFFFF"/>
        </w:rPr>
        <w:t>(Jul), 1519-1555.</w:t>
      </w:r>
    </w:p>
    <w:p w14:paraId="46520B27"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[30] Ng, A. Y. (2004, July). Feature selection, L 1 vs. L 2 regularization, and rotational invariance. In </w:t>
      </w:r>
      <w:r w:rsidRPr="00985785">
        <w:rPr>
          <w:rFonts w:ascii="Times New Roman" w:hAnsi="Times New Roman" w:cs="Times New Roman"/>
          <w:i/>
          <w:iCs/>
          <w:color w:val="222222"/>
          <w:shd w:val="clear" w:color="auto" w:fill="FFFFFF"/>
        </w:rPr>
        <w:t>Proceedings of the twenty-first international conference on Machine learning</w:t>
      </w:r>
      <w:r w:rsidRPr="00985785">
        <w:rPr>
          <w:rFonts w:ascii="Times New Roman" w:hAnsi="Times New Roman" w:cs="Times New Roman"/>
          <w:color w:val="222222"/>
          <w:shd w:val="clear" w:color="auto" w:fill="FFFFFF"/>
        </w:rPr>
        <w:t> (p. 78). ACM.</w:t>
      </w:r>
    </w:p>
    <w:p w14:paraId="5482BB92" w14:textId="77777777" w:rsidR="0084468B" w:rsidRPr="00985785" w:rsidRDefault="0084468B" w:rsidP="0084468B">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 xml:space="preserve">[31] </w:t>
      </w:r>
      <w:proofErr w:type="spellStart"/>
      <w:r w:rsidRPr="00985785">
        <w:rPr>
          <w:rFonts w:ascii="Times New Roman" w:hAnsi="Times New Roman" w:cs="Times New Roman"/>
          <w:color w:val="222222"/>
          <w:shd w:val="clear" w:color="auto" w:fill="FFFFFF"/>
        </w:rPr>
        <w:t>Tibshirani</w:t>
      </w:r>
      <w:proofErr w:type="spellEnd"/>
      <w:r w:rsidRPr="00985785">
        <w:rPr>
          <w:rFonts w:ascii="Times New Roman" w:hAnsi="Times New Roman" w:cs="Times New Roman"/>
          <w:color w:val="222222"/>
          <w:shd w:val="clear" w:color="auto" w:fill="FFFFFF"/>
        </w:rPr>
        <w:t>, R. (2011). Regression shrinkage and selection via the lasso: a retrospective. </w:t>
      </w:r>
      <w:r w:rsidRPr="00985785">
        <w:rPr>
          <w:rFonts w:ascii="Times New Roman" w:hAnsi="Times New Roman" w:cs="Times New Roman"/>
          <w:i/>
          <w:iCs/>
          <w:color w:val="222222"/>
          <w:shd w:val="clear" w:color="auto" w:fill="FFFFFF"/>
        </w:rPr>
        <w:t>Journal of the Royal Statistical Society: Series B (Statistical Methodology)</w:t>
      </w:r>
      <w:r w:rsidRPr="00985785">
        <w:rPr>
          <w:rFonts w:ascii="Times New Roman" w:hAnsi="Times New Roman" w:cs="Times New Roman"/>
          <w:color w:val="222222"/>
          <w:shd w:val="clear" w:color="auto" w:fill="FFFFFF"/>
        </w:rPr>
        <w:t>, </w:t>
      </w:r>
      <w:r w:rsidRPr="00985785">
        <w:rPr>
          <w:rFonts w:ascii="Times New Roman" w:hAnsi="Times New Roman" w:cs="Times New Roman"/>
          <w:i/>
          <w:iCs/>
          <w:color w:val="222222"/>
          <w:shd w:val="clear" w:color="auto" w:fill="FFFFFF"/>
        </w:rPr>
        <w:t>73</w:t>
      </w:r>
      <w:r w:rsidRPr="00985785">
        <w:rPr>
          <w:rFonts w:ascii="Times New Roman" w:hAnsi="Times New Roman" w:cs="Times New Roman"/>
          <w:color w:val="222222"/>
          <w:shd w:val="clear" w:color="auto" w:fill="FFFFFF"/>
        </w:rPr>
        <w:t>(3), 273-282.</w:t>
      </w:r>
    </w:p>
    <w:p w14:paraId="1AACA419" w14:textId="4696B314" w:rsidR="00BA5DFD" w:rsidRPr="00985785" w:rsidRDefault="0084468B" w:rsidP="00CA17AC">
      <w:pPr>
        <w:rPr>
          <w:rFonts w:ascii="Times New Roman" w:hAnsi="Times New Roman" w:cs="Times New Roman"/>
        </w:rPr>
      </w:pPr>
      <w:r w:rsidRPr="00985785">
        <w:rPr>
          <w:rFonts w:ascii="Times New Roman" w:hAnsi="Times New Roman" w:cs="Times New Roman"/>
          <w:color w:val="222222"/>
          <w:shd w:val="clear" w:color="auto" w:fill="FFFFFF"/>
        </w:rPr>
        <w:t xml:space="preserve">[32] </w:t>
      </w:r>
      <w:proofErr w:type="spellStart"/>
      <w:r w:rsidRPr="00985785">
        <w:rPr>
          <w:rFonts w:ascii="Times New Roman" w:hAnsi="Times New Roman" w:cs="Times New Roman"/>
          <w:color w:val="222222"/>
          <w:shd w:val="clear" w:color="auto" w:fill="FFFFFF"/>
        </w:rPr>
        <w:t>Goeman</w:t>
      </w:r>
      <w:proofErr w:type="spellEnd"/>
      <w:r w:rsidRPr="00985785">
        <w:rPr>
          <w:rFonts w:ascii="Times New Roman" w:hAnsi="Times New Roman" w:cs="Times New Roman"/>
          <w:color w:val="222222"/>
          <w:shd w:val="clear" w:color="auto" w:fill="FFFFFF"/>
        </w:rPr>
        <w:t>, J., Meijer, R., &amp; Chaturvedi, N. (2012). L1 and L2 penalized regression models. </w:t>
      </w:r>
      <w:proofErr w:type="spellStart"/>
      <w:r w:rsidRPr="00985785">
        <w:rPr>
          <w:rFonts w:ascii="Times New Roman" w:hAnsi="Times New Roman" w:cs="Times New Roman"/>
          <w:i/>
          <w:iCs/>
          <w:color w:val="222222"/>
          <w:shd w:val="clear" w:color="auto" w:fill="FFFFFF"/>
        </w:rPr>
        <w:t>cran</w:t>
      </w:r>
      <w:proofErr w:type="spellEnd"/>
      <w:r w:rsidRPr="00985785">
        <w:rPr>
          <w:rFonts w:ascii="Times New Roman" w:hAnsi="Times New Roman" w:cs="Times New Roman"/>
          <w:i/>
          <w:iCs/>
          <w:color w:val="222222"/>
          <w:shd w:val="clear" w:color="auto" w:fill="FFFFFF"/>
        </w:rPr>
        <w:t>. r-project. or</w:t>
      </w:r>
      <w:r w:rsidRPr="00985785">
        <w:rPr>
          <w:rFonts w:ascii="Times New Roman" w:hAnsi="Times New Roman" w:cs="Times New Roman"/>
          <w:color w:val="222222"/>
          <w:shd w:val="clear" w:color="auto" w:fill="FFFFFF"/>
        </w:rPr>
        <w:t>.</w:t>
      </w:r>
      <w:r w:rsidRPr="00985785" w:rsidDel="0084468B">
        <w:rPr>
          <w:rFonts w:ascii="Times New Roman" w:hAnsi="Times New Roman" w:cs="Times New Roman"/>
          <w:lang w:val="en-GB" w:eastAsia="en-US"/>
        </w:rPr>
        <w:t xml:space="preserve"> </w:t>
      </w:r>
    </w:p>
    <w:p w14:paraId="34B2E57E" w14:textId="77777777" w:rsidR="006F050C" w:rsidRPr="00985785" w:rsidRDefault="006F050C" w:rsidP="006F050C">
      <w:pPr>
        <w:rPr>
          <w:rFonts w:ascii="Times New Roman" w:hAnsi="Times New Roman" w:cs="Times New Roman"/>
        </w:rPr>
      </w:pPr>
      <w:r w:rsidRPr="00985785">
        <w:rPr>
          <w:rFonts w:ascii="Times New Roman" w:hAnsi="Times New Roman" w:cs="Times New Roman"/>
          <w:lang w:val="en-GB" w:eastAsia="en-US"/>
        </w:rPr>
        <w:t xml:space="preserve">[33] </w:t>
      </w:r>
      <w:r w:rsidRPr="00985785">
        <w:rPr>
          <w:rFonts w:ascii="Times New Roman" w:hAnsi="Times New Roman" w:cs="Times New Roman"/>
          <w:color w:val="3A3A3A"/>
          <w:sz w:val="23"/>
          <w:szCs w:val="23"/>
          <w:shd w:val="clear" w:color="auto" w:fill="FFFFFF"/>
        </w:rPr>
        <w:t xml:space="preserve">Guo, &amp; </w:t>
      </w:r>
      <w:proofErr w:type="spellStart"/>
      <w:r w:rsidRPr="00985785">
        <w:rPr>
          <w:rFonts w:ascii="Times New Roman" w:hAnsi="Times New Roman" w:cs="Times New Roman"/>
          <w:color w:val="3A3A3A"/>
          <w:sz w:val="23"/>
          <w:szCs w:val="23"/>
          <w:shd w:val="clear" w:color="auto" w:fill="FFFFFF"/>
        </w:rPr>
        <w:t>Koelsch</w:t>
      </w:r>
      <w:proofErr w:type="spellEnd"/>
      <w:r w:rsidRPr="00985785">
        <w:rPr>
          <w:rFonts w:ascii="Times New Roman" w:hAnsi="Times New Roman" w:cs="Times New Roman"/>
          <w:color w:val="3A3A3A"/>
          <w:sz w:val="23"/>
          <w:szCs w:val="23"/>
          <w:shd w:val="clear" w:color="auto" w:fill="FFFFFF"/>
        </w:rPr>
        <w:t>. (2015). The effects of supervised learning on event-related potential correlates of music-syntactic processing.</w:t>
      </w:r>
      <w:r w:rsidRPr="00985785">
        <w:rPr>
          <w:rStyle w:val="apple-converted-space"/>
          <w:rFonts w:ascii="Times New Roman" w:hAnsi="Times New Roman" w:cs="Times New Roman"/>
          <w:color w:val="3A3A3A"/>
          <w:sz w:val="23"/>
          <w:szCs w:val="23"/>
          <w:shd w:val="clear" w:color="auto" w:fill="FFFFFF"/>
        </w:rPr>
        <w:t> </w:t>
      </w:r>
      <w:r w:rsidRPr="00985785">
        <w:rPr>
          <w:rFonts w:ascii="Times New Roman" w:hAnsi="Times New Roman" w:cs="Times New Roman"/>
          <w:i/>
          <w:iCs/>
          <w:color w:val="3A3A3A"/>
          <w:sz w:val="23"/>
          <w:szCs w:val="23"/>
        </w:rPr>
        <w:t>Brain Research,1626</w:t>
      </w:r>
      <w:r w:rsidRPr="00985785">
        <w:rPr>
          <w:rFonts w:ascii="Times New Roman" w:hAnsi="Times New Roman" w:cs="Times New Roman"/>
          <w:color w:val="3A3A3A"/>
          <w:sz w:val="23"/>
          <w:szCs w:val="23"/>
          <w:shd w:val="clear" w:color="auto" w:fill="FFFFFF"/>
        </w:rPr>
        <w:t>, 232-246.</w:t>
      </w:r>
    </w:p>
    <w:p w14:paraId="5F7B5A48" w14:textId="77777777" w:rsidR="0094370C" w:rsidRPr="00985785" w:rsidRDefault="0094370C" w:rsidP="0094370C">
      <w:pPr>
        <w:rPr>
          <w:rFonts w:ascii="Times New Roman" w:hAnsi="Times New Roman" w:cs="Times New Roman"/>
        </w:rPr>
      </w:pPr>
      <w:r w:rsidRPr="00985785">
        <w:rPr>
          <w:rFonts w:ascii="Times New Roman" w:hAnsi="Times New Roman" w:cs="Times New Roman"/>
          <w:lang w:val="en-GB" w:eastAsia="en-US"/>
        </w:rPr>
        <w:t xml:space="preserve">[34] </w:t>
      </w:r>
      <w:proofErr w:type="spellStart"/>
      <w:r w:rsidRPr="00985785">
        <w:rPr>
          <w:rFonts w:ascii="Times New Roman" w:hAnsi="Times New Roman" w:cs="Times New Roman"/>
          <w:color w:val="222222"/>
          <w:sz w:val="20"/>
          <w:szCs w:val="20"/>
          <w:shd w:val="clear" w:color="auto" w:fill="FFFFFF"/>
        </w:rPr>
        <w:t>Umanol</w:t>
      </w:r>
      <w:proofErr w:type="spellEnd"/>
      <w:r w:rsidRPr="00985785">
        <w:rPr>
          <w:rFonts w:ascii="Times New Roman" w:hAnsi="Times New Roman" w:cs="Times New Roman"/>
          <w:color w:val="222222"/>
          <w:sz w:val="20"/>
          <w:szCs w:val="20"/>
          <w:shd w:val="clear" w:color="auto" w:fill="FFFFFF"/>
        </w:rPr>
        <w:t xml:space="preserve">, M., Okamoto, H., </w:t>
      </w:r>
      <w:proofErr w:type="spellStart"/>
      <w:r w:rsidRPr="00985785">
        <w:rPr>
          <w:rFonts w:ascii="Times New Roman" w:hAnsi="Times New Roman" w:cs="Times New Roman"/>
          <w:color w:val="222222"/>
          <w:sz w:val="20"/>
          <w:szCs w:val="20"/>
          <w:shd w:val="clear" w:color="auto" w:fill="FFFFFF"/>
        </w:rPr>
        <w:t>Hatono</w:t>
      </w:r>
      <w:proofErr w:type="spellEnd"/>
      <w:r w:rsidRPr="00985785">
        <w:rPr>
          <w:rFonts w:ascii="Times New Roman" w:hAnsi="Times New Roman" w:cs="Times New Roman"/>
          <w:color w:val="222222"/>
          <w:sz w:val="20"/>
          <w:szCs w:val="20"/>
          <w:shd w:val="clear" w:color="auto" w:fill="FFFFFF"/>
        </w:rPr>
        <w:t xml:space="preserve">, I., Tamura, H. I. R. O. Y. U. K. I., </w:t>
      </w:r>
      <w:proofErr w:type="spellStart"/>
      <w:r w:rsidRPr="00985785">
        <w:rPr>
          <w:rFonts w:ascii="Times New Roman" w:hAnsi="Times New Roman" w:cs="Times New Roman"/>
          <w:color w:val="222222"/>
          <w:sz w:val="20"/>
          <w:szCs w:val="20"/>
          <w:shd w:val="clear" w:color="auto" w:fill="FFFFFF"/>
        </w:rPr>
        <w:t>Kawachi</w:t>
      </w:r>
      <w:proofErr w:type="spellEnd"/>
      <w:r w:rsidRPr="00985785">
        <w:rPr>
          <w:rFonts w:ascii="Times New Roman" w:hAnsi="Times New Roman" w:cs="Times New Roman"/>
          <w:color w:val="222222"/>
          <w:sz w:val="20"/>
          <w:szCs w:val="20"/>
          <w:shd w:val="clear" w:color="auto" w:fill="FFFFFF"/>
        </w:rPr>
        <w:t xml:space="preserve">, F., </w:t>
      </w:r>
      <w:proofErr w:type="spellStart"/>
      <w:r w:rsidRPr="00985785">
        <w:rPr>
          <w:rFonts w:ascii="Times New Roman" w:hAnsi="Times New Roman" w:cs="Times New Roman"/>
          <w:color w:val="222222"/>
          <w:sz w:val="20"/>
          <w:szCs w:val="20"/>
          <w:shd w:val="clear" w:color="auto" w:fill="FFFFFF"/>
        </w:rPr>
        <w:t>Umedzu</w:t>
      </w:r>
      <w:proofErr w:type="spellEnd"/>
      <w:r w:rsidRPr="00985785">
        <w:rPr>
          <w:rFonts w:ascii="Times New Roman" w:hAnsi="Times New Roman" w:cs="Times New Roman"/>
          <w:color w:val="222222"/>
          <w:sz w:val="20"/>
          <w:szCs w:val="20"/>
          <w:shd w:val="clear" w:color="auto" w:fill="FFFFFF"/>
        </w:rPr>
        <w:t>, S., &amp; Kinoshita, J. (1994, June). Fuzzy decision trees by fuzzy ID3 algorithm and its application to diagnosis systems.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Fuzzy Systems, 1994. IEEE World Congress on Computational Intelligence., Proceedings of the Third IEEE Conference 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(pp. 2113-2118). IEEE.</w:t>
      </w:r>
    </w:p>
    <w:p w14:paraId="62B2EEEB" w14:textId="77777777" w:rsidR="0006246D" w:rsidRPr="00985785" w:rsidRDefault="0006246D" w:rsidP="0006246D">
      <w:pPr>
        <w:rPr>
          <w:rFonts w:ascii="Times New Roman" w:hAnsi="Times New Roman" w:cs="Times New Roman"/>
        </w:rPr>
      </w:pPr>
      <w:r w:rsidRPr="00985785">
        <w:rPr>
          <w:rFonts w:ascii="Times New Roman" w:hAnsi="Times New Roman" w:cs="Times New Roman"/>
          <w:lang w:val="en-GB" w:eastAsia="en-US"/>
        </w:rPr>
        <w:t xml:space="preserve">[35] </w:t>
      </w:r>
      <w:r w:rsidRPr="00985785">
        <w:rPr>
          <w:rFonts w:ascii="Times New Roman" w:hAnsi="Times New Roman" w:cs="Times New Roman"/>
          <w:color w:val="222222"/>
          <w:sz w:val="20"/>
          <w:szCs w:val="20"/>
          <w:shd w:val="clear" w:color="auto" w:fill="FFFFFF"/>
        </w:rPr>
        <w:t>Quinlan, J. R. (1986). Induction of decision trees.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Machine learning</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w:t>
      </w:r>
      <w:r w:rsidRPr="00985785">
        <w:rPr>
          <w:rFonts w:ascii="Times New Roman" w:hAnsi="Times New Roman" w:cs="Times New Roman"/>
          <w:color w:val="222222"/>
          <w:sz w:val="20"/>
          <w:szCs w:val="20"/>
          <w:shd w:val="clear" w:color="auto" w:fill="FFFFFF"/>
        </w:rPr>
        <w:t>(1), 81-106.</w:t>
      </w:r>
    </w:p>
    <w:p w14:paraId="6F0F4B5C" w14:textId="77777777" w:rsidR="00DE1D49" w:rsidRPr="00985785" w:rsidRDefault="00DE1D49" w:rsidP="00DE1D49">
      <w:pPr>
        <w:rPr>
          <w:rFonts w:ascii="Times New Roman" w:hAnsi="Times New Roman" w:cs="Times New Roman"/>
        </w:rPr>
      </w:pPr>
      <w:r w:rsidRPr="00985785">
        <w:rPr>
          <w:rFonts w:ascii="Times New Roman" w:hAnsi="Times New Roman" w:cs="Times New Roman"/>
          <w:lang w:val="en-GB" w:eastAsia="en-US"/>
        </w:rPr>
        <w:lastRenderedPageBreak/>
        <w:t xml:space="preserve">[36] </w:t>
      </w:r>
      <w:proofErr w:type="spellStart"/>
      <w:r w:rsidRPr="00985785">
        <w:rPr>
          <w:rFonts w:ascii="Times New Roman" w:hAnsi="Times New Roman" w:cs="Times New Roman"/>
          <w:color w:val="222222"/>
          <w:sz w:val="20"/>
          <w:szCs w:val="20"/>
          <w:shd w:val="clear" w:color="auto" w:fill="FFFFFF"/>
        </w:rPr>
        <w:t>Pedregosa</w:t>
      </w:r>
      <w:proofErr w:type="spellEnd"/>
      <w:r w:rsidRPr="00985785">
        <w:rPr>
          <w:rFonts w:ascii="Times New Roman" w:hAnsi="Times New Roman" w:cs="Times New Roman"/>
          <w:color w:val="222222"/>
          <w:sz w:val="20"/>
          <w:szCs w:val="20"/>
          <w:shd w:val="clear" w:color="auto" w:fill="FFFFFF"/>
        </w:rPr>
        <w:t xml:space="preserve">, F., </w:t>
      </w:r>
      <w:proofErr w:type="spellStart"/>
      <w:r w:rsidRPr="00985785">
        <w:rPr>
          <w:rFonts w:ascii="Times New Roman" w:hAnsi="Times New Roman" w:cs="Times New Roman"/>
          <w:color w:val="222222"/>
          <w:sz w:val="20"/>
          <w:szCs w:val="20"/>
          <w:shd w:val="clear" w:color="auto" w:fill="FFFFFF"/>
        </w:rPr>
        <w:t>Varoquaux</w:t>
      </w:r>
      <w:proofErr w:type="spellEnd"/>
      <w:r w:rsidRPr="00985785">
        <w:rPr>
          <w:rFonts w:ascii="Times New Roman" w:hAnsi="Times New Roman" w:cs="Times New Roman"/>
          <w:color w:val="222222"/>
          <w:sz w:val="20"/>
          <w:szCs w:val="20"/>
          <w:shd w:val="clear" w:color="auto" w:fill="FFFFFF"/>
        </w:rPr>
        <w:t xml:space="preserve">, G., </w:t>
      </w:r>
      <w:proofErr w:type="spellStart"/>
      <w:r w:rsidRPr="00985785">
        <w:rPr>
          <w:rFonts w:ascii="Times New Roman" w:hAnsi="Times New Roman" w:cs="Times New Roman"/>
          <w:color w:val="222222"/>
          <w:sz w:val="20"/>
          <w:szCs w:val="20"/>
          <w:shd w:val="clear" w:color="auto" w:fill="FFFFFF"/>
        </w:rPr>
        <w:t>Gramfort</w:t>
      </w:r>
      <w:proofErr w:type="spellEnd"/>
      <w:r w:rsidRPr="00985785">
        <w:rPr>
          <w:rFonts w:ascii="Times New Roman" w:hAnsi="Times New Roman" w:cs="Times New Roman"/>
          <w:color w:val="222222"/>
          <w:sz w:val="20"/>
          <w:szCs w:val="20"/>
          <w:shd w:val="clear" w:color="auto" w:fill="FFFFFF"/>
        </w:rPr>
        <w:t xml:space="preserve">, A., Michel, V., </w:t>
      </w:r>
      <w:proofErr w:type="spellStart"/>
      <w:r w:rsidRPr="00985785">
        <w:rPr>
          <w:rFonts w:ascii="Times New Roman" w:hAnsi="Times New Roman" w:cs="Times New Roman"/>
          <w:color w:val="222222"/>
          <w:sz w:val="20"/>
          <w:szCs w:val="20"/>
          <w:shd w:val="clear" w:color="auto" w:fill="FFFFFF"/>
        </w:rPr>
        <w:t>Thirion</w:t>
      </w:r>
      <w:proofErr w:type="spellEnd"/>
      <w:r w:rsidRPr="00985785">
        <w:rPr>
          <w:rFonts w:ascii="Times New Roman" w:hAnsi="Times New Roman" w:cs="Times New Roman"/>
          <w:color w:val="222222"/>
          <w:sz w:val="20"/>
          <w:szCs w:val="20"/>
          <w:shd w:val="clear" w:color="auto" w:fill="FFFFFF"/>
        </w:rPr>
        <w:t xml:space="preserve">, B., Grisel, O., ... &amp; </w:t>
      </w:r>
      <w:proofErr w:type="spellStart"/>
      <w:r w:rsidRPr="00985785">
        <w:rPr>
          <w:rFonts w:ascii="Times New Roman" w:hAnsi="Times New Roman" w:cs="Times New Roman"/>
          <w:color w:val="222222"/>
          <w:sz w:val="20"/>
          <w:szCs w:val="20"/>
          <w:shd w:val="clear" w:color="auto" w:fill="FFFFFF"/>
        </w:rPr>
        <w:t>Vanderplas</w:t>
      </w:r>
      <w:proofErr w:type="spellEnd"/>
      <w:r w:rsidRPr="00985785">
        <w:rPr>
          <w:rFonts w:ascii="Times New Roman" w:hAnsi="Times New Roman" w:cs="Times New Roman"/>
          <w:color w:val="222222"/>
          <w:sz w:val="20"/>
          <w:szCs w:val="20"/>
          <w:shd w:val="clear" w:color="auto" w:fill="FFFFFF"/>
        </w:rPr>
        <w:t xml:space="preserve">, J. (2011). </w:t>
      </w:r>
      <w:proofErr w:type="spellStart"/>
      <w:r w:rsidRPr="00985785">
        <w:rPr>
          <w:rFonts w:ascii="Times New Roman" w:hAnsi="Times New Roman" w:cs="Times New Roman"/>
          <w:color w:val="222222"/>
          <w:sz w:val="20"/>
          <w:szCs w:val="20"/>
          <w:shd w:val="clear" w:color="auto" w:fill="FFFFFF"/>
        </w:rPr>
        <w:t>Scikit</w:t>
      </w:r>
      <w:proofErr w:type="spellEnd"/>
      <w:r w:rsidRPr="00985785">
        <w:rPr>
          <w:rFonts w:ascii="Times New Roman" w:hAnsi="Times New Roman" w:cs="Times New Roman"/>
          <w:color w:val="222222"/>
          <w:sz w:val="20"/>
          <w:szCs w:val="20"/>
          <w:shd w:val="clear" w:color="auto" w:fill="FFFFFF"/>
        </w:rPr>
        <w:t>-learn: Machine learning in Python.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Journal of machine learning research</w:t>
      </w:r>
      <w:r w:rsidRPr="00985785">
        <w:rPr>
          <w:rFonts w:ascii="Times New Roman" w:hAnsi="Times New Roman" w:cs="Times New Roman"/>
          <w:color w:val="222222"/>
          <w:sz w:val="20"/>
          <w:szCs w:val="20"/>
          <w:shd w:val="clear" w:color="auto" w:fill="FFFFFF"/>
        </w:rPr>
        <w:t>,</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12</w:t>
      </w:r>
      <w:r w:rsidRPr="00985785">
        <w:rPr>
          <w:rFonts w:ascii="Times New Roman" w:hAnsi="Times New Roman" w:cs="Times New Roman"/>
          <w:color w:val="222222"/>
          <w:sz w:val="20"/>
          <w:szCs w:val="20"/>
          <w:shd w:val="clear" w:color="auto" w:fill="FFFFFF"/>
        </w:rPr>
        <w:t>(Oct), 2825-2830.</w:t>
      </w:r>
    </w:p>
    <w:p w14:paraId="48C60601" w14:textId="77777777" w:rsidR="00A968ED" w:rsidRPr="00985785" w:rsidRDefault="00A968ED" w:rsidP="00A968ED">
      <w:pPr>
        <w:rPr>
          <w:rFonts w:ascii="Times New Roman" w:hAnsi="Times New Roman" w:cs="Times New Roman"/>
        </w:rPr>
      </w:pPr>
      <w:r w:rsidRPr="00985785">
        <w:rPr>
          <w:rFonts w:ascii="Times New Roman" w:hAnsi="Times New Roman" w:cs="Times New Roman"/>
        </w:rPr>
        <w:t xml:space="preserve">[37] </w:t>
      </w:r>
      <w:hyperlink r:id="rId16" w:tgtFrame="_blank" w:history="1">
        <w:r w:rsidRPr="00985785">
          <w:rPr>
            <w:rFonts w:ascii="Times New Roman" w:hAnsi="Times New Roman" w:cs="Times New Roman"/>
            <w:color w:val="0000FF"/>
            <w:sz w:val="22"/>
            <w:szCs w:val="22"/>
            <w:u w:val="single"/>
          </w:rPr>
          <w:t>https://www.just-eat.co.uk/termsandconditions</w:t>
        </w:r>
      </w:hyperlink>
    </w:p>
    <w:p w14:paraId="6C200E0C" w14:textId="55865C6A" w:rsidR="001C5746" w:rsidRPr="00985785" w:rsidRDefault="001C5746" w:rsidP="001C5746">
      <w:pPr>
        <w:rPr>
          <w:rFonts w:ascii="Times New Roman" w:hAnsi="Times New Roman" w:cs="Times New Roman"/>
        </w:rPr>
      </w:pPr>
    </w:p>
    <w:p w14:paraId="24C7E0B1" w14:textId="77777777" w:rsidR="009625A8" w:rsidRPr="00985785" w:rsidRDefault="009625A8">
      <w:pPr>
        <w:rPr>
          <w:rFonts w:ascii="Times New Roman" w:hAnsi="Times New Roman" w:cs="Times New Roman"/>
          <w:lang w:val="en-GB" w:eastAsia="en-US"/>
        </w:rPr>
      </w:pPr>
      <w:r w:rsidRPr="00985785">
        <w:rPr>
          <w:rFonts w:ascii="Times New Roman" w:hAnsi="Times New Roman" w:cs="Times New Roman"/>
          <w:lang w:val="en-GB" w:eastAsia="en-US"/>
        </w:rPr>
        <w:br w:type="page"/>
      </w:r>
    </w:p>
    <w:p w14:paraId="2303A35F" w14:textId="77777777" w:rsidR="009625A8" w:rsidRPr="00985785" w:rsidRDefault="009625A8" w:rsidP="009625A8">
      <w:pPr>
        <w:pStyle w:val="1"/>
        <w:jc w:val="center"/>
        <w:rPr>
          <w:rFonts w:ascii="Times New Roman" w:hAnsi="Times New Roman"/>
        </w:rPr>
      </w:pPr>
      <w:r w:rsidRPr="00985785">
        <w:rPr>
          <w:rFonts w:ascii="Times New Roman" w:hAnsi="Times New Roman"/>
        </w:rPr>
        <w:lastRenderedPageBreak/>
        <w:t>Chapter 3</w:t>
      </w:r>
    </w:p>
    <w:p w14:paraId="3DDE2720" w14:textId="7B7482F5" w:rsidR="001C7C37" w:rsidRPr="00985785" w:rsidRDefault="009625A8" w:rsidP="008A27DB">
      <w:pPr>
        <w:pStyle w:val="1"/>
        <w:jc w:val="center"/>
        <w:rPr>
          <w:rFonts w:ascii="Times New Roman" w:hAnsi="Times New Roman"/>
        </w:rPr>
      </w:pPr>
      <w:r w:rsidRPr="00985785">
        <w:rPr>
          <w:rFonts w:ascii="Times New Roman" w:hAnsi="Times New Roman"/>
        </w:rPr>
        <w:t>Iteration 1</w:t>
      </w:r>
    </w:p>
    <w:p w14:paraId="0E8FCE72" w14:textId="075A2668" w:rsidR="00E55BC7" w:rsidRPr="00985785" w:rsidRDefault="00731426" w:rsidP="00731426">
      <w:pPr>
        <w:jc w:val="both"/>
        <w:rPr>
          <w:rFonts w:ascii="Times New Roman" w:hAnsi="Times New Roman" w:cs="Times New Roman"/>
          <w:lang w:val="en-GB" w:eastAsia="en-US"/>
        </w:rPr>
      </w:pPr>
      <w:r w:rsidRPr="00985785">
        <w:rPr>
          <w:rFonts w:ascii="Times New Roman" w:hAnsi="Times New Roman" w:cs="Times New Roman"/>
          <w:lang w:val="en-GB"/>
        </w:rPr>
        <w:t>In iteration one, the project will do the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E3F6CA5" w14:textId="77777777" w:rsidR="004A0695" w:rsidRPr="00985785" w:rsidRDefault="007600CA" w:rsidP="008A27DB">
      <w:pPr>
        <w:pStyle w:val="a3"/>
        <w:numPr>
          <w:ilvl w:val="1"/>
          <w:numId w:val="12"/>
        </w:numPr>
        <w:spacing w:before="240" w:after="60" w:line="360" w:lineRule="auto"/>
        <w:ind w:left="420" w:firstLineChars="0" w:hanging="42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3DEF9A65" w14:textId="53EC7CC7" w:rsidR="001C7C37" w:rsidRPr="00985785" w:rsidRDefault="004A0695" w:rsidP="008A27DB">
      <w:pPr>
        <w:spacing w:before="240" w:after="60"/>
        <w:jc w:val="both"/>
        <w:rPr>
          <w:rFonts w:ascii="Times New Roman" w:hAnsi="Times New Roman" w:cs="Times New Roman"/>
          <w:lang w:val="en-GB"/>
        </w:rPr>
      </w:pPr>
      <w:r w:rsidRPr="00985785">
        <w:rPr>
          <w:rFonts w:ascii="Times New Roman" w:hAnsi="Times New Roman" w:cs="Times New Roman"/>
          <w:lang w:val="en-GB"/>
        </w:rPr>
        <w:t xml:space="preserve">Iteration one is mainly focuses on four aspects, </w:t>
      </w:r>
      <w:r w:rsidR="009077AB" w:rsidRPr="00985785">
        <w:rPr>
          <w:rFonts w:ascii="Times New Roman" w:hAnsi="Times New Roman" w:cs="Times New Roman"/>
          <w:lang w:val="en-GB"/>
        </w:rPr>
        <w:t>which are</w:t>
      </w:r>
      <w:r w:rsidRPr="00985785">
        <w:rPr>
          <w:rFonts w:ascii="Times New Roman" w:hAnsi="Times New Roman" w:cs="Times New Roman"/>
          <w:lang w:val="en-GB"/>
        </w:rPr>
        <w:t xml:space="preserve"> </w:t>
      </w:r>
      <w:r w:rsidR="009077AB" w:rsidRPr="00985785">
        <w:rPr>
          <w:rFonts w:ascii="Times New Roman" w:hAnsi="Times New Roman" w:cs="Times New Roman"/>
          <w:lang w:val="en-GB"/>
        </w:rPr>
        <w:t xml:space="preserve">web </w:t>
      </w:r>
      <w:r w:rsidRPr="00985785">
        <w:rPr>
          <w:rFonts w:ascii="Times New Roman" w:hAnsi="Times New Roman" w:cs="Times New Roman"/>
          <w:lang w:val="en-GB"/>
        </w:rPr>
        <w:t xml:space="preserve">data acquisition, </w:t>
      </w:r>
      <w:r w:rsidR="009077AB" w:rsidRPr="00985785">
        <w:rPr>
          <w:rFonts w:ascii="Times New Roman" w:hAnsi="Times New Roman" w:cs="Times New Roman"/>
          <w:lang w:val="en-GB"/>
        </w:rPr>
        <w:t xml:space="preserve">HTML </w:t>
      </w:r>
      <w:r w:rsidRPr="00985785">
        <w:rPr>
          <w:rFonts w:ascii="Times New Roman" w:hAnsi="Times New Roman" w:cs="Times New Roman"/>
          <w:lang w:val="en-GB"/>
        </w:rPr>
        <w:t xml:space="preserve">data cleaning, </w:t>
      </w:r>
      <w:r w:rsidR="009077AB" w:rsidRPr="00985785">
        <w:rPr>
          <w:rFonts w:ascii="Times New Roman" w:hAnsi="Times New Roman" w:cs="Times New Roman"/>
          <w:lang w:val="en-GB"/>
        </w:rPr>
        <w:t xml:space="preserve">geographic </w:t>
      </w:r>
      <w:r w:rsidR="00581012" w:rsidRPr="00985785">
        <w:rPr>
          <w:rFonts w:ascii="Times New Roman" w:hAnsi="Times New Roman" w:cs="Times New Roman"/>
          <w:lang w:val="en-GB"/>
        </w:rPr>
        <w:t xml:space="preserve">data </w:t>
      </w:r>
      <w:r w:rsidR="009077AB" w:rsidRPr="00985785">
        <w:rPr>
          <w:rFonts w:ascii="Times New Roman" w:hAnsi="Times New Roman" w:cs="Times New Roman"/>
          <w:lang w:val="en-GB"/>
        </w:rPr>
        <w:t xml:space="preserve">and ratio trend </w:t>
      </w:r>
      <w:r w:rsidR="00581012" w:rsidRPr="00985785">
        <w:rPr>
          <w:rFonts w:ascii="Times New Roman" w:hAnsi="Times New Roman" w:cs="Times New Roman"/>
          <w:lang w:val="en-GB"/>
        </w:rPr>
        <w:t xml:space="preserve">visualisation </w:t>
      </w:r>
      <w:r w:rsidRPr="00985785">
        <w:rPr>
          <w:rFonts w:ascii="Times New Roman" w:hAnsi="Times New Roman" w:cs="Times New Roman"/>
          <w:lang w:val="en-GB"/>
        </w:rPr>
        <w:t>and exploration of features.</w:t>
      </w:r>
    </w:p>
    <w:p w14:paraId="73823AA8" w14:textId="327BB86F" w:rsidR="004A0695" w:rsidRPr="00985785" w:rsidRDefault="001C7C37" w:rsidP="008A27DB">
      <w:pPr>
        <w:pStyle w:val="a3"/>
        <w:numPr>
          <w:ilvl w:val="0"/>
          <w:numId w:val="41"/>
        </w:numPr>
        <w:spacing w:before="240" w:after="60" w:line="360" w:lineRule="auto"/>
        <w:ind w:firstLineChars="0"/>
        <w:rPr>
          <w:rFonts w:ascii="Times New Roman" w:hAnsi="Times New Roman" w:cs="Times New Roman"/>
          <w:lang w:val="en-GB"/>
        </w:rPr>
      </w:pPr>
      <w:r w:rsidRPr="00985785">
        <w:rPr>
          <w:rFonts w:ascii="Times New Roman" w:hAnsi="Times New Roman" w:cs="Times New Roman"/>
          <w:b/>
          <w:sz w:val="26"/>
          <w:szCs w:val="20"/>
          <w:lang w:val="en-GB" w:eastAsia="en-US"/>
        </w:rPr>
        <w:t>Data</w:t>
      </w:r>
      <w:r w:rsidRPr="00985785">
        <w:rPr>
          <w:rFonts w:ascii="Times New Roman" w:hAnsi="Times New Roman" w:cs="Times New Roman"/>
          <w:b/>
          <w:sz w:val="26"/>
          <w:szCs w:val="26"/>
          <w:lang w:val="en-GB"/>
        </w:rPr>
        <w:t xml:space="preserve"> </w:t>
      </w:r>
      <w:r w:rsidR="00270B44" w:rsidRPr="00985785">
        <w:rPr>
          <w:rFonts w:ascii="Times New Roman" w:hAnsi="Times New Roman" w:cs="Times New Roman"/>
          <w:b/>
          <w:sz w:val="26"/>
          <w:szCs w:val="26"/>
          <w:lang w:val="en-GB"/>
        </w:rPr>
        <w:t>acquisition</w:t>
      </w:r>
      <w:r w:rsidRPr="00985785">
        <w:rPr>
          <w:rFonts w:ascii="Times New Roman" w:hAnsi="Times New Roman" w:cs="Times New Roman"/>
          <w:lang w:val="en-GB"/>
        </w:rPr>
        <w:t xml:space="preserve"> </w:t>
      </w:r>
    </w:p>
    <w:p w14:paraId="295E8E3D" w14:textId="77777777" w:rsidR="003771FD" w:rsidRPr="00985785" w:rsidRDefault="007E6B38" w:rsidP="008A27DB">
      <w:pPr>
        <w:jc w:val="both"/>
        <w:rPr>
          <w:rFonts w:ascii="Times New Roman" w:hAnsi="Times New Roman" w:cs="Times New Roman"/>
          <w:lang w:val="en-GB"/>
        </w:rPr>
      </w:pPr>
      <w:commentRangeStart w:id="20"/>
      <w:r w:rsidRPr="00985785">
        <w:rPr>
          <w:rFonts w:ascii="Times New Roman" w:hAnsi="Times New Roman" w:cs="Times New Roman"/>
          <w:lang w:val="en-GB"/>
        </w:rPr>
        <w:t xml:space="preserve">After the project identified the data source </w:t>
      </w:r>
      <w:r w:rsidR="00D74304" w:rsidRPr="00985785">
        <w:rPr>
          <w:rFonts w:ascii="Times New Roman" w:hAnsi="Times New Roman" w:cs="Times New Roman"/>
          <w:lang w:val="en-GB"/>
        </w:rPr>
        <w:t>is</w:t>
      </w:r>
      <w:r w:rsidRPr="00985785">
        <w:rPr>
          <w:rFonts w:ascii="Times New Roman" w:hAnsi="Times New Roman" w:cs="Times New Roman"/>
          <w:lang w:val="en-GB"/>
        </w:rPr>
        <w:t xml:space="preserve"> independent </w:t>
      </w:r>
      <w:r w:rsidR="00D74304" w:rsidRPr="00985785">
        <w:rPr>
          <w:rFonts w:ascii="Times New Roman" w:hAnsi="Times New Roman" w:cs="Times New Roman"/>
        </w:rPr>
        <w:t xml:space="preserve">‘Fish &amp; Chips’ shops’ websites, the project started to find </w:t>
      </w:r>
      <w:r w:rsidR="00833EC5" w:rsidRPr="00985785">
        <w:rPr>
          <w:rFonts w:ascii="Times New Roman" w:hAnsi="Times New Roman" w:cs="Times New Roman"/>
        </w:rPr>
        <w:t>URL</w:t>
      </w:r>
      <w:r w:rsidR="004948E6" w:rsidRPr="00985785">
        <w:rPr>
          <w:rFonts w:ascii="Times New Roman" w:hAnsi="Times New Roman" w:cs="Times New Roman"/>
        </w:rPr>
        <w:t>s</w:t>
      </w:r>
      <w:r w:rsidR="00D74304" w:rsidRPr="00985785">
        <w:rPr>
          <w:rFonts w:ascii="Times New Roman" w:hAnsi="Times New Roman" w:cs="Times New Roman"/>
        </w:rPr>
        <w:t xml:space="preserve"> of these websites through searching on the Google Maps</w:t>
      </w:r>
      <w:r w:rsidR="004948E6" w:rsidRPr="00985785">
        <w:rPr>
          <w:rFonts w:ascii="Times New Roman" w:hAnsi="Times New Roman" w:cs="Times New Roman"/>
        </w:rPr>
        <w:t xml:space="preserve"> and other food recommendation websites</w:t>
      </w:r>
      <w:commentRangeEnd w:id="20"/>
      <w:r w:rsidR="00911774" w:rsidRPr="00985785">
        <w:rPr>
          <w:rStyle w:val="a6"/>
          <w:rFonts w:ascii="Times New Roman" w:hAnsi="Times New Roman" w:cs="Times New Roman"/>
        </w:rPr>
        <w:commentReference w:id="20"/>
      </w:r>
      <w:r w:rsidR="00D74304" w:rsidRPr="00985785">
        <w:rPr>
          <w:rFonts w:ascii="Times New Roman" w:hAnsi="Times New Roman" w:cs="Times New Roman"/>
        </w:rPr>
        <w:t xml:space="preserve">. </w:t>
      </w:r>
      <w:r w:rsidR="00F12F07" w:rsidRPr="00985785">
        <w:rPr>
          <w:rFonts w:ascii="Times New Roman" w:hAnsi="Times New Roman" w:cs="Times New Roman"/>
        </w:rPr>
        <w:t xml:space="preserve">The method for searching websites is first </w:t>
      </w:r>
      <w:r w:rsidR="003469B6" w:rsidRPr="00985785">
        <w:rPr>
          <w:rFonts w:ascii="Times New Roman" w:hAnsi="Times New Roman" w:cs="Times New Roman"/>
        </w:rPr>
        <w:t>finding</w:t>
      </w:r>
      <w:r w:rsidR="00F12F07" w:rsidRPr="00985785">
        <w:rPr>
          <w:rFonts w:ascii="Times New Roman" w:hAnsi="Times New Roman" w:cs="Times New Roman"/>
        </w:rPr>
        <w:t xml:space="preserve"> the city, then searching for ‘Fish &amp; Chips’ and get websites URLs</w:t>
      </w:r>
      <w:r w:rsidR="002C16F1" w:rsidRPr="00985785">
        <w:rPr>
          <w:rFonts w:ascii="Times New Roman" w:hAnsi="Times New Roman" w:cs="Times New Roman"/>
        </w:rPr>
        <w:t xml:space="preserve"> from the searching result</w:t>
      </w:r>
      <w:r w:rsidR="00F12F07" w:rsidRPr="00985785">
        <w:rPr>
          <w:rFonts w:ascii="Times New Roman" w:hAnsi="Times New Roman" w:cs="Times New Roman"/>
          <w:lang w:val="en-GB"/>
        </w:rPr>
        <w:t xml:space="preserve">. </w:t>
      </w:r>
      <w:r w:rsidR="00D5267F" w:rsidRPr="00985785">
        <w:rPr>
          <w:rFonts w:ascii="Times New Roman" w:hAnsi="Times New Roman" w:cs="Times New Roman"/>
        </w:rPr>
        <w:t>In the beginning of t</w:t>
      </w:r>
      <w:r w:rsidR="00E45E2B" w:rsidRPr="00985785">
        <w:rPr>
          <w:rFonts w:ascii="Times New Roman" w:hAnsi="Times New Roman" w:cs="Times New Roman"/>
        </w:rPr>
        <w:t>he project</w:t>
      </w:r>
      <w:r w:rsidR="00D5267F" w:rsidRPr="00985785">
        <w:rPr>
          <w:rFonts w:ascii="Times New Roman" w:hAnsi="Times New Roman" w:cs="Times New Roman"/>
        </w:rPr>
        <w:t>, the project</w:t>
      </w:r>
      <w:r w:rsidR="00E45E2B" w:rsidRPr="00985785">
        <w:rPr>
          <w:rFonts w:ascii="Times New Roman" w:hAnsi="Times New Roman" w:cs="Times New Roman"/>
        </w:rPr>
        <w:t xml:space="preserve"> collect</w:t>
      </w:r>
      <w:r w:rsidR="00D5267F" w:rsidRPr="00985785">
        <w:rPr>
          <w:rFonts w:ascii="Times New Roman" w:hAnsi="Times New Roman" w:cs="Times New Roman"/>
        </w:rPr>
        <w:t>ed</w:t>
      </w:r>
      <w:r w:rsidR="00E45E2B" w:rsidRPr="00985785">
        <w:rPr>
          <w:rFonts w:ascii="Times New Roman" w:hAnsi="Times New Roman" w:cs="Times New Roman"/>
        </w:rPr>
        <w:t xml:space="preserve"> websites of </w:t>
      </w:r>
      <w:r w:rsidR="00D5267F" w:rsidRPr="00985785">
        <w:rPr>
          <w:rFonts w:ascii="Times New Roman" w:hAnsi="Times New Roman" w:cs="Times New Roman"/>
        </w:rPr>
        <w:t>‘Fish &amp; Chips’</w:t>
      </w:r>
      <w:r w:rsidR="00E45E2B" w:rsidRPr="00985785">
        <w:rPr>
          <w:rFonts w:ascii="Times New Roman" w:hAnsi="Times New Roman" w:cs="Times New Roman"/>
        </w:rPr>
        <w:t xml:space="preserve"> shops in some densely populated cities</w:t>
      </w:r>
      <w:r w:rsidR="00D5267F" w:rsidRPr="00985785">
        <w:rPr>
          <w:rFonts w:ascii="Times New Roman" w:hAnsi="Times New Roman" w:cs="Times New Roman"/>
        </w:rPr>
        <w:t xml:space="preserve"> in the UK, </w:t>
      </w:r>
      <w:r w:rsidR="00D5267F" w:rsidRPr="00985785">
        <w:rPr>
          <w:rFonts w:ascii="Times New Roman" w:hAnsi="Times New Roman" w:cs="Times New Roman"/>
          <w:lang w:val="en-GB"/>
        </w:rPr>
        <w:t>such as London, Manchester and Glasgow</w:t>
      </w:r>
      <w:r w:rsidR="00E45E2B" w:rsidRPr="00985785">
        <w:rPr>
          <w:rFonts w:ascii="Times New Roman" w:hAnsi="Times New Roman" w:cs="Times New Roman"/>
        </w:rPr>
        <w:t xml:space="preserve">. </w:t>
      </w:r>
      <w:r w:rsidR="00CE45D3" w:rsidRPr="00985785">
        <w:rPr>
          <w:rFonts w:ascii="Times New Roman" w:hAnsi="Times New Roman" w:cs="Times New Roman"/>
        </w:rPr>
        <w:t xml:space="preserve">However, the project found that these </w:t>
      </w:r>
      <w:r w:rsidR="008132D9" w:rsidRPr="00985785">
        <w:rPr>
          <w:rFonts w:ascii="Times New Roman" w:hAnsi="Times New Roman" w:cs="Times New Roman"/>
        </w:rPr>
        <w:t>collected</w:t>
      </w:r>
      <w:r w:rsidR="00CE45D3" w:rsidRPr="00985785">
        <w:rPr>
          <w:rFonts w:ascii="Times New Roman" w:hAnsi="Times New Roman" w:cs="Times New Roman"/>
        </w:rPr>
        <w:t xml:space="preserve"> </w:t>
      </w:r>
      <w:r w:rsidR="008132D9" w:rsidRPr="00985785">
        <w:rPr>
          <w:rFonts w:ascii="Times New Roman" w:hAnsi="Times New Roman" w:cs="Times New Roman"/>
        </w:rPr>
        <w:t xml:space="preserve">shops </w:t>
      </w:r>
      <w:r w:rsidR="00CE45D3" w:rsidRPr="00985785">
        <w:rPr>
          <w:rFonts w:ascii="Times New Roman" w:hAnsi="Times New Roman" w:cs="Times New Roman"/>
        </w:rPr>
        <w:t xml:space="preserve">are concentrated in the north-central (e.g. Edinburgh, </w:t>
      </w:r>
      <w:r w:rsidR="00CE45D3" w:rsidRPr="00985785">
        <w:rPr>
          <w:rFonts w:ascii="Times New Roman" w:hAnsi="Times New Roman" w:cs="Times New Roman"/>
          <w:lang w:val="en-GB"/>
        </w:rPr>
        <w:t>Glasgow</w:t>
      </w:r>
      <w:r w:rsidR="00CE45D3" w:rsidRPr="00985785">
        <w:rPr>
          <w:rFonts w:ascii="Times New Roman" w:hAnsi="Times New Roman" w:cs="Times New Roman"/>
        </w:rPr>
        <w:t>) and south</w:t>
      </w:r>
      <w:r w:rsidR="008132D9" w:rsidRPr="00985785">
        <w:rPr>
          <w:rFonts w:ascii="Times New Roman" w:hAnsi="Times New Roman" w:cs="Times New Roman"/>
        </w:rPr>
        <w:t>-central</w:t>
      </w:r>
      <w:r w:rsidR="00CE45D3" w:rsidRPr="00985785">
        <w:rPr>
          <w:rFonts w:ascii="Times New Roman" w:hAnsi="Times New Roman" w:cs="Times New Roman"/>
        </w:rPr>
        <w:t xml:space="preserve"> (e.g. </w:t>
      </w:r>
      <w:r w:rsidR="00CE45D3" w:rsidRPr="00985785">
        <w:rPr>
          <w:rFonts w:ascii="Times New Roman" w:hAnsi="Times New Roman" w:cs="Times New Roman"/>
          <w:lang w:val="en-GB"/>
        </w:rPr>
        <w:t xml:space="preserve">Manchester, </w:t>
      </w:r>
      <w:r w:rsidR="008132D9" w:rsidRPr="00985785">
        <w:rPr>
          <w:rFonts w:ascii="Times New Roman" w:hAnsi="Times New Roman" w:cs="Times New Roman"/>
          <w:lang w:val="en-GB"/>
        </w:rPr>
        <w:t>Sheffield</w:t>
      </w:r>
      <w:r w:rsidR="00CE45D3" w:rsidRPr="00985785">
        <w:rPr>
          <w:rFonts w:ascii="Times New Roman" w:hAnsi="Times New Roman" w:cs="Times New Roman"/>
        </w:rPr>
        <w:t>), with few shops in the north</w:t>
      </w:r>
      <w:r w:rsidR="008132D9" w:rsidRPr="00985785">
        <w:rPr>
          <w:rFonts w:ascii="Times New Roman" w:hAnsi="Times New Roman" w:cs="Times New Roman"/>
        </w:rPr>
        <w:t xml:space="preserve"> (e.g</w:t>
      </w:r>
      <w:r w:rsidR="00BC21F1" w:rsidRPr="00985785">
        <w:rPr>
          <w:rFonts w:ascii="Times New Roman" w:hAnsi="Times New Roman" w:cs="Times New Roman"/>
        </w:rPr>
        <w:t>.</w:t>
      </w:r>
      <w:r w:rsidR="008132D9" w:rsidRPr="00985785">
        <w:rPr>
          <w:rFonts w:ascii="Times New Roman" w:hAnsi="Times New Roman" w:cs="Times New Roman"/>
        </w:rPr>
        <w:t xml:space="preserve"> Dundee, Inverness)</w:t>
      </w:r>
      <w:r w:rsidR="00CE45D3" w:rsidRPr="00985785">
        <w:rPr>
          <w:rFonts w:ascii="Times New Roman" w:hAnsi="Times New Roman" w:cs="Times New Roman"/>
          <w:lang w:val="en-GB"/>
        </w:rPr>
        <w:t xml:space="preserve">, </w:t>
      </w:r>
      <w:r w:rsidR="00CE45D3" w:rsidRPr="00985785">
        <w:rPr>
          <w:rFonts w:ascii="Times New Roman" w:hAnsi="Times New Roman" w:cs="Times New Roman"/>
        </w:rPr>
        <w:t>southwest</w:t>
      </w:r>
      <w:r w:rsidR="008132D9" w:rsidRPr="00985785">
        <w:rPr>
          <w:rFonts w:ascii="Times New Roman" w:hAnsi="Times New Roman" w:cs="Times New Roman"/>
        </w:rPr>
        <w:t xml:space="preserve"> (e.g. Plymouth)</w:t>
      </w:r>
      <w:r w:rsidR="00CE45D3" w:rsidRPr="00985785">
        <w:rPr>
          <w:rFonts w:ascii="Times New Roman" w:hAnsi="Times New Roman" w:cs="Times New Roman"/>
        </w:rPr>
        <w:t xml:space="preserve"> and central regions</w:t>
      </w:r>
      <w:r w:rsidR="008132D9" w:rsidRPr="00985785">
        <w:rPr>
          <w:rFonts w:ascii="Times New Roman" w:hAnsi="Times New Roman" w:cs="Times New Roman"/>
        </w:rPr>
        <w:t xml:space="preserve"> (e.g. Newcastle)</w:t>
      </w:r>
      <w:r w:rsidR="00CE45D3" w:rsidRPr="00985785">
        <w:rPr>
          <w:rFonts w:ascii="Times New Roman" w:hAnsi="Times New Roman" w:cs="Times New Roman"/>
        </w:rPr>
        <w:t>.</w:t>
      </w:r>
      <w:r w:rsidR="008132D9" w:rsidRPr="00985785">
        <w:rPr>
          <w:rFonts w:ascii="Times New Roman" w:hAnsi="Times New Roman" w:cs="Times New Roman"/>
        </w:rPr>
        <w:t xml:space="preserve"> In order to solve the problem of uneven distribution of shops</w:t>
      </w:r>
      <w:r w:rsidR="008132D9" w:rsidRPr="00985785">
        <w:rPr>
          <w:rFonts w:ascii="Times New Roman" w:hAnsi="Times New Roman" w:cs="Times New Roman"/>
          <w:lang w:val="en-GB"/>
        </w:rPr>
        <w:t xml:space="preserve">, the project </w:t>
      </w:r>
      <w:r w:rsidR="00766EBE" w:rsidRPr="00985785">
        <w:rPr>
          <w:rFonts w:ascii="Times New Roman" w:hAnsi="Times New Roman" w:cs="Times New Roman"/>
          <w:lang w:val="en-GB"/>
        </w:rPr>
        <w:t>added</w:t>
      </w:r>
      <w:r w:rsidR="008132D9" w:rsidRPr="00985785">
        <w:rPr>
          <w:rFonts w:ascii="Times New Roman" w:hAnsi="Times New Roman" w:cs="Times New Roman"/>
          <w:lang w:val="en-GB"/>
        </w:rPr>
        <w:t xml:space="preserve"> some </w:t>
      </w:r>
      <w:r w:rsidR="00560D79" w:rsidRPr="00985785">
        <w:rPr>
          <w:rFonts w:ascii="Times New Roman" w:hAnsi="Times New Roman" w:cs="Times New Roman"/>
          <w:lang w:val="en-GB"/>
        </w:rPr>
        <w:t xml:space="preserve">shops which distributed in northern, central, and southwestern </w:t>
      </w:r>
      <w:r w:rsidR="002C16F1" w:rsidRPr="00985785">
        <w:rPr>
          <w:rFonts w:ascii="Times New Roman" w:hAnsi="Times New Roman" w:cs="Times New Roman"/>
          <w:lang w:val="en-GB"/>
        </w:rPr>
        <w:t xml:space="preserve">cities </w:t>
      </w:r>
      <w:r w:rsidR="00560D79" w:rsidRPr="00985785">
        <w:rPr>
          <w:rFonts w:ascii="Times New Roman" w:hAnsi="Times New Roman" w:cs="Times New Roman"/>
          <w:lang w:val="en-GB"/>
        </w:rPr>
        <w:t>from the Google Maps</w:t>
      </w:r>
      <w:r w:rsidR="008132D9" w:rsidRPr="00985785">
        <w:rPr>
          <w:rFonts w:ascii="Times New Roman" w:hAnsi="Times New Roman" w:cs="Times New Roman"/>
          <w:lang w:val="en-GB"/>
        </w:rPr>
        <w:t xml:space="preserve">. </w:t>
      </w:r>
    </w:p>
    <w:p w14:paraId="619042D4" w14:textId="44391FB0" w:rsidR="006F0284" w:rsidRPr="00985785" w:rsidRDefault="00572CAC" w:rsidP="008A27DB">
      <w:pPr>
        <w:jc w:val="both"/>
        <w:rPr>
          <w:rFonts w:ascii="Times New Roman" w:hAnsi="Times New Roman" w:cs="Times New Roman"/>
          <w:lang w:val="en-GB"/>
        </w:rPr>
      </w:pPr>
      <w:r w:rsidRPr="00985785">
        <w:rPr>
          <w:rFonts w:ascii="Times New Roman" w:hAnsi="Times New Roman" w:cs="Times New Roman"/>
        </w:rPr>
        <w:t>The initial goal of the project is to obtain a</w:t>
      </w:r>
      <w:r w:rsidRPr="00985785">
        <w:rPr>
          <w:rFonts w:ascii="Times New Roman" w:hAnsi="Times New Roman" w:cs="Times New Roman"/>
          <w:lang w:val="en-GB"/>
        </w:rPr>
        <w:t xml:space="preserve"> </w:t>
      </w:r>
      <w:r w:rsidRPr="00985785">
        <w:rPr>
          <w:rFonts w:ascii="Times New Roman" w:hAnsi="Times New Roman" w:cs="Times New Roman"/>
        </w:rPr>
        <w:t xml:space="preserve">collection of shops that </w:t>
      </w:r>
      <w:r w:rsidR="000F1965" w:rsidRPr="00985785">
        <w:rPr>
          <w:rFonts w:ascii="Times New Roman" w:hAnsi="Times New Roman" w:cs="Times New Roman"/>
        </w:rPr>
        <w:t>their</w:t>
      </w:r>
      <w:r w:rsidRPr="00985785">
        <w:rPr>
          <w:rFonts w:ascii="Times New Roman" w:hAnsi="Times New Roman" w:cs="Times New Roman"/>
        </w:rPr>
        <w:t xml:space="preserve"> distribut</w:t>
      </w:r>
      <w:r w:rsidR="000F1965" w:rsidRPr="00985785">
        <w:rPr>
          <w:rFonts w:ascii="Times New Roman" w:hAnsi="Times New Roman" w:cs="Times New Roman"/>
        </w:rPr>
        <w:t>ion</w:t>
      </w:r>
      <w:r w:rsidRPr="00985785">
        <w:rPr>
          <w:rFonts w:ascii="Times New Roman" w:hAnsi="Times New Roman" w:cs="Times New Roman"/>
        </w:rPr>
        <w:t xml:space="preserve"> </w:t>
      </w:r>
      <w:r w:rsidR="000F1965" w:rsidRPr="00985785">
        <w:rPr>
          <w:rFonts w:ascii="Times New Roman" w:hAnsi="Times New Roman" w:cs="Times New Roman"/>
        </w:rPr>
        <w:t>can</w:t>
      </w:r>
      <w:r w:rsidRPr="00985785">
        <w:rPr>
          <w:rFonts w:ascii="Times New Roman" w:hAnsi="Times New Roman" w:cs="Times New Roman"/>
        </w:rPr>
        <w:t xml:space="preserve"> cover all parts of the UK.</w:t>
      </w:r>
      <w:r w:rsidR="00FC755E" w:rsidRPr="00985785">
        <w:rPr>
          <w:rFonts w:ascii="Times New Roman" w:hAnsi="Times New Roman" w:cs="Times New Roman"/>
        </w:rPr>
        <w:t xml:space="preserve"> However, </w:t>
      </w:r>
      <w:r w:rsidR="00DD1B34" w:rsidRPr="00985785">
        <w:rPr>
          <w:rFonts w:ascii="Times New Roman" w:hAnsi="Times New Roman" w:cs="Times New Roman"/>
        </w:rPr>
        <w:t>in the UK, although there are a lot of ‘Fish &amp; Chips’ shops, not every ‘Fish &amp; Chips’ shop offers the menu website.</w:t>
      </w:r>
      <w:r w:rsidR="00833EC5" w:rsidRPr="00985785">
        <w:rPr>
          <w:rFonts w:ascii="Times New Roman" w:hAnsi="Times New Roman" w:cs="Times New Roman"/>
        </w:rPr>
        <w:t xml:space="preserve"> Besides</w:t>
      </w:r>
      <w:r w:rsidR="00833EC5" w:rsidRPr="00985785">
        <w:rPr>
          <w:rFonts w:ascii="Times New Roman" w:hAnsi="Times New Roman" w:cs="Times New Roman"/>
          <w:lang w:val="en-GB"/>
        </w:rPr>
        <w:t xml:space="preserve">, </w:t>
      </w:r>
      <w:r w:rsidR="00CA313A" w:rsidRPr="00985785">
        <w:rPr>
          <w:rFonts w:ascii="Times New Roman" w:hAnsi="Times New Roman" w:cs="Times New Roman"/>
          <w:lang w:val="en-GB"/>
        </w:rPr>
        <w:t xml:space="preserve">as 2.1 </w:t>
      </w:r>
      <w:r w:rsidR="001049E0" w:rsidRPr="00985785">
        <w:rPr>
          <w:rFonts w:ascii="Times New Roman" w:hAnsi="Times New Roman" w:cs="Times New Roman"/>
          <w:lang w:val="en-GB"/>
        </w:rPr>
        <w:t>described</w:t>
      </w:r>
      <w:r w:rsidR="00CA313A" w:rsidRPr="00985785">
        <w:rPr>
          <w:rFonts w:ascii="Times New Roman" w:hAnsi="Times New Roman" w:cs="Times New Roman"/>
          <w:lang w:val="en-GB"/>
        </w:rPr>
        <w:t xml:space="preserve">, some </w:t>
      </w:r>
      <w:r w:rsidR="00B64309" w:rsidRPr="00985785">
        <w:rPr>
          <w:rFonts w:ascii="Times New Roman" w:hAnsi="Times New Roman" w:cs="Times New Roman"/>
          <w:lang w:val="en-GB"/>
        </w:rPr>
        <w:t xml:space="preserve">of these </w:t>
      </w:r>
      <w:r w:rsidR="00B64309" w:rsidRPr="00985785">
        <w:rPr>
          <w:rFonts w:ascii="Times New Roman" w:hAnsi="Times New Roman" w:cs="Times New Roman"/>
        </w:rPr>
        <w:t>‘Fish &amp; Chips’</w:t>
      </w:r>
      <w:r w:rsidR="00B64309" w:rsidRPr="00985785">
        <w:rPr>
          <w:rFonts w:ascii="Times New Roman" w:hAnsi="Times New Roman" w:cs="Times New Roman"/>
          <w:lang w:val="en-GB"/>
        </w:rPr>
        <w:t xml:space="preserve"> </w:t>
      </w:r>
      <w:r w:rsidR="00CA313A" w:rsidRPr="00985785">
        <w:rPr>
          <w:rFonts w:ascii="Times New Roman" w:hAnsi="Times New Roman" w:cs="Times New Roman"/>
          <w:lang w:val="en-GB"/>
        </w:rPr>
        <w:t xml:space="preserve">websites </w:t>
      </w:r>
      <w:r w:rsidR="00B17391" w:rsidRPr="00985785">
        <w:rPr>
          <w:rFonts w:ascii="Times New Roman" w:hAnsi="Times New Roman" w:cs="Times New Roman"/>
          <w:lang w:val="en-GB"/>
        </w:rPr>
        <w:t>cannot be crawled</w:t>
      </w:r>
      <w:r w:rsidR="00833EC5" w:rsidRPr="00985785">
        <w:rPr>
          <w:rFonts w:ascii="Times New Roman" w:hAnsi="Times New Roman" w:cs="Times New Roman"/>
          <w:lang w:val="en-GB"/>
        </w:rPr>
        <w:t xml:space="preserve">. </w:t>
      </w:r>
      <w:r w:rsidR="00C34A01" w:rsidRPr="00985785">
        <w:rPr>
          <w:rFonts w:ascii="Times New Roman" w:hAnsi="Times New Roman" w:cs="Times New Roman"/>
          <w:lang w:val="en-GB"/>
        </w:rPr>
        <w:t xml:space="preserve">As a consequence, the project finally collected </w:t>
      </w:r>
      <w:r w:rsidR="00B45A96" w:rsidRPr="00985785">
        <w:rPr>
          <w:rFonts w:ascii="Times New Roman" w:hAnsi="Times New Roman" w:cs="Times New Roman"/>
          <w:lang w:val="en-GB"/>
        </w:rPr>
        <w:t>two hundred and forty</w:t>
      </w:r>
      <w:r w:rsidR="00C34A01" w:rsidRPr="00985785">
        <w:rPr>
          <w:rFonts w:ascii="Times New Roman" w:hAnsi="Times New Roman" w:cs="Times New Roman"/>
          <w:lang w:val="en-GB"/>
        </w:rPr>
        <w:t xml:space="preserve"> available websites of </w:t>
      </w:r>
      <w:r w:rsidR="00811010" w:rsidRPr="00985785">
        <w:rPr>
          <w:rFonts w:ascii="Times New Roman" w:hAnsi="Times New Roman" w:cs="Times New Roman"/>
          <w:lang w:val="en-GB"/>
        </w:rPr>
        <w:t xml:space="preserve">the </w:t>
      </w:r>
      <w:r w:rsidR="00C34A01" w:rsidRPr="00985785">
        <w:rPr>
          <w:rFonts w:ascii="Times New Roman" w:hAnsi="Times New Roman" w:cs="Times New Roman"/>
        </w:rPr>
        <w:t>‘Fish &amp; Chips’ sho</w:t>
      </w:r>
      <w:r w:rsidR="00253B30" w:rsidRPr="00985785">
        <w:rPr>
          <w:rFonts w:ascii="Times New Roman" w:hAnsi="Times New Roman" w:cs="Times New Roman"/>
        </w:rPr>
        <w:t>p</w:t>
      </w:r>
      <w:r w:rsidR="00C34A01" w:rsidRPr="00985785">
        <w:rPr>
          <w:rFonts w:ascii="Times New Roman" w:hAnsi="Times New Roman" w:cs="Times New Roman"/>
          <w:lang w:val="en-GB"/>
        </w:rPr>
        <w:t>.</w:t>
      </w:r>
      <w:r w:rsidR="00811010" w:rsidRPr="00985785">
        <w:rPr>
          <w:rFonts w:ascii="Times New Roman" w:hAnsi="Times New Roman" w:cs="Times New Roman"/>
          <w:lang w:val="en-GB"/>
        </w:rPr>
        <w:t xml:space="preserve"> </w:t>
      </w:r>
      <w:commentRangeStart w:id="21"/>
      <w:r w:rsidR="00811010" w:rsidRPr="00985785">
        <w:rPr>
          <w:rFonts w:ascii="Times New Roman" w:hAnsi="Times New Roman" w:cs="Times New Roman"/>
          <w:lang w:val="en-GB"/>
        </w:rPr>
        <w:t xml:space="preserve">The distribution of the shops which contain these websites basically covers </w:t>
      </w:r>
      <w:r w:rsidR="00042C68" w:rsidRPr="00985785">
        <w:rPr>
          <w:rFonts w:ascii="Times New Roman" w:hAnsi="Times New Roman" w:cs="Times New Roman"/>
          <w:lang w:val="en-GB"/>
        </w:rPr>
        <w:t>most</w:t>
      </w:r>
      <w:r w:rsidR="00811010" w:rsidRPr="00985785">
        <w:rPr>
          <w:rFonts w:ascii="Times New Roman" w:hAnsi="Times New Roman" w:cs="Times New Roman"/>
          <w:lang w:val="en-GB"/>
        </w:rPr>
        <w:t xml:space="preserve"> parts of the UK</w:t>
      </w:r>
      <w:commentRangeEnd w:id="21"/>
      <w:r w:rsidR="00911774" w:rsidRPr="00985785">
        <w:rPr>
          <w:rStyle w:val="a6"/>
          <w:rFonts w:ascii="Times New Roman" w:hAnsi="Times New Roman" w:cs="Times New Roman"/>
        </w:rPr>
        <w:commentReference w:id="21"/>
      </w:r>
      <w:r w:rsidR="00F52510" w:rsidRPr="00985785">
        <w:rPr>
          <w:rFonts w:ascii="Times New Roman" w:hAnsi="Times New Roman" w:cs="Times New Roman"/>
          <w:lang w:val="en-GB"/>
        </w:rPr>
        <w:t xml:space="preserve">. However, </w:t>
      </w:r>
      <w:r w:rsidR="004A7429" w:rsidRPr="00985785">
        <w:rPr>
          <w:rFonts w:ascii="Times New Roman" w:hAnsi="Times New Roman" w:cs="Times New Roman"/>
          <w:lang w:val="en-GB"/>
        </w:rPr>
        <w:t>a</w:t>
      </w:r>
      <w:r w:rsidR="00F52510" w:rsidRPr="00985785">
        <w:rPr>
          <w:rFonts w:ascii="Times New Roman" w:hAnsi="Times New Roman" w:cs="Times New Roman"/>
          <w:lang w:val="en-GB"/>
        </w:rPr>
        <w:t>lthough the distribution of shops covers most cities, the number of shops in each city still shows bias</w:t>
      </w:r>
      <w:r w:rsidR="004A7429" w:rsidRPr="00985785">
        <w:rPr>
          <w:rFonts w:ascii="Times New Roman" w:hAnsi="Times New Roman" w:cs="Times New Roman"/>
          <w:lang w:val="en-GB"/>
        </w:rPr>
        <w:t xml:space="preserve">. That means </w:t>
      </w:r>
      <w:r w:rsidR="00042C68" w:rsidRPr="00985785">
        <w:rPr>
          <w:rFonts w:ascii="Times New Roman" w:hAnsi="Times New Roman" w:cs="Times New Roman"/>
          <w:lang w:val="en-GB"/>
        </w:rPr>
        <w:t>most of the shops are concentrated in densely populated cities,</w:t>
      </w:r>
      <w:r w:rsidR="004A7429" w:rsidRPr="00985785">
        <w:rPr>
          <w:rFonts w:ascii="Times New Roman" w:hAnsi="Times New Roman" w:cs="Times New Roman"/>
          <w:lang w:val="en-GB"/>
        </w:rPr>
        <w:t xml:space="preserve"> and other cities with sparse populations </w:t>
      </w:r>
      <w:r w:rsidR="004A7429" w:rsidRPr="00985785">
        <w:rPr>
          <w:rFonts w:ascii="Times New Roman" w:hAnsi="Times New Roman" w:cs="Times New Roman"/>
          <w:lang w:val="en-GB"/>
        </w:rPr>
        <w:lastRenderedPageBreak/>
        <w:t xml:space="preserve">such as </w:t>
      </w:r>
      <w:r w:rsidR="004A7429" w:rsidRPr="00985785">
        <w:rPr>
          <w:rFonts w:ascii="Times New Roman" w:eastAsiaTheme="minorEastAsia" w:hAnsi="Times New Roman" w:cs="Times New Roman"/>
          <w:color w:val="000000"/>
        </w:rPr>
        <w:t>Inverness and Carlisle</w:t>
      </w:r>
      <w:r w:rsidR="004A7429" w:rsidRPr="00985785">
        <w:rPr>
          <w:rFonts w:ascii="Times New Roman" w:hAnsi="Times New Roman" w:cs="Times New Roman"/>
          <w:lang w:val="en-GB"/>
        </w:rPr>
        <w:t xml:space="preserve"> have fewer shops.</w:t>
      </w:r>
      <w:r w:rsidR="00042C68" w:rsidRPr="00985785">
        <w:rPr>
          <w:rFonts w:ascii="Times New Roman" w:hAnsi="Times New Roman" w:cs="Times New Roman"/>
          <w:lang w:val="en-GB"/>
        </w:rPr>
        <w:t xml:space="preserve"> </w:t>
      </w:r>
      <w:r w:rsidR="008904E4" w:rsidRPr="00985785">
        <w:rPr>
          <w:rFonts w:ascii="Times New Roman" w:hAnsi="Times New Roman" w:cs="Times New Roman"/>
          <w:lang w:val="en-GB"/>
        </w:rPr>
        <w:t>Thus, this imbalance will be reflected when the project visualises the shop</w:t>
      </w:r>
      <w:r w:rsidR="001D7C19" w:rsidRPr="00985785">
        <w:rPr>
          <w:rFonts w:ascii="Times New Roman" w:hAnsi="Times New Roman" w:cs="Times New Roman"/>
          <w:lang w:val="en-GB"/>
        </w:rPr>
        <w:t>s</w:t>
      </w:r>
      <w:r w:rsidR="008904E4" w:rsidRPr="00985785">
        <w:rPr>
          <w:rFonts w:ascii="Times New Roman" w:hAnsi="Times New Roman" w:cs="Times New Roman"/>
          <w:lang w:val="en-GB"/>
        </w:rPr>
        <w:t>' geographic data</w:t>
      </w:r>
      <w:r w:rsidR="002D4866" w:rsidRPr="00985785">
        <w:rPr>
          <w:rFonts w:ascii="Times New Roman" w:hAnsi="Times New Roman" w:cs="Times New Roman"/>
          <w:lang w:val="en-GB"/>
        </w:rPr>
        <w:t xml:space="preserve"> in 3.1.3</w:t>
      </w:r>
      <w:r w:rsidR="008904E4" w:rsidRPr="00985785">
        <w:rPr>
          <w:rFonts w:ascii="Times New Roman" w:hAnsi="Times New Roman" w:cs="Times New Roman"/>
          <w:lang w:val="en-GB"/>
        </w:rPr>
        <w:t xml:space="preserve">. </w:t>
      </w:r>
      <w:r w:rsidR="003D1456" w:rsidRPr="00985785">
        <w:rPr>
          <w:rFonts w:ascii="Times New Roman" w:hAnsi="Times New Roman" w:cs="Times New Roman"/>
          <w:lang w:val="en-GB"/>
        </w:rPr>
        <w:t xml:space="preserve">Each </w:t>
      </w:r>
      <w:r w:rsidR="003D1456" w:rsidRPr="00985785">
        <w:rPr>
          <w:rFonts w:ascii="Times New Roman" w:hAnsi="Times New Roman" w:cs="Times New Roman"/>
        </w:rPr>
        <w:t xml:space="preserve">‘Fish &amp; Chips’ </w:t>
      </w:r>
      <w:r w:rsidR="003D1456" w:rsidRPr="00985785">
        <w:rPr>
          <w:rFonts w:ascii="Times New Roman" w:hAnsi="Times New Roman" w:cs="Times New Roman"/>
          <w:lang w:val="en-GB"/>
        </w:rPr>
        <w:t xml:space="preserve">shop collected by the project will be assigned </w:t>
      </w:r>
      <w:r w:rsidR="00095D7E" w:rsidRPr="00985785">
        <w:rPr>
          <w:rFonts w:ascii="Times New Roman" w:hAnsi="Times New Roman" w:cs="Times New Roman"/>
          <w:lang w:val="en-GB"/>
        </w:rPr>
        <w:t>I</w:t>
      </w:r>
      <w:r w:rsidR="003D1456" w:rsidRPr="00985785">
        <w:rPr>
          <w:rFonts w:ascii="Times New Roman" w:hAnsi="Times New Roman" w:cs="Times New Roman"/>
          <w:lang w:val="en-GB"/>
        </w:rPr>
        <w:t xml:space="preserve">d, city name, and the URL and this information is stored in an CSV format file. </w:t>
      </w:r>
      <w:proofErr w:type="spellStart"/>
      <w:r w:rsidR="003D1456" w:rsidRPr="00985785">
        <w:rPr>
          <w:rFonts w:ascii="Times New Roman" w:hAnsi="Times New Roman" w:cs="Times New Roman"/>
          <w:lang w:val="en-GB"/>
        </w:rPr>
        <w:t>Id</w:t>
      </w:r>
      <w:proofErr w:type="spellEnd"/>
      <w:r w:rsidR="003D1456" w:rsidRPr="00985785">
        <w:rPr>
          <w:rFonts w:ascii="Times New Roman" w:hAnsi="Times New Roman" w:cs="Times New Roman"/>
          <w:lang w:val="en-GB"/>
        </w:rPr>
        <w:t xml:space="preserve"> is used to uniquely identify the </w:t>
      </w:r>
      <w:r w:rsidR="00C13982" w:rsidRPr="00985785">
        <w:rPr>
          <w:rFonts w:ascii="Times New Roman" w:hAnsi="Times New Roman" w:cs="Times New Roman"/>
          <w:lang w:val="en-GB"/>
        </w:rPr>
        <w:t xml:space="preserve">shop </w:t>
      </w:r>
      <w:r w:rsidR="003D1456" w:rsidRPr="00985785">
        <w:rPr>
          <w:rFonts w:ascii="Times New Roman" w:hAnsi="Times New Roman" w:cs="Times New Roman"/>
          <w:lang w:val="en-GB"/>
        </w:rPr>
        <w:t>and the city name is used to find the coordinates of the city where the shop is located</w:t>
      </w:r>
      <w:r w:rsidR="006F0284" w:rsidRPr="00985785">
        <w:rPr>
          <w:rFonts w:ascii="Times New Roman" w:hAnsi="Times New Roman" w:cs="Times New Roman"/>
          <w:lang w:val="en-GB"/>
        </w:rPr>
        <w:t xml:space="preserve"> (cities with </w:t>
      </w:r>
      <w:r w:rsidR="00066674" w:rsidRPr="00985785">
        <w:rPr>
          <w:rFonts w:ascii="Times New Roman" w:hAnsi="Times New Roman" w:cs="Times New Roman"/>
          <w:lang w:val="en-GB"/>
        </w:rPr>
        <w:t xml:space="preserve">their </w:t>
      </w:r>
      <w:r w:rsidR="006F0284" w:rsidRPr="00985785">
        <w:rPr>
          <w:rFonts w:ascii="Times New Roman" w:hAnsi="Times New Roman" w:cs="Times New Roman"/>
          <w:lang w:val="en-GB"/>
        </w:rPr>
        <w:t xml:space="preserve">coordinates </w:t>
      </w:r>
      <w:r w:rsidR="00066674" w:rsidRPr="00985785">
        <w:rPr>
          <w:rFonts w:ascii="Times New Roman" w:hAnsi="Times New Roman" w:cs="Times New Roman"/>
          <w:lang w:val="en-GB"/>
        </w:rPr>
        <w:t>are stored in</w:t>
      </w:r>
      <w:r w:rsidR="006F0284" w:rsidRPr="00985785">
        <w:rPr>
          <w:rFonts w:ascii="Times New Roman" w:hAnsi="Times New Roman" w:cs="Times New Roman"/>
          <w:lang w:val="en-GB"/>
        </w:rPr>
        <w:t xml:space="preserve"> another file</w:t>
      </w:r>
      <w:r w:rsidR="00FB2317" w:rsidRPr="00985785">
        <w:rPr>
          <w:rFonts w:ascii="Times New Roman" w:hAnsi="Times New Roman" w:cs="Times New Roman"/>
          <w:lang w:val="en-GB"/>
        </w:rPr>
        <w:t xml:space="preserve"> created by the project</w:t>
      </w:r>
      <w:r w:rsidR="006F0284" w:rsidRPr="00985785">
        <w:rPr>
          <w:rFonts w:ascii="Times New Roman" w:hAnsi="Times New Roman" w:cs="Times New Roman"/>
          <w:lang w:val="en-GB"/>
        </w:rPr>
        <w:t>)</w:t>
      </w:r>
      <w:r w:rsidR="003D1456" w:rsidRPr="00985785">
        <w:rPr>
          <w:rFonts w:ascii="Times New Roman" w:hAnsi="Times New Roman" w:cs="Times New Roman"/>
          <w:lang w:val="en-GB"/>
        </w:rPr>
        <w:t>.</w:t>
      </w:r>
    </w:p>
    <w:p w14:paraId="155908D8" w14:textId="109E9F9F" w:rsidR="00DF7E7F" w:rsidRPr="00985785" w:rsidRDefault="00DF7E7F" w:rsidP="00DF7E7F">
      <w:pPr>
        <w:jc w:val="both"/>
        <w:rPr>
          <w:rFonts w:ascii="Times New Roman" w:hAnsi="Times New Roman" w:cs="Times New Roman"/>
          <w:lang w:val="en-GB"/>
        </w:rPr>
      </w:pPr>
      <w:r w:rsidRPr="00985785">
        <w:rPr>
          <w:rFonts w:ascii="Times New Roman" w:hAnsi="Times New Roman" w:cs="Times New Roman"/>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sidRPr="00985785">
        <w:rPr>
          <w:rFonts w:ascii="Times New Roman" w:hAnsi="Times New Roman" w:cs="Times New Roman"/>
          <w:lang w:val="en-GB"/>
        </w:rPr>
        <w:t xml:space="preserve"> </w:t>
      </w:r>
      <w:r w:rsidRPr="00985785">
        <w:rPr>
          <w:rFonts w:ascii="Times New Roman" w:hAnsi="Times New Roman" w:cs="Times New Roman"/>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985785" w:rsidRDefault="00DF7E7F" w:rsidP="00004393">
      <w:pPr>
        <w:jc w:val="both"/>
        <w:rPr>
          <w:rFonts w:ascii="Times New Roman" w:hAnsi="Times New Roman" w:cs="Times New Roman"/>
          <w:lang w:val="en-GB"/>
        </w:rPr>
      </w:pPr>
      <w:r w:rsidRPr="00985785">
        <w:rPr>
          <w:rFonts w:ascii="Times New Roman" w:hAnsi="Times New Roman" w:cs="Times New Roman"/>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985785" w:rsidRDefault="001C7C37" w:rsidP="008A27DB">
      <w:pPr>
        <w:pStyle w:val="a3"/>
        <w:numPr>
          <w:ilvl w:val="0"/>
          <w:numId w:val="41"/>
        </w:numPr>
        <w:spacing w:before="240" w:after="60" w:line="360" w:lineRule="auto"/>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 xml:space="preserve">Data </w:t>
      </w:r>
      <w:r w:rsidRPr="00985785">
        <w:rPr>
          <w:rFonts w:ascii="Times New Roman" w:hAnsi="Times New Roman" w:cs="Times New Roman"/>
          <w:b/>
          <w:sz w:val="26"/>
          <w:szCs w:val="26"/>
          <w:lang w:val="en-GB" w:eastAsia="en-US"/>
        </w:rPr>
        <w:t>cleaning</w:t>
      </w:r>
    </w:p>
    <w:p w14:paraId="115A8AE6" w14:textId="072DA058" w:rsidR="005E7F59" w:rsidRPr="00985785" w:rsidRDefault="005E7F59" w:rsidP="00004393">
      <w:pPr>
        <w:jc w:val="both"/>
        <w:rPr>
          <w:rFonts w:ascii="Times New Roman" w:hAnsi="Times New Roman" w:cs="Times New Roman"/>
          <w:lang w:val="en-GB"/>
        </w:rPr>
      </w:pPr>
      <w:r w:rsidRPr="00985785">
        <w:rPr>
          <w:rFonts w:ascii="Times New Roman" w:hAnsi="Times New Roman" w:cs="Times New Roman"/>
          <w:lang w:val="en-GB"/>
        </w:rPr>
        <w:t>T</w:t>
      </w:r>
      <w:r w:rsidR="004A1437" w:rsidRPr="00985785">
        <w:rPr>
          <w:rFonts w:ascii="Times New Roman" w:hAnsi="Times New Roman" w:cs="Times New Roman"/>
          <w:lang w:val="en-GB"/>
        </w:rPr>
        <w:t>he entire process of data clean</w:t>
      </w:r>
      <w:r w:rsidRPr="00985785">
        <w:rPr>
          <w:rFonts w:ascii="Times New Roman" w:hAnsi="Times New Roman" w:cs="Times New Roman"/>
          <w:lang w:val="en-GB"/>
        </w:rPr>
        <w:t>ing in this proj</w:t>
      </w:r>
      <w:r w:rsidR="00844EEF" w:rsidRPr="00985785">
        <w:rPr>
          <w:rFonts w:ascii="Times New Roman" w:hAnsi="Times New Roman" w:cs="Times New Roman"/>
          <w:lang w:val="en-GB"/>
        </w:rPr>
        <w:t xml:space="preserve">ect is a process similar </w:t>
      </w:r>
      <w:commentRangeStart w:id="22"/>
      <w:commentRangeStart w:id="23"/>
      <w:r w:rsidR="00844EEF" w:rsidRPr="00985785">
        <w:rPr>
          <w:rFonts w:ascii="Times New Roman" w:hAnsi="Times New Roman" w:cs="Times New Roman"/>
          <w:lang w:val="en-GB"/>
        </w:rPr>
        <w:t>to Map-R</w:t>
      </w:r>
      <w:r w:rsidR="00F73BB9" w:rsidRPr="00985785">
        <w:rPr>
          <w:rFonts w:ascii="Times New Roman" w:hAnsi="Times New Roman" w:cs="Times New Roman"/>
          <w:lang w:val="en-GB"/>
        </w:rPr>
        <w:t xml:space="preserve">educe </w:t>
      </w:r>
      <w:commentRangeEnd w:id="22"/>
      <w:r w:rsidR="001B2D28" w:rsidRPr="00985785">
        <w:rPr>
          <w:rStyle w:val="a6"/>
          <w:rFonts w:ascii="Times New Roman" w:hAnsi="Times New Roman" w:cs="Times New Roman"/>
        </w:rPr>
        <w:commentReference w:id="22"/>
      </w:r>
      <w:commentRangeEnd w:id="23"/>
      <w:r w:rsidR="001B2D28" w:rsidRPr="00985785">
        <w:rPr>
          <w:rStyle w:val="a6"/>
          <w:rFonts w:ascii="Times New Roman" w:hAnsi="Times New Roman" w:cs="Times New Roman"/>
        </w:rPr>
        <w:commentReference w:id="23"/>
      </w:r>
      <w:r w:rsidR="00F73BB9" w:rsidRPr="00985785">
        <w:rPr>
          <w:rFonts w:ascii="Times New Roman" w:hAnsi="Times New Roman" w:cs="Times New Roman"/>
          <w:lang w:val="en-GB"/>
        </w:rPr>
        <w:t>that</w:t>
      </w:r>
      <w:r w:rsidR="00333A99" w:rsidRPr="00985785">
        <w:rPr>
          <w:rFonts w:ascii="Times New Roman" w:hAnsi="Times New Roman" w:cs="Times New Roman"/>
          <w:lang w:val="en-GB"/>
        </w:rPr>
        <w:t xml:space="preserve"> </w:t>
      </w:r>
      <w:r w:rsidR="00F73BB9" w:rsidRPr="00985785">
        <w:rPr>
          <w:rFonts w:ascii="Times New Roman" w:hAnsi="Times New Roman" w:cs="Times New Roman"/>
          <w:lang w:val="en-GB"/>
        </w:rPr>
        <w:t>t</w:t>
      </w:r>
      <w:r w:rsidR="00333A99" w:rsidRPr="00985785">
        <w:rPr>
          <w:rFonts w:ascii="Times New Roman" w:hAnsi="Times New Roman" w:cs="Times New Roman"/>
          <w:lang w:val="en-GB"/>
        </w:rPr>
        <w:t xml:space="preserve">he Map method generates a series of intermediate key and value pairs </w:t>
      </w:r>
      <w:r w:rsidR="00F73BB9" w:rsidRPr="00985785">
        <w:rPr>
          <w:rFonts w:ascii="Times New Roman" w:hAnsi="Times New Roman" w:cs="Times New Roman"/>
          <w:lang w:val="en-GB"/>
        </w:rPr>
        <w:t>and t</w:t>
      </w:r>
      <w:r w:rsidR="00333A99" w:rsidRPr="00985785">
        <w:rPr>
          <w:rFonts w:ascii="Times New Roman" w:hAnsi="Times New Roman" w:cs="Times New Roman"/>
          <w:lang w:val="en-GB"/>
        </w:rPr>
        <w:t>he Reduce method merges the results of the Map method according to the same key value</w:t>
      </w:r>
      <w:r w:rsidR="00F73BB9" w:rsidRPr="00985785">
        <w:rPr>
          <w:rFonts w:ascii="Times New Roman" w:hAnsi="Times New Roman" w:cs="Times New Roman"/>
          <w:lang w:val="en-GB"/>
        </w:rPr>
        <w:t xml:space="preserve"> [</w:t>
      </w:r>
      <w:r w:rsidR="009D1C05" w:rsidRPr="00985785">
        <w:rPr>
          <w:rFonts w:ascii="Times New Roman" w:hAnsi="Times New Roman" w:cs="Times New Roman"/>
          <w:lang w:val="en-GB"/>
        </w:rPr>
        <w:t>38</w:t>
      </w:r>
      <w:r w:rsidR="00F73BB9" w:rsidRPr="00985785">
        <w:rPr>
          <w:rFonts w:ascii="Times New Roman" w:hAnsi="Times New Roman" w:cs="Times New Roman"/>
          <w:lang w:val="en-GB"/>
        </w:rPr>
        <w:t>]</w:t>
      </w:r>
      <w:r w:rsidR="00333A99" w:rsidRPr="00985785">
        <w:rPr>
          <w:rFonts w:ascii="Times New Roman" w:hAnsi="Times New Roman" w:cs="Times New Roman"/>
          <w:lang w:val="en-GB"/>
        </w:rPr>
        <w:t>.</w:t>
      </w:r>
      <w:r w:rsidR="00F7031D" w:rsidRPr="00985785">
        <w:rPr>
          <w:rFonts w:ascii="Times New Roman" w:hAnsi="Times New Roman" w:cs="Times New Roman"/>
          <w:lang w:val="en-GB"/>
        </w:rPr>
        <w:t xml:space="preserve"> </w:t>
      </w:r>
      <w:r w:rsidR="004A1437" w:rsidRPr="00985785">
        <w:rPr>
          <w:rFonts w:ascii="Times New Roman" w:hAnsi="Times New Roman" w:cs="Times New Roman"/>
          <w:lang w:val="en-GB"/>
        </w:rPr>
        <w:t xml:space="preserve">The reason why data cleaning procedure is similar to </w:t>
      </w:r>
      <w:r w:rsidR="00745878" w:rsidRPr="00985785">
        <w:rPr>
          <w:rFonts w:ascii="Times New Roman" w:hAnsi="Times New Roman" w:cs="Times New Roman"/>
          <w:lang w:val="en-GB"/>
        </w:rPr>
        <w:t xml:space="preserve">the Map-Reduce </w:t>
      </w:r>
      <w:r w:rsidR="004C7232" w:rsidRPr="00985785">
        <w:rPr>
          <w:rFonts w:ascii="Times New Roman" w:hAnsi="Times New Roman" w:cs="Times New Roman"/>
          <w:lang w:val="en-GB"/>
        </w:rPr>
        <w:t>is that this project extract</w:t>
      </w:r>
      <w:r w:rsidR="00F2482C" w:rsidRPr="00985785">
        <w:rPr>
          <w:rFonts w:ascii="Times New Roman" w:hAnsi="Times New Roman" w:cs="Times New Roman"/>
          <w:lang w:val="en-GB"/>
        </w:rPr>
        <w:t>s</w:t>
      </w:r>
      <w:r w:rsidR="004C7232" w:rsidRPr="00985785">
        <w:rPr>
          <w:rFonts w:ascii="Times New Roman" w:hAnsi="Times New Roman" w:cs="Times New Roman"/>
          <w:lang w:val="en-GB"/>
        </w:rPr>
        <w:t xml:space="preserve"> the content from the HTML source code in the form of key</w:t>
      </w:r>
      <w:r w:rsidR="00F2482C" w:rsidRPr="00985785">
        <w:rPr>
          <w:rFonts w:ascii="Times New Roman" w:hAnsi="Times New Roman" w:cs="Times New Roman"/>
          <w:lang w:val="en-GB"/>
        </w:rPr>
        <w:t xml:space="preserve"> (content)</w:t>
      </w:r>
      <w:r w:rsidR="004C7232" w:rsidRPr="00985785">
        <w:rPr>
          <w:rFonts w:ascii="Times New Roman" w:hAnsi="Times New Roman" w:cs="Times New Roman"/>
          <w:lang w:val="en-GB"/>
        </w:rPr>
        <w:t>-value</w:t>
      </w:r>
      <w:r w:rsidR="00F2482C" w:rsidRPr="00985785">
        <w:rPr>
          <w:rFonts w:ascii="Times New Roman" w:hAnsi="Times New Roman" w:cs="Times New Roman"/>
          <w:lang w:val="en-GB"/>
        </w:rPr>
        <w:t xml:space="preserve"> (shop id and a set of coordinates)</w:t>
      </w:r>
      <w:r w:rsidR="004C7232" w:rsidRPr="00985785">
        <w:rPr>
          <w:rFonts w:ascii="Times New Roman" w:hAnsi="Times New Roman" w:cs="Times New Roman"/>
          <w:lang w:val="en-GB"/>
        </w:rPr>
        <w:t xml:space="preserve"> and merge the content with the same key. </w:t>
      </w:r>
      <w:r w:rsidR="00F7031D" w:rsidRPr="00985785">
        <w:rPr>
          <w:rFonts w:ascii="Times New Roman" w:hAnsi="Times New Roman" w:cs="Times New Roman"/>
          <w:lang w:val="en-GB"/>
        </w:rPr>
        <w:t xml:space="preserve">This project uses two Python scripts to </w:t>
      </w:r>
      <w:r w:rsidR="0065399C" w:rsidRPr="00985785">
        <w:rPr>
          <w:rFonts w:ascii="Times New Roman" w:hAnsi="Times New Roman" w:cs="Times New Roman"/>
          <w:lang w:val="en-GB"/>
        </w:rPr>
        <w:t>achieve</w:t>
      </w:r>
      <w:r w:rsidR="00F7031D" w:rsidRPr="00985785">
        <w:rPr>
          <w:rFonts w:ascii="Times New Roman" w:hAnsi="Times New Roman" w:cs="Times New Roman"/>
          <w:lang w:val="en-GB"/>
        </w:rPr>
        <w:t xml:space="preserve"> the Map and Reduce processes to complete the data cleaning procedure. </w:t>
      </w:r>
      <w:r w:rsidR="00CA1DB9" w:rsidRPr="00985785">
        <w:rPr>
          <w:rFonts w:ascii="Times New Roman" w:hAnsi="Times New Roman" w:cs="Times New Roman"/>
          <w:lang w:val="en-GB"/>
        </w:rPr>
        <w:t>The Map script is responsible for extracting independent single words with their shop id</w:t>
      </w:r>
      <w:r w:rsidR="00697151" w:rsidRPr="00985785">
        <w:rPr>
          <w:rFonts w:ascii="Times New Roman" w:hAnsi="Times New Roman" w:cs="Times New Roman"/>
          <w:lang w:val="en-GB"/>
        </w:rPr>
        <w:t xml:space="preserve"> (</w:t>
      </w:r>
      <w:r w:rsidR="0048715E" w:rsidRPr="00985785">
        <w:rPr>
          <w:rFonts w:ascii="Times New Roman" w:hAnsi="Times New Roman" w:cs="Times New Roman"/>
          <w:lang w:val="en-GB"/>
        </w:rPr>
        <w:t xml:space="preserve">its role </w:t>
      </w:r>
      <w:r w:rsidR="00697151" w:rsidRPr="00985785">
        <w:rPr>
          <w:rFonts w:ascii="Times New Roman" w:hAnsi="Times New Roman" w:cs="Times New Roman"/>
          <w:lang w:val="en-GB"/>
        </w:rPr>
        <w:t>will be described in the Reduce script)</w:t>
      </w:r>
      <w:r w:rsidR="00CA1DB9" w:rsidRPr="00985785">
        <w:rPr>
          <w:rFonts w:ascii="Times New Roman" w:hAnsi="Times New Roman" w:cs="Times New Roman"/>
          <w:lang w:val="en-GB"/>
        </w:rPr>
        <w:t xml:space="preserve"> and shop coordinates. The Reduce script is mainly responsible for merging the words output by the Map script and adding the coordinates of the same word to the coordinate set of that word. </w:t>
      </w:r>
    </w:p>
    <w:p w14:paraId="78CCDE3A" w14:textId="7EDDBB8B" w:rsidR="000B4513" w:rsidRPr="00985785" w:rsidRDefault="0065399C" w:rsidP="00004393">
      <w:pPr>
        <w:jc w:val="both"/>
        <w:rPr>
          <w:rFonts w:ascii="Times New Roman" w:hAnsi="Times New Roman" w:cs="Times New Roman"/>
          <w:lang w:val="en-GB"/>
        </w:rPr>
      </w:pPr>
      <w:r w:rsidRPr="00985785">
        <w:rPr>
          <w:rFonts w:ascii="Times New Roman" w:hAnsi="Times New Roman" w:cs="Times New Roman"/>
          <w:lang w:val="en-GB"/>
        </w:rPr>
        <w:t xml:space="preserve">The </w:t>
      </w:r>
      <w:r w:rsidR="00CC3A8B" w:rsidRPr="00985785">
        <w:rPr>
          <w:rFonts w:ascii="Times New Roman" w:hAnsi="Times New Roman" w:cs="Times New Roman"/>
          <w:lang w:val="en-GB"/>
        </w:rPr>
        <w:t>Map</w:t>
      </w:r>
      <w:r w:rsidRPr="00985785">
        <w:rPr>
          <w:rFonts w:ascii="Times New Roman" w:hAnsi="Times New Roman" w:cs="Times New Roman"/>
          <w:lang w:val="en-GB"/>
        </w:rPr>
        <w:t xml:space="preserve"> script</w:t>
      </w:r>
      <w:r w:rsidR="0049040A" w:rsidRPr="00985785">
        <w:rPr>
          <w:rFonts w:ascii="Times New Roman" w:hAnsi="Times New Roman" w:cs="Times New Roman"/>
          <w:lang w:val="en-GB"/>
        </w:rPr>
        <w:t xml:space="preserve"> mainly focuses on filtering useless HTML content, extracting the content in the HTML tag</w:t>
      </w:r>
      <w:r w:rsidR="00551F90" w:rsidRPr="00985785">
        <w:rPr>
          <w:rFonts w:ascii="Times New Roman" w:hAnsi="Times New Roman" w:cs="Times New Roman"/>
          <w:lang w:val="en-GB"/>
        </w:rPr>
        <w:t xml:space="preserve">, </w:t>
      </w:r>
      <w:r w:rsidR="0049040A" w:rsidRPr="00985785">
        <w:rPr>
          <w:rFonts w:ascii="Times New Roman" w:hAnsi="Times New Roman" w:cs="Times New Roman"/>
          <w:lang w:val="en-GB"/>
        </w:rPr>
        <w:t xml:space="preserve">splitting </w:t>
      </w:r>
      <w:r w:rsidR="004C4904" w:rsidRPr="00985785">
        <w:rPr>
          <w:rFonts w:ascii="Times New Roman" w:hAnsi="Times New Roman" w:cs="Times New Roman"/>
          <w:lang w:val="en-GB"/>
        </w:rPr>
        <w:t>the content</w:t>
      </w:r>
      <w:r w:rsidR="0049040A" w:rsidRPr="00985785">
        <w:rPr>
          <w:rFonts w:ascii="Times New Roman" w:hAnsi="Times New Roman" w:cs="Times New Roman"/>
          <w:lang w:val="en-GB"/>
        </w:rPr>
        <w:t xml:space="preserve"> into separate independent words</w:t>
      </w:r>
      <w:r w:rsidR="00551F90" w:rsidRPr="00985785">
        <w:rPr>
          <w:rFonts w:ascii="Times New Roman" w:hAnsi="Times New Roman" w:cs="Times New Roman"/>
          <w:lang w:val="en-GB"/>
        </w:rPr>
        <w:t xml:space="preserve"> and</w:t>
      </w:r>
      <w:r w:rsidR="00581D89" w:rsidRPr="00985785">
        <w:rPr>
          <w:rFonts w:ascii="Times New Roman" w:hAnsi="Times New Roman" w:cs="Times New Roman"/>
          <w:lang w:val="en-GB"/>
        </w:rPr>
        <w:t xml:space="preserve"> converting all plural nouns to singular</w:t>
      </w:r>
      <w:r w:rsidR="0049040A" w:rsidRPr="00985785">
        <w:rPr>
          <w:rFonts w:ascii="Times New Roman" w:hAnsi="Times New Roman" w:cs="Times New Roman"/>
          <w:lang w:val="en-GB"/>
        </w:rPr>
        <w:t>.</w:t>
      </w:r>
      <w:r w:rsidR="00551F90" w:rsidRPr="00985785">
        <w:rPr>
          <w:rFonts w:ascii="Times New Roman" w:hAnsi="Times New Roman" w:cs="Times New Roman"/>
          <w:lang w:val="en-GB"/>
        </w:rPr>
        <w:t xml:space="preserve"> </w:t>
      </w:r>
      <w:r w:rsidR="003E06B1" w:rsidRPr="00985785">
        <w:rPr>
          <w:rFonts w:ascii="Times New Roman" w:hAnsi="Times New Roman" w:cs="Times New Roman"/>
          <w:lang w:val="en-GB"/>
        </w:rPr>
        <w:t>Firstly, t</w:t>
      </w:r>
      <w:r w:rsidR="0094215D" w:rsidRPr="00985785">
        <w:rPr>
          <w:rFonts w:ascii="Times New Roman" w:hAnsi="Times New Roman" w:cs="Times New Roman"/>
          <w:lang w:val="en-GB"/>
        </w:rPr>
        <w:t xml:space="preserve">he script </w:t>
      </w:r>
      <w:r w:rsidR="0053679D" w:rsidRPr="00985785">
        <w:rPr>
          <w:rFonts w:ascii="Times New Roman" w:hAnsi="Times New Roman" w:cs="Times New Roman"/>
          <w:lang w:val="en-GB"/>
        </w:rPr>
        <w:t xml:space="preserve">reads the mapping file generated in 3.1.1 and </w:t>
      </w:r>
      <w:r w:rsidR="0094215D" w:rsidRPr="00985785">
        <w:rPr>
          <w:rFonts w:ascii="Times New Roman" w:hAnsi="Times New Roman" w:cs="Times New Roman"/>
          <w:lang w:val="en-GB"/>
        </w:rPr>
        <w:t>sequentially read</w:t>
      </w:r>
      <w:r w:rsidR="003E06B1" w:rsidRPr="00985785">
        <w:rPr>
          <w:rFonts w:ascii="Times New Roman" w:hAnsi="Times New Roman" w:cs="Times New Roman"/>
          <w:lang w:val="en-GB"/>
        </w:rPr>
        <w:t>s</w:t>
      </w:r>
      <w:r w:rsidR="0094215D" w:rsidRPr="00985785">
        <w:rPr>
          <w:rFonts w:ascii="Times New Roman" w:hAnsi="Times New Roman" w:cs="Times New Roman"/>
          <w:lang w:val="en-GB"/>
        </w:rPr>
        <w:t xml:space="preserve"> the HTML file that the project crawls and hand </w:t>
      </w:r>
      <w:r w:rsidR="0053679D" w:rsidRPr="00985785">
        <w:rPr>
          <w:rFonts w:ascii="Times New Roman" w:hAnsi="Times New Roman" w:cs="Times New Roman"/>
          <w:lang w:val="en-GB"/>
        </w:rPr>
        <w:t>HTML content</w:t>
      </w:r>
      <w:r w:rsidR="0094215D" w:rsidRPr="00985785">
        <w:rPr>
          <w:rFonts w:ascii="Times New Roman" w:hAnsi="Times New Roman" w:cs="Times New Roman"/>
          <w:lang w:val="en-GB"/>
        </w:rPr>
        <w:t xml:space="preserve"> to the </w:t>
      </w:r>
      <w:proofErr w:type="spellStart"/>
      <w:r w:rsidR="0094215D" w:rsidRPr="00985785">
        <w:rPr>
          <w:rFonts w:ascii="Times New Roman" w:hAnsi="Times New Roman" w:cs="Times New Roman"/>
          <w:lang w:val="en-GB"/>
        </w:rPr>
        <w:t>HTMLParser</w:t>
      </w:r>
      <w:proofErr w:type="spellEnd"/>
      <w:r w:rsidR="0094215D" w:rsidRPr="00985785">
        <w:rPr>
          <w:rFonts w:ascii="Times New Roman" w:hAnsi="Times New Roman" w:cs="Times New Roman"/>
          <w:lang w:val="en-GB"/>
        </w:rPr>
        <w:t xml:space="preserve"> for processing. The </w:t>
      </w:r>
      <w:proofErr w:type="spellStart"/>
      <w:r w:rsidR="0094215D" w:rsidRPr="00985785">
        <w:rPr>
          <w:rFonts w:ascii="Times New Roman" w:hAnsi="Times New Roman" w:cs="Times New Roman"/>
          <w:lang w:val="en-GB"/>
        </w:rPr>
        <w:t>HTMLParser</w:t>
      </w:r>
      <w:proofErr w:type="spellEnd"/>
      <w:r w:rsidR="0094215D" w:rsidRPr="00985785">
        <w:rPr>
          <w:rFonts w:ascii="Times New Roman" w:hAnsi="Times New Roman" w:cs="Times New Roman"/>
          <w:lang w:val="en-GB"/>
        </w:rPr>
        <w:t xml:space="preserve"> first</w:t>
      </w:r>
      <w:r w:rsidR="003E06B1" w:rsidRPr="00985785">
        <w:rPr>
          <w:rFonts w:ascii="Times New Roman" w:hAnsi="Times New Roman" w:cs="Times New Roman"/>
          <w:lang w:val="en-GB"/>
        </w:rPr>
        <w:t>ly</w:t>
      </w:r>
      <w:r w:rsidR="0094215D" w:rsidRPr="00985785">
        <w:rPr>
          <w:rFonts w:ascii="Times New Roman" w:hAnsi="Times New Roman" w:cs="Times New Roman"/>
          <w:lang w:val="en-GB"/>
        </w:rPr>
        <w:t xml:space="preserve"> filters the tags with the content in them that project do not need.</w:t>
      </w:r>
      <w:r w:rsidR="00550685" w:rsidRPr="00985785">
        <w:rPr>
          <w:rFonts w:ascii="Times New Roman" w:hAnsi="Times New Roman" w:cs="Times New Roman"/>
          <w:lang w:val="en-GB"/>
        </w:rPr>
        <w:t xml:space="preserve"> </w:t>
      </w:r>
      <w:r w:rsidR="0094215D" w:rsidRPr="00985785">
        <w:rPr>
          <w:rFonts w:ascii="Times New Roman" w:hAnsi="Times New Roman" w:cs="Times New Roman"/>
          <w:lang w:val="en-GB"/>
        </w:rPr>
        <w:t xml:space="preserve">The useless tags names are defined by the project and in this project, useless tags are ‘script’, ‘style’, ‘link’, ‘head’, ‘a’ and ‘title’, since </w:t>
      </w:r>
      <w:r w:rsidR="00033549" w:rsidRPr="00985785">
        <w:rPr>
          <w:rFonts w:ascii="Times New Roman" w:hAnsi="Times New Roman" w:cs="Times New Roman"/>
          <w:lang w:val="en-GB"/>
        </w:rPr>
        <w:t xml:space="preserve">most of </w:t>
      </w:r>
      <w:r w:rsidR="00ED27EB" w:rsidRPr="00985785">
        <w:rPr>
          <w:rFonts w:ascii="Times New Roman" w:hAnsi="Times New Roman" w:cs="Times New Roman"/>
          <w:lang w:val="en-GB"/>
        </w:rPr>
        <w:t xml:space="preserve">the content </w:t>
      </w:r>
      <w:r w:rsidR="00033549" w:rsidRPr="00985785">
        <w:rPr>
          <w:rFonts w:ascii="Times New Roman" w:hAnsi="Times New Roman" w:cs="Times New Roman"/>
          <w:lang w:val="en-GB"/>
        </w:rPr>
        <w:t>in</w:t>
      </w:r>
      <w:r w:rsidR="00ED27EB" w:rsidRPr="00985785">
        <w:rPr>
          <w:rFonts w:ascii="Times New Roman" w:hAnsi="Times New Roman" w:cs="Times New Roman"/>
          <w:lang w:val="en-GB"/>
        </w:rPr>
        <w:t xml:space="preserve"> these tags is HTML code.</w:t>
      </w:r>
      <w:r w:rsidR="0040376F" w:rsidRPr="00985785">
        <w:rPr>
          <w:rFonts w:ascii="Times New Roman" w:hAnsi="Times New Roman" w:cs="Times New Roman"/>
          <w:lang w:val="en-GB"/>
        </w:rPr>
        <w:t xml:space="preserve"> </w:t>
      </w:r>
      <w:r w:rsidR="006E50AE" w:rsidRPr="00985785">
        <w:rPr>
          <w:rFonts w:ascii="Times New Roman" w:hAnsi="Times New Roman" w:cs="Times New Roman"/>
          <w:lang w:val="en-GB"/>
        </w:rPr>
        <w:t xml:space="preserve">Next, the </w:t>
      </w:r>
      <w:proofErr w:type="spellStart"/>
      <w:r w:rsidR="006E50AE" w:rsidRPr="00985785">
        <w:rPr>
          <w:rFonts w:ascii="Times New Roman" w:hAnsi="Times New Roman" w:cs="Times New Roman"/>
          <w:lang w:val="en-GB"/>
        </w:rPr>
        <w:t>HTMLParser</w:t>
      </w:r>
      <w:proofErr w:type="spellEnd"/>
      <w:r w:rsidR="006E50AE" w:rsidRPr="00985785">
        <w:rPr>
          <w:rFonts w:ascii="Times New Roman" w:hAnsi="Times New Roman" w:cs="Times New Roman"/>
          <w:lang w:val="en-GB"/>
        </w:rPr>
        <w:t xml:space="preserve"> will sequentially recognize the names of other tags with</w:t>
      </w:r>
      <w:r w:rsidR="009F4C01" w:rsidRPr="00985785">
        <w:rPr>
          <w:rFonts w:ascii="Times New Roman" w:hAnsi="Times New Roman" w:cs="Times New Roman"/>
          <w:lang w:val="en-GB"/>
        </w:rPr>
        <w:t xml:space="preserve"> their content, but this project only focuses on the content. </w:t>
      </w:r>
      <w:r w:rsidR="003E06B1" w:rsidRPr="00985785">
        <w:rPr>
          <w:rFonts w:ascii="Times New Roman" w:hAnsi="Times New Roman" w:cs="Times New Roman"/>
          <w:lang w:val="en-GB"/>
        </w:rPr>
        <w:t xml:space="preserve">In order to extract independent single words, </w:t>
      </w:r>
      <w:r w:rsidR="00A36D57" w:rsidRPr="00985785">
        <w:rPr>
          <w:rFonts w:ascii="Times New Roman" w:hAnsi="Times New Roman" w:cs="Times New Roman"/>
          <w:lang w:val="en-GB"/>
        </w:rPr>
        <w:t xml:space="preserve">the project uses regular expressions and </w:t>
      </w:r>
      <w:proofErr w:type="gramStart"/>
      <w:r w:rsidR="00A36D57" w:rsidRPr="00985785">
        <w:rPr>
          <w:rFonts w:ascii="Times New Roman" w:hAnsi="Times New Roman" w:cs="Times New Roman"/>
          <w:lang w:val="en-GB"/>
        </w:rPr>
        <w:t>split(</w:t>
      </w:r>
      <w:proofErr w:type="gramEnd"/>
      <w:r w:rsidR="00A36D57" w:rsidRPr="00985785">
        <w:rPr>
          <w:rFonts w:ascii="Times New Roman" w:hAnsi="Times New Roman" w:cs="Times New Roman"/>
          <w:lang w:val="en-GB"/>
        </w:rPr>
        <w:t xml:space="preserve">) function in the function which </w:t>
      </w:r>
      <w:proofErr w:type="spellStart"/>
      <w:r w:rsidR="00A36D57" w:rsidRPr="00985785">
        <w:rPr>
          <w:rFonts w:ascii="Times New Roman" w:hAnsi="Times New Roman" w:cs="Times New Roman"/>
          <w:lang w:val="en-GB"/>
        </w:rPr>
        <w:lastRenderedPageBreak/>
        <w:t>HTMLParser</w:t>
      </w:r>
      <w:proofErr w:type="spellEnd"/>
      <w:r w:rsidR="00A36D57" w:rsidRPr="00985785">
        <w:rPr>
          <w:rFonts w:ascii="Times New Roman" w:hAnsi="Times New Roman" w:cs="Times New Roman"/>
          <w:lang w:val="en-GB"/>
        </w:rPr>
        <w:t xml:space="preserve"> handles the contents of the </w:t>
      </w:r>
      <w:r w:rsidR="00DE468D" w:rsidRPr="00985785">
        <w:rPr>
          <w:rFonts w:ascii="Times New Roman" w:hAnsi="Times New Roman" w:cs="Times New Roman"/>
          <w:lang w:val="en-GB"/>
        </w:rPr>
        <w:t>HTML tag</w:t>
      </w:r>
      <w:r w:rsidR="00A36D57" w:rsidRPr="00985785">
        <w:rPr>
          <w:rFonts w:ascii="Times New Roman" w:hAnsi="Times New Roman" w:cs="Times New Roman"/>
          <w:lang w:val="en-GB"/>
        </w:rPr>
        <w:t>.</w:t>
      </w:r>
      <w:r w:rsidR="003E06B1" w:rsidRPr="00985785">
        <w:rPr>
          <w:rFonts w:ascii="Times New Roman" w:hAnsi="Times New Roman" w:cs="Times New Roman"/>
          <w:lang w:val="en-GB"/>
        </w:rPr>
        <w:t xml:space="preserve"> </w:t>
      </w:r>
      <w:r w:rsidR="00693C2A" w:rsidRPr="00985785">
        <w:rPr>
          <w:rFonts w:ascii="Times New Roman" w:hAnsi="Times New Roman" w:cs="Times New Roman"/>
          <w:lang w:val="en-GB"/>
        </w:rPr>
        <w:t xml:space="preserve">The project will first use regular expressions to </w:t>
      </w:r>
      <w:r w:rsidR="00132B65" w:rsidRPr="00985785">
        <w:rPr>
          <w:rFonts w:ascii="Times New Roman" w:hAnsi="Times New Roman" w:cs="Times New Roman"/>
          <w:lang w:val="en-GB"/>
        </w:rPr>
        <w:t xml:space="preserve">filter numbers and </w:t>
      </w:r>
      <w:r w:rsidR="00693C2A" w:rsidRPr="00985785">
        <w:rPr>
          <w:rFonts w:ascii="Times New Roman" w:hAnsi="Times New Roman" w:cs="Times New Roman"/>
          <w:lang w:val="en-GB"/>
        </w:rPr>
        <w:t>process special symbols such as ‘.’, ‘+’ and ‘-’,</w:t>
      </w:r>
      <w:r w:rsidR="00132B65" w:rsidRPr="00985785">
        <w:rPr>
          <w:rFonts w:ascii="Times New Roman" w:hAnsi="Times New Roman" w:cs="Times New Roman"/>
          <w:lang w:val="en-GB"/>
        </w:rPr>
        <w:t xml:space="preserve"> </w:t>
      </w:r>
      <w:r w:rsidR="00693C2A" w:rsidRPr="00985785">
        <w:rPr>
          <w:rFonts w:ascii="Times New Roman" w:hAnsi="Times New Roman" w:cs="Times New Roman"/>
          <w:lang w:val="en-GB"/>
        </w:rPr>
        <w:t>and then use the segmentation method to split the content into separate independent words</w:t>
      </w:r>
      <w:r w:rsidR="00132B65" w:rsidRPr="00985785">
        <w:rPr>
          <w:rFonts w:ascii="Times New Roman" w:hAnsi="Times New Roman" w:cs="Times New Roman"/>
          <w:lang w:val="en-GB"/>
        </w:rPr>
        <w:t xml:space="preserve"> and convert them to lowercase</w:t>
      </w:r>
      <w:r w:rsidR="00693C2A" w:rsidRPr="00985785">
        <w:rPr>
          <w:rFonts w:ascii="Times New Roman" w:hAnsi="Times New Roman" w:cs="Times New Roman"/>
          <w:lang w:val="en-GB"/>
        </w:rPr>
        <w:t>.</w:t>
      </w:r>
      <w:r w:rsidR="00D722E0" w:rsidRPr="00985785">
        <w:rPr>
          <w:rFonts w:ascii="Times New Roman" w:hAnsi="Times New Roman" w:cs="Times New Roman"/>
          <w:lang w:val="en-GB"/>
        </w:rPr>
        <w:t xml:space="preserve"> </w:t>
      </w:r>
    </w:p>
    <w:p w14:paraId="5A013D33" w14:textId="5B2D39A1" w:rsidR="0049040A" w:rsidRPr="00985785" w:rsidRDefault="000B4513" w:rsidP="00004393">
      <w:pPr>
        <w:jc w:val="both"/>
        <w:rPr>
          <w:rFonts w:ascii="Times New Roman" w:hAnsi="Times New Roman" w:cs="Times New Roman"/>
          <w:lang w:val="en-GB"/>
        </w:rPr>
      </w:pPr>
      <w:r w:rsidRPr="00985785">
        <w:rPr>
          <w:rFonts w:ascii="Times New Roman" w:hAnsi="Times New Roman" w:cs="Times New Roman"/>
          <w:lang w:val="en-GB"/>
        </w:rPr>
        <w:t xml:space="preserve">The </w:t>
      </w:r>
      <w:r w:rsidR="00A821D0" w:rsidRPr="00985785">
        <w:rPr>
          <w:rFonts w:ascii="Times New Roman" w:hAnsi="Times New Roman" w:cs="Times New Roman"/>
          <w:lang w:val="en-GB"/>
        </w:rPr>
        <w:t>project originally wanted to convert plural nouns into singular nouns after getting the independent single words</w:t>
      </w:r>
      <w:r w:rsidR="001C256A" w:rsidRPr="00985785">
        <w:rPr>
          <w:rFonts w:ascii="Times New Roman" w:hAnsi="Times New Roman" w:cs="Times New Roman"/>
          <w:lang w:val="en-GB"/>
        </w:rPr>
        <w:t xml:space="preserve">. </w:t>
      </w:r>
      <w:r w:rsidR="00A821D0" w:rsidRPr="00985785">
        <w:rPr>
          <w:rFonts w:ascii="Times New Roman" w:hAnsi="Times New Roman" w:cs="Times New Roman"/>
          <w:lang w:val="en-GB"/>
        </w:rPr>
        <w:t xml:space="preserve">However, </w:t>
      </w:r>
      <w:r w:rsidRPr="00985785">
        <w:rPr>
          <w:rFonts w:ascii="Times New Roman" w:hAnsi="Times New Roman" w:cs="Times New Roman"/>
          <w:lang w:val="en-GB"/>
        </w:rPr>
        <w:t xml:space="preserve">the ASCII encoded special spaces appear in </w:t>
      </w:r>
      <w:r w:rsidR="0092002B" w:rsidRPr="00985785">
        <w:rPr>
          <w:rFonts w:ascii="Times New Roman" w:hAnsi="Times New Roman" w:cs="Times New Roman"/>
          <w:lang w:val="en-GB"/>
        </w:rPr>
        <w:t>some of independent single words and the regular expressions cannot recognize them</w:t>
      </w:r>
      <w:r w:rsidR="00016447" w:rsidRPr="00985785">
        <w:rPr>
          <w:rFonts w:ascii="Times New Roman" w:hAnsi="Times New Roman" w:cs="Times New Roman"/>
          <w:lang w:val="en-GB"/>
        </w:rPr>
        <w:t>. The reason for these special spaces is</w:t>
      </w:r>
      <w:r w:rsidR="0092002B" w:rsidRPr="00985785">
        <w:rPr>
          <w:rFonts w:ascii="Times New Roman" w:hAnsi="Times New Roman" w:cs="Times New Roman"/>
          <w:lang w:val="en-GB"/>
        </w:rPr>
        <w:t xml:space="preserve"> </w:t>
      </w:r>
      <w:r w:rsidR="00016447" w:rsidRPr="00985785">
        <w:rPr>
          <w:rFonts w:ascii="Times New Roman" w:hAnsi="Times New Roman" w:cs="Times New Roman"/>
          <w:lang w:val="en-GB"/>
        </w:rPr>
        <w:t xml:space="preserve">the inconsistency between the character set encoding of some websites and the compiler character set encoding. As a consequence, if the project directly converts the part of speech, plural nouns with special spaces will be treated as proprietary singular nouns. </w:t>
      </w:r>
      <w:r w:rsidR="00006EF0" w:rsidRPr="00985785">
        <w:rPr>
          <w:rFonts w:ascii="Times New Roman" w:hAnsi="Times New Roman" w:cs="Times New Roman"/>
          <w:lang w:val="en-GB"/>
        </w:rPr>
        <w:t>Further, the project finds that these words with special spaces will only display the ASCII code of the special space such as ‘</w:t>
      </w:r>
      <w:r w:rsidR="00006EF0" w:rsidRPr="00985785">
        <w:rPr>
          <w:rFonts w:ascii="Times New Roman" w:hAnsi="Times New Roman" w:cs="Times New Roman"/>
          <w:color w:val="000000" w:themeColor="text1"/>
        </w:rPr>
        <w:t>\xc2\xa0</w:t>
      </w:r>
      <w:r w:rsidR="00006EF0" w:rsidRPr="00985785">
        <w:rPr>
          <w:rFonts w:ascii="Times New Roman" w:hAnsi="Times New Roman" w:cs="Times New Roman"/>
          <w:lang w:val="en-GB"/>
        </w:rPr>
        <w:t xml:space="preserve">’ after added to the list. Thus, the project first saves all the results of </w:t>
      </w:r>
      <w:proofErr w:type="spellStart"/>
      <w:r w:rsidR="00006EF0" w:rsidRPr="00985785">
        <w:rPr>
          <w:rFonts w:ascii="Times New Roman" w:hAnsi="Times New Roman" w:cs="Times New Roman"/>
          <w:lang w:val="en-GB"/>
        </w:rPr>
        <w:t>HTMLParser</w:t>
      </w:r>
      <w:proofErr w:type="spellEnd"/>
      <w:r w:rsidR="00006EF0" w:rsidRPr="00985785">
        <w:rPr>
          <w:rFonts w:ascii="Times New Roman" w:hAnsi="Times New Roman" w:cs="Times New Roman"/>
          <w:lang w:val="en-GB"/>
        </w:rPr>
        <w:t xml:space="preserve"> to the output list. Each </w:t>
      </w:r>
      <w:r w:rsidR="0057589C" w:rsidRPr="00985785">
        <w:rPr>
          <w:rFonts w:ascii="Times New Roman" w:hAnsi="Times New Roman" w:cs="Times New Roman"/>
          <w:lang w:val="en-GB"/>
        </w:rPr>
        <w:t>row</w:t>
      </w:r>
      <w:r w:rsidR="00006EF0" w:rsidRPr="00985785">
        <w:rPr>
          <w:rFonts w:ascii="Times New Roman" w:hAnsi="Times New Roman" w:cs="Times New Roman"/>
          <w:lang w:val="en-GB"/>
        </w:rPr>
        <w:t xml:space="preserve"> of the </w:t>
      </w:r>
      <w:r w:rsidR="0024390B" w:rsidRPr="00985785">
        <w:rPr>
          <w:rFonts w:ascii="Times New Roman" w:hAnsi="Times New Roman" w:cs="Times New Roman"/>
          <w:lang w:val="en-GB"/>
        </w:rPr>
        <w:t xml:space="preserve">output </w:t>
      </w:r>
      <w:r w:rsidR="00006EF0" w:rsidRPr="00985785">
        <w:rPr>
          <w:rFonts w:ascii="Times New Roman" w:hAnsi="Times New Roman" w:cs="Times New Roman"/>
          <w:lang w:val="en-GB"/>
        </w:rPr>
        <w:t>list includes shop Id, independent single word</w:t>
      </w:r>
      <w:r w:rsidR="00C832E3" w:rsidRPr="00985785">
        <w:rPr>
          <w:rFonts w:ascii="Times New Roman" w:hAnsi="Times New Roman" w:cs="Times New Roman"/>
          <w:lang w:val="en-GB"/>
        </w:rPr>
        <w:t xml:space="preserve"> (may contain special spaces)</w:t>
      </w:r>
      <w:r w:rsidR="00006EF0" w:rsidRPr="00985785">
        <w:rPr>
          <w:rFonts w:ascii="Times New Roman" w:hAnsi="Times New Roman" w:cs="Times New Roman"/>
          <w:lang w:val="en-GB"/>
        </w:rPr>
        <w:t xml:space="preserve"> and the shop coordinates. </w:t>
      </w:r>
      <w:r w:rsidR="00C832E3" w:rsidRPr="00985785">
        <w:rPr>
          <w:rFonts w:ascii="Times New Roman" w:hAnsi="Times New Roman" w:cs="Times New Roman"/>
          <w:lang w:val="en-GB"/>
        </w:rPr>
        <w:t>Next, the project will convert output array to string</w:t>
      </w:r>
      <w:r w:rsidR="00B704D1" w:rsidRPr="00985785">
        <w:rPr>
          <w:rFonts w:ascii="Times New Roman" w:hAnsi="Times New Roman" w:cs="Times New Roman"/>
          <w:lang w:val="en-GB"/>
        </w:rPr>
        <w:t xml:space="preserve">, and the </w:t>
      </w:r>
      <w:r w:rsidR="001A1F42" w:rsidRPr="00985785">
        <w:rPr>
          <w:rFonts w:ascii="Times New Roman" w:hAnsi="Times New Roman" w:cs="Times New Roman"/>
          <w:lang w:val="en-GB"/>
        </w:rPr>
        <w:t xml:space="preserve">ASCII code of </w:t>
      </w:r>
      <w:r w:rsidR="00B704D1" w:rsidRPr="00985785">
        <w:rPr>
          <w:rFonts w:ascii="Times New Roman" w:hAnsi="Times New Roman" w:cs="Times New Roman"/>
          <w:lang w:val="en-GB"/>
        </w:rPr>
        <w:t xml:space="preserve">special spaces will be </w:t>
      </w:r>
      <w:r w:rsidR="00A074A1" w:rsidRPr="00985785">
        <w:rPr>
          <w:rFonts w:ascii="Times New Roman" w:hAnsi="Times New Roman" w:cs="Times New Roman"/>
          <w:lang w:val="en-GB"/>
        </w:rPr>
        <w:t>existed</w:t>
      </w:r>
      <w:r w:rsidR="00B704D1" w:rsidRPr="00985785">
        <w:rPr>
          <w:rFonts w:ascii="Times New Roman" w:hAnsi="Times New Roman" w:cs="Times New Roman"/>
          <w:lang w:val="en-GB"/>
        </w:rPr>
        <w:t xml:space="preserve"> as strings</w:t>
      </w:r>
      <w:r w:rsidR="00021877" w:rsidRPr="00985785">
        <w:rPr>
          <w:rFonts w:ascii="Times New Roman" w:hAnsi="Times New Roman" w:cs="Times New Roman"/>
          <w:lang w:val="en-GB"/>
        </w:rPr>
        <w:t>, and then the project can use the regular expression to filter special spaces.</w:t>
      </w:r>
      <w:r w:rsidR="00B27966" w:rsidRPr="00985785">
        <w:rPr>
          <w:rFonts w:ascii="Times New Roman" w:hAnsi="Times New Roman" w:cs="Times New Roman"/>
          <w:lang w:val="en-GB"/>
        </w:rPr>
        <w:t xml:space="preserve"> </w:t>
      </w:r>
      <w:r w:rsidR="00F37372" w:rsidRPr="00985785">
        <w:rPr>
          <w:rFonts w:ascii="Times New Roman" w:hAnsi="Times New Roman" w:cs="Times New Roman"/>
          <w:lang w:val="en-GB"/>
        </w:rPr>
        <w:t xml:space="preserve">After filtering the special spaces, the project reconverts the string of the output list to a list and used as the output of the </w:t>
      </w:r>
      <w:r w:rsidR="00CC3A8B" w:rsidRPr="00985785">
        <w:rPr>
          <w:rFonts w:ascii="Times New Roman" w:hAnsi="Times New Roman" w:cs="Times New Roman"/>
          <w:lang w:val="en-GB"/>
        </w:rPr>
        <w:t>Map</w:t>
      </w:r>
      <w:r w:rsidR="002C23AC" w:rsidRPr="00985785">
        <w:rPr>
          <w:rFonts w:ascii="Times New Roman" w:hAnsi="Times New Roman" w:cs="Times New Roman"/>
          <w:lang w:val="en-GB"/>
        </w:rPr>
        <w:t xml:space="preserve"> </w:t>
      </w:r>
      <w:r w:rsidR="00F37372" w:rsidRPr="00985785">
        <w:rPr>
          <w:rFonts w:ascii="Times New Roman" w:hAnsi="Times New Roman" w:cs="Times New Roman"/>
          <w:lang w:val="en-GB"/>
        </w:rPr>
        <w:t>script.</w:t>
      </w:r>
    </w:p>
    <w:p w14:paraId="01B9BE66" w14:textId="2AE67E67" w:rsidR="0092002B" w:rsidRPr="00985785" w:rsidRDefault="00D9279B" w:rsidP="00004393">
      <w:pPr>
        <w:jc w:val="both"/>
        <w:rPr>
          <w:rFonts w:ascii="Times New Roman" w:hAnsi="Times New Roman" w:cs="Times New Roman"/>
          <w:lang w:val="en-GB"/>
        </w:rPr>
      </w:pPr>
      <w:r w:rsidRPr="00985785">
        <w:rPr>
          <w:rFonts w:ascii="Times New Roman" w:hAnsi="Times New Roman" w:cs="Times New Roman"/>
          <w:lang w:val="en-GB"/>
        </w:rPr>
        <w:t>Before the Reduce script processing the output data of the Map script,</w:t>
      </w:r>
      <w:r w:rsidR="00772322" w:rsidRPr="00985785">
        <w:rPr>
          <w:rFonts w:ascii="Times New Roman" w:hAnsi="Times New Roman" w:cs="Times New Roman"/>
          <w:lang w:val="en-GB"/>
        </w:rPr>
        <w:t xml:space="preserve"> the project uses the Unix </w:t>
      </w:r>
      <w:proofErr w:type="gramStart"/>
      <w:r w:rsidR="00772322" w:rsidRPr="00985785">
        <w:rPr>
          <w:rFonts w:ascii="Times New Roman" w:hAnsi="Times New Roman" w:cs="Times New Roman"/>
          <w:lang w:val="en-GB"/>
        </w:rPr>
        <w:t>sort(</w:t>
      </w:r>
      <w:proofErr w:type="gramEnd"/>
      <w:r w:rsidR="00772322" w:rsidRPr="00985785">
        <w:rPr>
          <w:rFonts w:ascii="Times New Roman" w:hAnsi="Times New Roman" w:cs="Times New Roman"/>
          <w:lang w:val="en-GB"/>
        </w:rPr>
        <w:t>) method to sort the independent single word column of the output list of the Map script.</w:t>
      </w:r>
      <w:r w:rsidR="00004393" w:rsidRPr="00985785">
        <w:rPr>
          <w:rFonts w:ascii="Times New Roman" w:hAnsi="Times New Roman" w:cs="Times New Roman"/>
          <w:lang w:val="en-GB"/>
        </w:rPr>
        <w:t xml:space="preserve"> </w:t>
      </w:r>
      <w:r w:rsidR="00F12315" w:rsidRPr="00985785">
        <w:rPr>
          <w:rFonts w:ascii="Times New Roman" w:hAnsi="Times New Roman" w:cs="Times New Roman"/>
          <w:lang w:val="en-GB"/>
        </w:rPr>
        <w:t xml:space="preserve">This will reduce the workload of the Reduce script that </w:t>
      </w:r>
      <w:r w:rsidR="00EE767F" w:rsidRPr="00985785">
        <w:rPr>
          <w:rFonts w:ascii="Times New Roman" w:hAnsi="Times New Roman" w:cs="Times New Roman"/>
          <w:lang w:val="en-GB"/>
        </w:rPr>
        <w:t xml:space="preserve">when processing each row, the Reduce script does not have to determine whether the </w:t>
      </w:r>
      <w:r w:rsidR="00161936" w:rsidRPr="00985785">
        <w:rPr>
          <w:rFonts w:ascii="Times New Roman" w:hAnsi="Times New Roman" w:cs="Times New Roman"/>
          <w:lang w:val="en-GB"/>
        </w:rPr>
        <w:t>word</w:t>
      </w:r>
      <w:r w:rsidR="00EE767F" w:rsidRPr="00985785">
        <w:rPr>
          <w:rFonts w:ascii="Times New Roman" w:hAnsi="Times New Roman" w:cs="Times New Roman"/>
          <w:lang w:val="en-GB"/>
        </w:rPr>
        <w:t xml:space="preserve"> in current row appear in the words that have appeared before.</w:t>
      </w:r>
      <w:r w:rsidR="005D309A" w:rsidRPr="00985785">
        <w:rPr>
          <w:rFonts w:ascii="Times New Roman" w:hAnsi="Times New Roman" w:cs="Times New Roman"/>
          <w:lang w:val="en-GB"/>
        </w:rPr>
        <w:t xml:space="preserve"> The script </w:t>
      </w:r>
      <w:r w:rsidR="00334D05" w:rsidRPr="00985785">
        <w:rPr>
          <w:rFonts w:ascii="Times New Roman" w:hAnsi="Times New Roman" w:cs="Times New Roman"/>
          <w:lang w:val="en-GB"/>
        </w:rPr>
        <w:t xml:space="preserve">only </w:t>
      </w:r>
      <w:r w:rsidR="00D22998" w:rsidRPr="00985785">
        <w:rPr>
          <w:rFonts w:ascii="Times New Roman" w:hAnsi="Times New Roman" w:cs="Times New Roman"/>
          <w:lang w:val="en-GB"/>
        </w:rPr>
        <w:t xml:space="preserve">needs to </w:t>
      </w:r>
      <w:r w:rsidR="005D309A" w:rsidRPr="00985785">
        <w:rPr>
          <w:rFonts w:ascii="Times New Roman" w:hAnsi="Times New Roman" w:cs="Times New Roman"/>
          <w:lang w:val="en-GB"/>
        </w:rPr>
        <w:t>determine whether the word in the current row is the same as the word in the previous row.</w:t>
      </w:r>
      <w:r w:rsidR="00334D05" w:rsidRPr="00985785">
        <w:rPr>
          <w:rFonts w:ascii="Times New Roman" w:hAnsi="Times New Roman" w:cs="Times New Roman"/>
          <w:lang w:val="en-GB"/>
        </w:rPr>
        <w:t xml:space="preserve"> </w:t>
      </w:r>
      <w:r w:rsidR="00BB41FA" w:rsidRPr="00985785">
        <w:rPr>
          <w:rFonts w:ascii="Times New Roman" w:hAnsi="Times New Roman" w:cs="Times New Roman"/>
          <w:lang w:val="en-GB"/>
        </w:rPr>
        <w:t>If the same, add the coordinates of the current word to the previous coordinate set. If they are different, a new coordinate set is created for the current word, and the current coordinate is added to the new set.</w:t>
      </w:r>
      <w:r w:rsidR="005C5794" w:rsidRPr="00985785">
        <w:rPr>
          <w:rFonts w:ascii="Times New Roman" w:hAnsi="Times New Roman" w:cs="Times New Roman"/>
          <w:lang w:val="en-GB"/>
        </w:rPr>
        <w:t xml:space="preserve"> </w:t>
      </w:r>
      <w:r w:rsidR="006F7342" w:rsidRPr="00985785">
        <w:rPr>
          <w:rFonts w:ascii="Times New Roman" w:hAnsi="Times New Roman" w:cs="Times New Roman"/>
          <w:lang w:val="en-GB"/>
        </w:rPr>
        <w:t xml:space="preserve">Besides, in this project, each word is only allowed to appear once in one shop. That means </w:t>
      </w:r>
      <w:r w:rsidR="0044087E" w:rsidRPr="00985785">
        <w:rPr>
          <w:rFonts w:ascii="Times New Roman" w:hAnsi="Times New Roman" w:cs="Times New Roman"/>
          <w:lang w:val="en-GB"/>
        </w:rPr>
        <w:t xml:space="preserve">in terms of </w:t>
      </w:r>
      <w:r w:rsidR="006F7342" w:rsidRPr="00985785">
        <w:rPr>
          <w:rFonts w:ascii="Times New Roman" w:hAnsi="Times New Roman" w:cs="Times New Roman"/>
          <w:lang w:val="en-GB"/>
        </w:rPr>
        <w:t>same words with the same shop id</w:t>
      </w:r>
      <w:r w:rsidR="000562C4" w:rsidRPr="00985785">
        <w:rPr>
          <w:rFonts w:ascii="Times New Roman" w:hAnsi="Times New Roman" w:cs="Times New Roman"/>
          <w:lang w:val="en-GB"/>
        </w:rPr>
        <w:t xml:space="preserve"> which is one of the output value of Map script</w:t>
      </w:r>
      <w:r w:rsidR="006F7342" w:rsidRPr="00985785">
        <w:rPr>
          <w:rFonts w:ascii="Times New Roman" w:hAnsi="Times New Roman" w:cs="Times New Roman"/>
          <w:lang w:val="en-GB"/>
        </w:rPr>
        <w:t xml:space="preserve">, only one </w:t>
      </w:r>
      <w:r w:rsidR="00674ECB" w:rsidRPr="00985785">
        <w:rPr>
          <w:rFonts w:ascii="Times New Roman" w:hAnsi="Times New Roman" w:cs="Times New Roman"/>
          <w:lang w:val="en-GB"/>
        </w:rPr>
        <w:t xml:space="preserve">set of </w:t>
      </w:r>
      <w:r w:rsidR="006F7342" w:rsidRPr="00985785">
        <w:rPr>
          <w:rFonts w:ascii="Times New Roman" w:hAnsi="Times New Roman" w:cs="Times New Roman"/>
          <w:lang w:val="en-GB"/>
        </w:rPr>
        <w:t>coordinate</w:t>
      </w:r>
      <w:r w:rsidR="0044087E" w:rsidRPr="00985785">
        <w:rPr>
          <w:rFonts w:ascii="Times New Roman" w:hAnsi="Times New Roman" w:cs="Times New Roman"/>
          <w:lang w:val="en-GB"/>
        </w:rPr>
        <w:t>s</w:t>
      </w:r>
      <w:r w:rsidR="006F7342" w:rsidRPr="00985785">
        <w:rPr>
          <w:rFonts w:ascii="Times New Roman" w:hAnsi="Times New Roman" w:cs="Times New Roman"/>
          <w:lang w:val="en-GB"/>
        </w:rPr>
        <w:t xml:space="preserve"> </w:t>
      </w:r>
      <w:r w:rsidR="007B2E89" w:rsidRPr="00985785">
        <w:rPr>
          <w:rFonts w:ascii="Times New Roman" w:hAnsi="Times New Roman" w:cs="Times New Roman"/>
          <w:lang w:val="en-GB"/>
        </w:rPr>
        <w:t>can be</w:t>
      </w:r>
      <w:r w:rsidR="006F7342" w:rsidRPr="00985785">
        <w:rPr>
          <w:rFonts w:ascii="Times New Roman" w:hAnsi="Times New Roman" w:cs="Times New Roman"/>
          <w:lang w:val="en-GB"/>
        </w:rPr>
        <w:t xml:space="preserve"> added to the </w:t>
      </w:r>
      <w:r w:rsidR="00F4291D" w:rsidRPr="00985785">
        <w:rPr>
          <w:rFonts w:ascii="Times New Roman" w:hAnsi="Times New Roman" w:cs="Times New Roman"/>
          <w:lang w:val="en-GB"/>
        </w:rPr>
        <w:t xml:space="preserve">word coordinates </w:t>
      </w:r>
      <w:r w:rsidR="006F7342" w:rsidRPr="00985785">
        <w:rPr>
          <w:rFonts w:ascii="Times New Roman" w:hAnsi="Times New Roman" w:cs="Times New Roman"/>
          <w:lang w:val="en-GB"/>
        </w:rPr>
        <w:t>collection.</w:t>
      </w:r>
      <w:r w:rsidR="000562C4" w:rsidRPr="00985785">
        <w:rPr>
          <w:rFonts w:ascii="Times New Roman" w:hAnsi="Times New Roman" w:cs="Times New Roman"/>
          <w:lang w:val="en-GB"/>
        </w:rPr>
        <w:t xml:space="preserve"> The reason for this is because </w:t>
      </w:r>
      <w:r w:rsidR="00C57458" w:rsidRPr="00985785">
        <w:rPr>
          <w:rFonts w:ascii="Times New Roman" w:hAnsi="Times New Roman" w:cs="Times New Roman"/>
          <w:lang w:val="en-GB"/>
        </w:rPr>
        <w:t>the coordinates of the word added to the collection can represent the coordinates of all the same words</w:t>
      </w:r>
      <w:r w:rsidR="00F4291D" w:rsidRPr="00985785">
        <w:rPr>
          <w:rFonts w:ascii="Times New Roman" w:hAnsi="Times New Roman" w:cs="Times New Roman"/>
          <w:lang w:val="en-GB"/>
        </w:rPr>
        <w:t xml:space="preserve"> in a shop</w:t>
      </w:r>
      <w:r w:rsidR="000562C4" w:rsidRPr="00985785">
        <w:rPr>
          <w:rFonts w:ascii="Times New Roman" w:hAnsi="Times New Roman" w:cs="Times New Roman"/>
          <w:lang w:val="en-GB"/>
        </w:rPr>
        <w:t>.</w:t>
      </w:r>
    </w:p>
    <w:p w14:paraId="078D8345" w14:textId="268D83CC" w:rsidR="003F01F1" w:rsidRPr="00985785" w:rsidRDefault="003F01F1" w:rsidP="00004393">
      <w:pPr>
        <w:jc w:val="both"/>
        <w:rPr>
          <w:rFonts w:ascii="Times New Roman" w:hAnsi="Times New Roman" w:cs="Times New Roman"/>
          <w:lang w:val="en-GB"/>
        </w:rPr>
      </w:pPr>
      <w:r w:rsidRPr="00985785">
        <w:rPr>
          <w:rFonts w:ascii="Times New Roman" w:hAnsi="Times New Roman" w:cs="Times New Roman"/>
          <w:lang w:val="en-GB"/>
        </w:rPr>
        <w:t>The ou</w:t>
      </w:r>
      <w:r w:rsidR="004C1757" w:rsidRPr="00985785">
        <w:rPr>
          <w:rFonts w:ascii="Times New Roman" w:hAnsi="Times New Roman" w:cs="Times New Roman"/>
          <w:lang w:val="en-GB"/>
        </w:rPr>
        <w:t>tput of the Reduce script is</w:t>
      </w:r>
      <w:r w:rsidRPr="00985785">
        <w:rPr>
          <w:rFonts w:ascii="Times New Roman" w:hAnsi="Times New Roman" w:cs="Times New Roman"/>
          <w:lang w:val="en-GB"/>
        </w:rPr>
        <w:t xml:space="preserve"> a </w:t>
      </w:r>
      <w:r w:rsidR="004C1757" w:rsidRPr="00985785">
        <w:rPr>
          <w:rFonts w:ascii="Times New Roman" w:hAnsi="Times New Roman" w:cs="Times New Roman"/>
          <w:lang w:val="en-GB"/>
        </w:rPr>
        <w:t>CSV format file</w:t>
      </w:r>
      <w:r w:rsidRPr="00985785">
        <w:rPr>
          <w:rFonts w:ascii="Times New Roman" w:hAnsi="Times New Roman" w:cs="Times New Roman"/>
          <w:lang w:val="en-GB"/>
        </w:rPr>
        <w:t xml:space="preserve"> which each row is an independent single word with its coordinates collection.</w:t>
      </w:r>
      <w:r w:rsidR="004C1757" w:rsidRPr="00985785">
        <w:rPr>
          <w:rFonts w:ascii="Times New Roman" w:hAnsi="Times New Roman" w:cs="Times New Roman"/>
          <w:lang w:val="en-GB"/>
        </w:rPr>
        <w:t xml:space="preserve"> As a result, this file can be used for calculating the central point of each word</w:t>
      </w:r>
      <w:r w:rsidR="00604D8E" w:rsidRPr="00985785">
        <w:rPr>
          <w:rFonts w:ascii="Times New Roman" w:hAnsi="Times New Roman" w:cs="Times New Roman"/>
          <w:lang w:val="en-GB"/>
        </w:rPr>
        <w:t>’s distribution</w:t>
      </w:r>
      <w:r w:rsidR="00096E9F" w:rsidRPr="00985785">
        <w:rPr>
          <w:rFonts w:ascii="Times New Roman" w:hAnsi="Times New Roman" w:cs="Times New Roman"/>
          <w:lang w:val="en-GB"/>
        </w:rPr>
        <w:t xml:space="preserve"> and the data cleaning procedure has finished.</w:t>
      </w:r>
    </w:p>
    <w:p w14:paraId="2006A9E4" w14:textId="7108ACC7" w:rsidR="001C7C37" w:rsidRPr="00985785" w:rsidRDefault="001C7C37" w:rsidP="008A27DB">
      <w:pPr>
        <w:pStyle w:val="a3"/>
        <w:numPr>
          <w:ilvl w:val="0"/>
          <w:numId w:val="41"/>
        </w:numPr>
        <w:spacing w:before="240" w:after="60" w:line="360" w:lineRule="auto"/>
        <w:ind w:firstLineChars="0"/>
        <w:rPr>
          <w:rFonts w:ascii="Times New Roman" w:hAnsi="Times New Roman" w:cs="Times New Roman"/>
          <w:lang w:val="en-GB"/>
        </w:rPr>
      </w:pPr>
      <w:r w:rsidRPr="00985785">
        <w:rPr>
          <w:rFonts w:ascii="Times New Roman" w:hAnsi="Times New Roman" w:cs="Times New Roman"/>
          <w:b/>
          <w:sz w:val="26"/>
          <w:szCs w:val="26"/>
          <w:lang w:val="en-GB"/>
        </w:rPr>
        <w:t>Data visualisation</w:t>
      </w:r>
    </w:p>
    <w:p w14:paraId="63B099D4" w14:textId="77777777" w:rsidR="00F410E5" w:rsidRPr="00985785" w:rsidRDefault="00F410E5" w:rsidP="00F410E5">
      <w:pPr>
        <w:jc w:val="both"/>
        <w:rPr>
          <w:ins w:id="24" w:author="CAO Jiahao" w:date="2018-08-12T23:22:00Z"/>
          <w:rFonts w:ascii="Times New Roman" w:hAnsi="Times New Roman" w:cs="Times New Roman"/>
          <w:lang w:val="en-GB"/>
        </w:rPr>
      </w:pPr>
      <w:r w:rsidRPr="00985785">
        <w:rPr>
          <w:rFonts w:ascii="Times New Roman" w:hAnsi="Times New Roman" w:cs="Times New Roman"/>
          <w:lang w:val="en-GB"/>
        </w:rPr>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090A361B" w14:textId="33A6CC14"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lastRenderedPageBreak/>
        <w:t xml:space="preserve">In terms of the geographic maps, the project considers this to be the most intuitive way to see if a word is a regional word. Before visualising the geographic maps, firstly, the 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w:t>
      </w:r>
      <w:proofErr w:type="spellStart"/>
      <w:r w:rsidRPr="00985785">
        <w:rPr>
          <w:rFonts w:ascii="Times New Roman" w:hAnsi="Times New Roman" w:cs="Times New Roman"/>
          <w:lang w:val="en-GB"/>
        </w:rPr>
        <w:t>Basemap</w:t>
      </w:r>
      <w:proofErr w:type="spellEnd"/>
      <w:r w:rsidRPr="00985785">
        <w:rPr>
          <w:rFonts w:ascii="Times New Roman" w:hAnsi="Times New Roman" w:cs="Times New Roman"/>
          <w:lang w:val="en-GB"/>
        </w:rPr>
        <w:t xml:space="preserve">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Next, the project sets a percentage that the project will only take a percentage of the shops close to the central point and then the project will recalculate the central points and other parameters based on these selected shops. </w:t>
      </w:r>
      <w:r w:rsidR="00FE3C73" w:rsidRPr="00985785">
        <w:rPr>
          <w:rFonts w:ascii="Times New Roman" w:hAnsi="Times New Roman" w:cs="Times New Roman"/>
          <w:lang w:val="en-GB"/>
        </w:rPr>
        <w:t>The Fig. 5</w:t>
      </w:r>
      <w:r w:rsidRPr="00985785">
        <w:rPr>
          <w:rFonts w:ascii="Times New Roman" w:hAnsi="Times New Roman" w:cs="Times New Roman"/>
          <w:lang w:val="en-GB"/>
        </w:rPr>
        <w:t xml:space="preserve"> is an example of the distribution of ‘haggis’ which contain 95% shops (the project will explain why setting 95% as the percentage </w:t>
      </w:r>
      <w:r w:rsidR="00FE3C73" w:rsidRPr="00985785">
        <w:rPr>
          <w:rFonts w:ascii="Times New Roman" w:hAnsi="Times New Roman" w:cs="Times New Roman"/>
          <w:lang w:val="en-GB"/>
        </w:rPr>
        <w:t>in 3.2). In Fig. 5</w:t>
      </w:r>
      <w:r w:rsidRPr="00985785">
        <w:rPr>
          <w:rFonts w:ascii="Times New Roman" w:hAnsi="Times New Roman" w:cs="Times New Roman"/>
          <w:lang w:val="en-GB"/>
        </w:rPr>
        <w:t>,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AC55B8B" w14:textId="591AC3E9" w:rsidR="00F410E5" w:rsidRPr="00985785" w:rsidRDefault="00F410E5" w:rsidP="00F410E5">
      <w:pPr>
        <w:jc w:val="both"/>
        <w:rPr>
          <w:rFonts w:ascii="Times New Roman" w:hAnsi="Times New Roman" w:cs="Times New Roman"/>
        </w:rPr>
      </w:pPr>
      <w:r w:rsidRPr="00985785">
        <w:rPr>
          <w:rFonts w:ascii="Times New Roman" w:hAnsi="Times New Roman" w:cs="Times New Roman"/>
          <w:lang w:val="en-GB"/>
        </w:rPr>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rFonts w:ascii="Times New Roman" w:hAnsi="Times New Roman" w:cs="Times New Roman"/>
          <w:bCs/>
          <w:color w:val="000000"/>
        </w:rPr>
        <w:t>ratio’ means the number of shops whose distance is less than specific meters from the center point/ total shop number.</w:t>
      </w:r>
    </w:p>
    <w:p w14:paraId="6055BCF5" w14:textId="77777777" w:rsidR="00F410E5" w:rsidRPr="00985785" w:rsidRDefault="00F410E5" w:rsidP="00F410E5">
      <w:pPr>
        <w:pStyle w:val="a3"/>
        <w:numPr>
          <w:ilvl w:val="1"/>
          <w:numId w:val="12"/>
        </w:numPr>
        <w:spacing w:before="240" w:after="60"/>
        <w:ind w:left="420" w:firstLineChars="0" w:hanging="420"/>
        <w:rPr>
          <w:rFonts w:ascii="Times New Roman" w:hAnsi="Times New Roman" w:cs="Times New Roman"/>
          <w:b/>
          <w:sz w:val="26"/>
          <w:szCs w:val="26"/>
          <w:lang w:val="en-GB"/>
        </w:rPr>
      </w:pPr>
      <w:r w:rsidRPr="00985785">
        <w:rPr>
          <w:rFonts w:ascii="Times New Roman" w:hAnsi="Times New Roman" w:cs="Times New Roman"/>
          <w:b/>
          <w:sz w:val="26"/>
          <w:szCs w:val="26"/>
          <w:lang w:val="en-GB"/>
        </w:rPr>
        <w:t>Findings</w:t>
      </w:r>
    </w:p>
    <w:p w14:paraId="543EFE8F"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The following diagrams show geographic map visualisation and the trend visualisation results of regional words and national words. In terms of geographic map visualisation, the reason for selecting 95% shops of a word to calculate parameters is that after </w:t>
      </w:r>
      <w:r w:rsidRPr="00985785">
        <w:rPr>
          <w:rFonts w:ascii="Times New Roman" w:hAnsi="Times New Roman" w:cs="Times New Roman"/>
          <w:lang w:val="en-GB"/>
        </w:rPr>
        <w:lastRenderedPageBreak/>
        <w:t xml:space="preserve">adjusting the percentage, the project found that selecting 95% can filter out almost all outliers that have huge impact on the results. In addition, this percentage can retain all normal distribution shops. </w:t>
      </w:r>
    </w:p>
    <w:p w14:paraId="0FB8A1F2"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In iteration one, the project obtained the features of some regional word by comparing the results of pre-known regional words with the results of pre-known national words.</w:t>
      </w:r>
    </w:p>
    <w:p w14:paraId="39298D44" w14:textId="77777777" w:rsidR="00F410E5" w:rsidRPr="00985785" w:rsidRDefault="00F410E5" w:rsidP="00F410E5">
      <w:pPr>
        <w:pStyle w:val="a3"/>
        <w:numPr>
          <w:ilvl w:val="0"/>
          <w:numId w:val="43"/>
        </w:numPr>
        <w:spacing w:before="240" w:after="60"/>
        <w:ind w:firstLineChars="0"/>
        <w:jc w:val="both"/>
        <w:rPr>
          <w:rFonts w:ascii="Times New Roman" w:hAnsi="Times New Roman" w:cs="Times New Roman"/>
          <w:b/>
          <w:sz w:val="26"/>
          <w:szCs w:val="26"/>
          <w:lang w:val="en-GB"/>
        </w:rPr>
      </w:pPr>
      <w:r w:rsidRPr="00985785">
        <w:rPr>
          <w:rFonts w:ascii="Times New Roman" w:hAnsi="Times New Roman" w:cs="Times New Roman"/>
          <w:b/>
          <w:sz w:val="26"/>
          <w:szCs w:val="26"/>
          <w:lang w:val="en-GB"/>
        </w:rPr>
        <w:t>Regional words 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rsidRPr="00985785" w14:paraId="3C4EA4DF" w14:textId="77777777" w:rsidTr="004513AE">
        <w:tc>
          <w:tcPr>
            <w:tcW w:w="2994" w:type="dxa"/>
          </w:tcPr>
          <w:p w14:paraId="0A1D471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rsidRPr="00985785" w14:paraId="364DD94B" w14:textId="77777777" w:rsidTr="004513AE">
        <w:tc>
          <w:tcPr>
            <w:tcW w:w="2994" w:type="dxa"/>
          </w:tcPr>
          <w:p w14:paraId="3017DED9"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Figure 4: ‘haggis’ distribution (95%)</w:t>
            </w:r>
          </w:p>
        </w:tc>
        <w:tc>
          <w:tcPr>
            <w:tcW w:w="5306" w:type="dxa"/>
          </w:tcPr>
          <w:p w14:paraId="1ECCEA86"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 xml:space="preserve">Figure 5: </w:t>
            </w:r>
            <w:r w:rsidRPr="00985785">
              <w:rPr>
                <w:rFonts w:ascii="Times New Roman" w:hAnsi="Times New Roman" w:cs="Times New Roman"/>
                <w:b/>
              </w:rPr>
              <w:t>The number of ‘haggis’ shops varies with distance</w:t>
            </w:r>
          </w:p>
        </w:tc>
      </w:tr>
      <w:tr w:rsidR="00F410E5" w:rsidRPr="00985785" w14:paraId="44D0B757" w14:textId="77777777" w:rsidTr="004513AE">
        <w:tc>
          <w:tcPr>
            <w:tcW w:w="2994" w:type="dxa"/>
          </w:tcPr>
          <w:p w14:paraId="6395D814"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rsidRPr="00985785" w14:paraId="32D3E55A" w14:textId="77777777" w:rsidTr="004513AE">
        <w:tc>
          <w:tcPr>
            <w:tcW w:w="2994" w:type="dxa"/>
          </w:tcPr>
          <w:p w14:paraId="161661E5" w14:textId="77777777" w:rsidR="00F410E5" w:rsidRPr="00985785" w:rsidRDefault="00F410E5" w:rsidP="004513AE">
            <w:pPr>
              <w:jc w:val="center"/>
              <w:rPr>
                <w:rFonts w:ascii="Times New Roman" w:hAnsi="Times New Roman" w:cs="Times New Roman"/>
                <w:b/>
                <w:noProof/>
                <w:sz w:val="26"/>
                <w:szCs w:val="26"/>
                <w:lang w:val="en-GB"/>
              </w:rPr>
            </w:pPr>
            <w:r w:rsidRPr="00985785">
              <w:rPr>
                <w:rFonts w:ascii="Times New Roman" w:hAnsi="Times New Roman" w:cs="Times New Roman"/>
                <w:b/>
                <w:lang w:val="en-GB"/>
              </w:rPr>
              <w:t>Figure 6: ‘</w:t>
            </w:r>
            <w:proofErr w:type="spellStart"/>
            <w:r w:rsidRPr="00985785">
              <w:rPr>
                <w:rFonts w:ascii="Times New Roman" w:hAnsi="Times New Roman" w:cs="Times New Roman"/>
                <w:b/>
                <w:lang w:val="en-GB"/>
              </w:rPr>
              <w:t>bru</w:t>
            </w:r>
            <w:proofErr w:type="spellEnd"/>
            <w:r w:rsidRPr="00985785">
              <w:rPr>
                <w:rFonts w:ascii="Times New Roman" w:hAnsi="Times New Roman" w:cs="Times New Roman"/>
                <w:b/>
                <w:lang w:val="en-GB"/>
              </w:rPr>
              <w:t>’ distribution (95%)</w:t>
            </w:r>
          </w:p>
        </w:tc>
        <w:tc>
          <w:tcPr>
            <w:tcW w:w="5306" w:type="dxa"/>
          </w:tcPr>
          <w:p w14:paraId="73B64722"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7: </w:t>
            </w:r>
            <w:r w:rsidRPr="00985785">
              <w:rPr>
                <w:rFonts w:ascii="Times New Roman" w:hAnsi="Times New Roman" w:cs="Times New Roman"/>
                <w:b/>
              </w:rPr>
              <w:t>The number of ‘</w:t>
            </w:r>
            <w:proofErr w:type="spellStart"/>
            <w:r w:rsidRPr="00985785">
              <w:rPr>
                <w:rFonts w:ascii="Times New Roman" w:hAnsi="Times New Roman" w:cs="Times New Roman"/>
                <w:b/>
              </w:rPr>
              <w:t>bru</w:t>
            </w:r>
            <w:proofErr w:type="spellEnd"/>
            <w:r w:rsidRPr="00985785">
              <w:rPr>
                <w:rFonts w:ascii="Times New Roman" w:hAnsi="Times New Roman" w:cs="Times New Roman"/>
                <w:b/>
              </w:rPr>
              <w:t>’ shops varies with distance</w:t>
            </w:r>
          </w:p>
        </w:tc>
      </w:tr>
      <w:tr w:rsidR="00F410E5" w:rsidRPr="00985785" w14:paraId="518F8C21" w14:textId="77777777" w:rsidTr="004513AE">
        <w:tc>
          <w:tcPr>
            <w:tcW w:w="2994" w:type="dxa"/>
          </w:tcPr>
          <w:p w14:paraId="06128D3C"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rsidRPr="00985785" w14:paraId="7E85E7B9" w14:textId="77777777" w:rsidTr="004513AE">
        <w:tc>
          <w:tcPr>
            <w:tcW w:w="2994" w:type="dxa"/>
          </w:tcPr>
          <w:p w14:paraId="0AFFB8B1"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lastRenderedPageBreak/>
              <w:t>Figure 8: ‘naan’ distribution (95%)</w:t>
            </w:r>
          </w:p>
        </w:tc>
        <w:tc>
          <w:tcPr>
            <w:tcW w:w="5306" w:type="dxa"/>
          </w:tcPr>
          <w:p w14:paraId="0F5D049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9: </w:t>
            </w:r>
            <w:r w:rsidRPr="00985785">
              <w:rPr>
                <w:rFonts w:ascii="Times New Roman" w:hAnsi="Times New Roman" w:cs="Times New Roman"/>
                <w:b/>
              </w:rPr>
              <w:t>The number of ‘</w:t>
            </w:r>
            <w:r w:rsidRPr="00985785">
              <w:rPr>
                <w:rFonts w:ascii="Times New Roman" w:hAnsi="Times New Roman" w:cs="Times New Roman"/>
                <w:b/>
                <w:lang w:val="en-GB"/>
              </w:rPr>
              <w:t xml:space="preserve">naan’ </w:t>
            </w:r>
            <w:r w:rsidRPr="00985785">
              <w:rPr>
                <w:rFonts w:ascii="Times New Roman" w:hAnsi="Times New Roman" w:cs="Times New Roman"/>
                <w:b/>
              </w:rPr>
              <w:t>shops varies with distance</w:t>
            </w:r>
          </w:p>
        </w:tc>
      </w:tr>
      <w:tr w:rsidR="00F410E5" w:rsidRPr="00985785" w14:paraId="5345B22A" w14:textId="77777777" w:rsidTr="004513AE">
        <w:tc>
          <w:tcPr>
            <w:tcW w:w="2994" w:type="dxa"/>
          </w:tcPr>
          <w:p w14:paraId="7217A05C"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rsidRPr="00985785" w14:paraId="06B550D7" w14:textId="77777777" w:rsidTr="004513AE">
        <w:tc>
          <w:tcPr>
            <w:tcW w:w="2994" w:type="dxa"/>
          </w:tcPr>
          <w:p w14:paraId="33D0D877" w14:textId="77777777" w:rsidR="00F410E5" w:rsidRPr="00985785" w:rsidRDefault="00F410E5" w:rsidP="004513AE">
            <w:pPr>
              <w:jc w:val="center"/>
              <w:rPr>
                <w:rFonts w:ascii="Times New Roman" w:hAnsi="Times New Roman" w:cs="Times New Roman"/>
                <w:noProof/>
                <w:lang w:val="en-GB"/>
              </w:rPr>
            </w:pPr>
            <w:r w:rsidRPr="00985785">
              <w:rPr>
                <w:rFonts w:ascii="Times New Roman" w:hAnsi="Times New Roman" w:cs="Times New Roman"/>
                <w:b/>
                <w:lang w:val="en-GB"/>
              </w:rPr>
              <w:t>Figure 10: ‘roe’ distribution (95%)</w:t>
            </w:r>
          </w:p>
        </w:tc>
        <w:tc>
          <w:tcPr>
            <w:tcW w:w="5306" w:type="dxa"/>
          </w:tcPr>
          <w:p w14:paraId="6E0D1396"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11: </w:t>
            </w:r>
            <w:r w:rsidRPr="00985785">
              <w:rPr>
                <w:rFonts w:ascii="Times New Roman" w:hAnsi="Times New Roman" w:cs="Times New Roman"/>
                <w:b/>
              </w:rPr>
              <w:t>The number of ‘</w:t>
            </w:r>
            <w:r w:rsidRPr="00985785">
              <w:rPr>
                <w:rFonts w:ascii="Times New Roman" w:hAnsi="Times New Roman" w:cs="Times New Roman"/>
                <w:b/>
                <w:lang w:val="en-GB"/>
              </w:rPr>
              <w:t xml:space="preserve">roe’ </w:t>
            </w:r>
            <w:r w:rsidRPr="00985785">
              <w:rPr>
                <w:rFonts w:ascii="Times New Roman" w:hAnsi="Times New Roman" w:cs="Times New Roman"/>
                <w:b/>
              </w:rPr>
              <w:t>shops varies with distance</w:t>
            </w:r>
          </w:p>
        </w:tc>
      </w:tr>
      <w:tr w:rsidR="00F410E5" w:rsidRPr="00985785" w14:paraId="003B8A64" w14:textId="77777777" w:rsidTr="004513AE">
        <w:tc>
          <w:tcPr>
            <w:tcW w:w="2994" w:type="dxa"/>
          </w:tcPr>
          <w:p w14:paraId="74EAF89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rsidRPr="00985785" w14:paraId="24D2EE5D" w14:textId="77777777" w:rsidTr="004513AE">
        <w:tc>
          <w:tcPr>
            <w:tcW w:w="2994" w:type="dxa"/>
          </w:tcPr>
          <w:p w14:paraId="0738C538"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12: ‘supper’ distribution (95%)</w:t>
            </w:r>
          </w:p>
        </w:tc>
        <w:tc>
          <w:tcPr>
            <w:tcW w:w="5306" w:type="dxa"/>
          </w:tcPr>
          <w:p w14:paraId="27F2B33D"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13: </w:t>
            </w:r>
            <w:r w:rsidRPr="00985785">
              <w:rPr>
                <w:rFonts w:ascii="Times New Roman" w:hAnsi="Times New Roman" w:cs="Times New Roman"/>
                <w:b/>
              </w:rPr>
              <w:t>The number of ‘</w:t>
            </w:r>
            <w:r w:rsidRPr="00985785">
              <w:rPr>
                <w:rFonts w:ascii="Times New Roman" w:hAnsi="Times New Roman" w:cs="Times New Roman"/>
                <w:b/>
                <w:lang w:val="en-GB"/>
              </w:rPr>
              <w:t xml:space="preserve">supper’ </w:t>
            </w:r>
            <w:r w:rsidRPr="00985785">
              <w:rPr>
                <w:rFonts w:ascii="Times New Roman" w:hAnsi="Times New Roman" w:cs="Times New Roman"/>
                <w:b/>
              </w:rPr>
              <w:t>shops varies with distance</w:t>
            </w:r>
          </w:p>
        </w:tc>
      </w:tr>
      <w:tr w:rsidR="00F410E5" w:rsidRPr="00985785" w14:paraId="628CFA89" w14:textId="77777777" w:rsidTr="004513AE">
        <w:tc>
          <w:tcPr>
            <w:tcW w:w="2994" w:type="dxa"/>
          </w:tcPr>
          <w:p w14:paraId="4B0F2DC1"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rsidRPr="00985785" w14:paraId="3707DED8" w14:textId="77777777" w:rsidTr="004513AE">
        <w:tc>
          <w:tcPr>
            <w:tcW w:w="2994" w:type="dxa"/>
          </w:tcPr>
          <w:p w14:paraId="5574516E"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t>Figure 14: ‘</w:t>
            </w:r>
            <w:r w:rsidRPr="00985785">
              <w:rPr>
                <w:rFonts w:ascii="Times New Roman" w:eastAsiaTheme="minorEastAsia" w:hAnsi="Times New Roman" w:cs="Times New Roman"/>
                <w:b/>
                <w:bCs/>
                <w:color w:val="000000"/>
              </w:rPr>
              <w:t>pakora</w:t>
            </w:r>
            <w:r w:rsidRPr="00985785">
              <w:rPr>
                <w:rFonts w:ascii="Times New Roman" w:hAnsi="Times New Roman" w:cs="Times New Roman"/>
                <w:b/>
                <w:lang w:val="en-GB"/>
              </w:rPr>
              <w:t>’ distribution (95%)</w:t>
            </w:r>
          </w:p>
        </w:tc>
        <w:tc>
          <w:tcPr>
            <w:tcW w:w="5306" w:type="dxa"/>
          </w:tcPr>
          <w:p w14:paraId="6A64C5DF"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15: </w:t>
            </w:r>
            <w:r w:rsidRPr="00985785">
              <w:rPr>
                <w:rFonts w:ascii="Times New Roman" w:hAnsi="Times New Roman" w:cs="Times New Roman"/>
                <w:b/>
              </w:rPr>
              <w:t>The number of ‘</w:t>
            </w:r>
            <w:proofErr w:type="spellStart"/>
            <w:r w:rsidRPr="00985785">
              <w:rPr>
                <w:rFonts w:ascii="Times New Roman" w:hAnsi="Times New Roman" w:cs="Times New Roman"/>
                <w:b/>
                <w:lang w:val="en-GB"/>
              </w:rPr>
              <w:t>pokora</w:t>
            </w:r>
            <w:proofErr w:type="spellEnd"/>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bl>
    <w:p w14:paraId="43FCCE59" w14:textId="3372F902"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According to the regional words findings, the project found that the number of shops increased greatly within 200,000 meters from the central point. After 200,000 meters, </w:t>
      </w:r>
      <w:r w:rsidRPr="00985785">
        <w:rPr>
          <w:rFonts w:ascii="Times New Roman" w:hAnsi="Times New Roman" w:cs="Times New Roman"/>
          <w:lang w:val="en-GB"/>
        </w:rPr>
        <w:lastRenderedPageBreak/>
        <w:t>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w:t>
      </w:r>
      <w:r w:rsidR="0069254E" w:rsidRPr="00985785">
        <w:rPr>
          <w:rFonts w:ascii="Times New Roman" w:hAnsi="Times New Roman" w:cs="Times New Roman"/>
          <w:lang w:val="en-GB"/>
        </w:rPr>
        <w:t>5</w:t>
      </w:r>
      <w:r w:rsidRPr="00985785">
        <w:rPr>
          <w:rFonts w:ascii="Times New Roman" w:hAnsi="Times New Roman" w:cs="Times New Roman"/>
          <w:lang w:val="en-GB"/>
        </w:rPr>
        <w:t>%. Thus, th</w:t>
      </w:r>
      <w:r w:rsidR="0069254E" w:rsidRPr="00985785">
        <w:rPr>
          <w:rFonts w:ascii="Times New Roman" w:hAnsi="Times New Roman" w:cs="Times New Roman"/>
          <w:lang w:val="en-GB"/>
        </w:rPr>
        <w:t>e project wants to use ‘ratio&gt;65</w:t>
      </w:r>
      <w:r w:rsidRPr="00985785">
        <w:rPr>
          <w:rFonts w:ascii="Times New Roman" w:hAnsi="Times New Roman" w:cs="Times New Roman"/>
          <w:lang w:val="en-GB"/>
        </w:rPr>
        <w:t>%’ as a feature of regional words. However, there is a problem that most of words with few shops (less than 10 shops) are distributed within 200,000 meters. Besides, the ‘ratio’ of these words is 1. For example, Fig. 16 and Fig. 17 show the distribution and trend of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which just has 4 shops. In Fig. 16,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looks like a regional word and according to Fig. 17,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has the feature of regional word. However, the distribution sample of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is really too small that the project cannot directly determine that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xml:space="preserve">' is a regional word. As a consequence, the project decided that for words containing only 10 or less stores, the projects treat them as non-regional words.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rsidRPr="00985785" w14:paraId="68698FF4" w14:textId="77777777" w:rsidTr="004513AE">
        <w:tc>
          <w:tcPr>
            <w:tcW w:w="4145" w:type="dxa"/>
          </w:tcPr>
          <w:p w14:paraId="548509EB"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rsidRPr="00985785" w14:paraId="4EEC0D0F" w14:textId="77777777" w:rsidTr="004513AE">
        <w:tc>
          <w:tcPr>
            <w:tcW w:w="4145" w:type="dxa"/>
          </w:tcPr>
          <w:p w14:paraId="34C46499" w14:textId="77777777" w:rsidR="00F410E5" w:rsidRPr="00985785" w:rsidRDefault="00F410E5" w:rsidP="004513AE">
            <w:pPr>
              <w:jc w:val="both"/>
              <w:rPr>
                <w:rFonts w:ascii="Times New Roman" w:hAnsi="Times New Roman" w:cs="Times New Roman"/>
                <w:lang w:val="en-GB"/>
              </w:rPr>
            </w:pPr>
            <w:r w:rsidRPr="00985785">
              <w:rPr>
                <w:rFonts w:ascii="Times New Roman" w:hAnsi="Times New Roman" w:cs="Times New Roman"/>
                <w:b/>
                <w:lang w:val="en-GB"/>
              </w:rPr>
              <w:t>Figure 16: ‘</w:t>
            </w:r>
            <w:proofErr w:type="spellStart"/>
            <w:r w:rsidRPr="00985785">
              <w:rPr>
                <w:rFonts w:ascii="Times New Roman" w:hAnsi="Times New Roman" w:cs="Times New Roman"/>
                <w:b/>
                <w:lang w:val="en-GB"/>
              </w:rPr>
              <w:t>massala</w:t>
            </w:r>
            <w:proofErr w:type="spellEnd"/>
            <w:r w:rsidRPr="00985785">
              <w:rPr>
                <w:rFonts w:ascii="Times New Roman" w:hAnsi="Times New Roman" w:cs="Times New Roman"/>
                <w:b/>
                <w:lang w:val="en-GB"/>
              </w:rPr>
              <w:t>’ distribution (95%)</w:t>
            </w:r>
          </w:p>
        </w:tc>
        <w:tc>
          <w:tcPr>
            <w:tcW w:w="4145" w:type="dxa"/>
          </w:tcPr>
          <w:p w14:paraId="6D541D11" w14:textId="77777777" w:rsidR="00F410E5" w:rsidRPr="00985785" w:rsidRDefault="00F410E5" w:rsidP="004513AE">
            <w:pPr>
              <w:jc w:val="both"/>
              <w:rPr>
                <w:rFonts w:ascii="Times New Roman" w:hAnsi="Times New Roman" w:cs="Times New Roman"/>
                <w:lang w:val="en-GB"/>
              </w:rPr>
            </w:pPr>
            <w:r w:rsidRPr="00985785">
              <w:rPr>
                <w:rFonts w:ascii="Times New Roman" w:hAnsi="Times New Roman" w:cs="Times New Roman"/>
                <w:b/>
                <w:lang w:val="en-GB"/>
              </w:rPr>
              <w:t xml:space="preserve">Figure 17: </w:t>
            </w:r>
            <w:r w:rsidRPr="00985785">
              <w:rPr>
                <w:rFonts w:ascii="Times New Roman" w:hAnsi="Times New Roman" w:cs="Times New Roman"/>
                <w:b/>
              </w:rPr>
              <w:t>The number of ‘</w:t>
            </w:r>
            <w:proofErr w:type="spellStart"/>
            <w:r w:rsidRPr="00985785">
              <w:rPr>
                <w:rFonts w:ascii="Times New Roman" w:hAnsi="Times New Roman" w:cs="Times New Roman"/>
                <w:b/>
                <w:lang w:val="en-GB"/>
              </w:rPr>
              <w:t>massala</w:t>
            </w:r>
            <w:proofErr w:type="spellEnd"/>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bl>
    <w:p w14:paraId="50BDEA44" w14:textId="77777777" w:rsidR="00F410E5" w:rsidRPr="00985785" w:rsidRDefault="00F410E5" w:rsidP="00F410E5">
      <w:pPr>
        <w:pStyle w:val="a3"/>
        <w:numPr>
          <w:ilvl w:val="0"/>
          <w:numId w:val="43"/>
        </w:numPr>
        <w:spacing w:before="240" w:after="60"/>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National words 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rsidRPr="00985785" w14:paraId="208E67EF" w14:textId="77777777" w:rsidTr="004513AE">
        <w:tc>
          <w:tcPr>
            <w:tcW w:w="3030" w:type="dxa"/>
          </w:tcPr>
          <w:p w14:paraId="20D1092C"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rsidRPr="00985785" w14:paraId="5B9AE2E6" w14:textId="77777777" w:rsidTr="004513AE">
        <w:tc>
          <w:tcPr>
            <w:tcW w:w="3030" w:type="dxa"/>
          </w:tcPr>
          <w:p w14:paraId="1235F932"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18: ‘chip’ distribution (95%)</w:t>
            </w:r>
          </w:p>
        </w:tc>
        <w:tc>
          <w:tcPr>
            <w:tcW w:w="5270" w:type="dxa"/>
          </w:tcPr>
          <w:p w14:paraId="3BA59D93"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19: </w:t>
            </w:r>
            <w:r w:rsidRPr="00985785">
              <w:rPr>
                <w:rFonts w:ascii="Times New Roman" w:hAnsi="Times New Roman" w:cs="Times New Roman"/>
                <w:b/>
              </w:rPr>
              <w:t>The number of ‘chip</w:t>
            </w:r>
            <w:r w:rsidRPr="00985785">
              <w:rPr>
                <w:rFonts w:ascii="Times New Roman" w:hAnsi="Times New Roman" w:cs="Times New Roman"/>
                <w:b/>
                <w:lang w:val="en-GB"/>
              </w:rPr>
              <w:t xml:space="preserve">’ </w:t>
            </w:r>
            <w:r w:rsidRPr="00985785">
              <w:rPr>
                <w:rFonts w:ascii="Times New Roman" w:hAnsi="Times New Roman" w:cs="Times New Roman"/>
                <w:b/>
              </w:rPr>
              <w:t>shops varies with distance</w:t>
            </w:r>
          </w:p>
        </w:tc>
      </w:tr>
      <w:tr w:rsidR="00F410E5" w:rsidRPr="00985785" w14:paraId="5D178AF0" w14:textId="77777777" w:rsidTr="004513AE">
        <w:tc>
          <w:tcPr>
            <w:tcW w:w="3030" w:type="dxa"/>
          </w:tcPr>
          <w:p w14:paraId="5FFF6ADE"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rsidRPr="00985785" w14:paraId="788AB929" w14:textId="77777777" w:rsidTr="004513AE">
        <w:tc>
          <w:tcPr>
            <w:tcW w:w="3030" w:type="dxa"/>
          </w:tcPr>
          <w:p w14:paraId="6B3A0B27"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20: ‘</w:t>
            </w:r>
            <w:r w:rsidRPr="00985785">
              <w:rPr>
                <w:rFonts w:ascii="Times New Roman" w:hAnsi="Times New Roman" w:cs="Times New Roman"/>
                <w:b/>
              </w:rPr>
              <w:t xml:space="preserve">sausage’ </w:t>
            </w:r>
            <w:r w:rsidRPr="00985785">
              <w:rPr>
                <w:rFonts w:ascii="Times New Roman" w:hAnsi="Times New Roman" w:cs="Times New Roman"/>
                <w:b/>
                <w:lang w:val="en-GB"/>
              </w:rPr>
              <w:t>distribution (95%)</w:t>
            </w:r>
          </w:p>
        </w:tc>
        <w:tc>
          <w:tcPr>
            <w:tcW w:w="5270" w:type="dxa"/>
          </w:tcPr>
          <w:p w14:paraId="2CCABB93"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21: </w:t>
            </w:r>
            <w:r w:rsidRPr="00985785">
              <w:rPr>
                <w:rFonts w:ascii="Times New Roman" w:hAnsi="Times New Roman" w:cs="Times New Roman"/>
                <w:b/>
              </w:rPr>
              <w:t>The number of ‘sausage’ shops varies with distance</w:t>
            </w:r>
          </w:p>
        </w:tc>
      </w:tr>
      <w:tr w:rsidR="00F410E5" w:rsidRPr="00985785" w14:paraId="36E2FE2D" w14:textId="77777777" w:rsidTr="004513AE">
        <w:tc>
          <w:tcPr>
            <w:tcW w:w="3030" w:type="dxa"/>
          </w:tcPr>
          <w:p w14:paraId="7CEE5406"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rsidRPr="00985785" w14:paraId="4E608DAB" w14:textId="77777777" w:rsidTr="004513AE">
        <w:tc>
          <w:tcPr>
            <w:tcW w:w="3030" w:type="dxa"/>
          </w:tcPr>
          <w:p w14:paraId="3D3DD951"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22: ‘</w:t>
            </w:r>
            <w:r w:rsidRPr="00985785">
              <w:rPr>
                <w:rFonts w:ascii="Times New Roman" w:hAnsi="Times New Roman" w:cs="Times New Roman"/>
                <w:b/>
              </w:rPr>
              <w:t xml:space="preserve">supreme’ </w:t>
            </w:r>
            <w:r w:rsidRPr="00985785">
              <w:rPr>
                <w:rFonts w:ascii="Times New Roman" w:hAnsi="Times New Roman" w:cs="Times New Roman"/>
                <w:b/>
                <w:lang w:val="en-GB"/>
              </w:rPr>
              <w:t>distribution (95%)</w:t>
            </w:r>
          </w:p>
        </w:tc>
        <w:tc>
          <w:tcPr>
            <w:tcW w:w="5270" w:type="dxa"/>
          </w:tcPr>
          <w:p w14:paraId="08C6D185"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23: </w:t>
            </w:r>
            <w:r w:rsidRPr="00985785">
              <w:rPr>
                <w:rFonts w:ascii="Times New Roman" w:hAnsi="Times New Roman" w:cs="Times New Roman"/>
                <w:b/>
              </w:rPr>
              <w:t>The number of ‘supreme’ shops varies with distance</w:t>
            </w:r>
          </w:p>
        </w:tc>
      </w:tr>
      <w:tr w:rsidR="00F410E5" w:rsidRPr="00985785" w14:paraId="5176EA86" w14:textId="77777777" w:rsidTr="004513AE">
        <w:tc>
          <w:tcPr>
            <w:tcW w:w="3030" w:type="dxa"/>
          </w:tcPr>
          <w:p w14:paraId="6927B55B"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rsidRPr="00985785" w14:paraId="0485A7C2" w14:textId="77777777" w:rsidTr="004513AE">
        <w:trPr>
          <w:trHeight w:val="113"/>
        </w:trPr>
        <w:tc>
          <w:tcPr>
            <w:tcW w:w="3030" w:type="dxa"/>
          </w:tcPr>
          <w:p w14:paraId="5A0FF0E4"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Figure 24: ‘</w:t>
            </w:r>
            <w:r w:rsidRPr="00985785">
              <w:rPr>
                <w:rFonts w:ascii="Times New Roman" w:hAnsi="Times New Roman" w:cs="Times New Roman"/>
                <w:b/>
              </w:rPr>
              <w:t xml:space="preserve">gift’ </w:t>
            </w:r>
            <w:r w:rsidRPr="00985785">
              <w:rPr>
                <w:rFonts w:ascii="Times New Roman" w:hAnsi="Times New Roman" w:cs="Times New Roman"/>
                <w:b/>
                <w:lang w:val="en-GB"/>
              </w:rPr>
              <w:t>distribution (95%)</w:t>
            </w:r>
          </w:p>
        </w:tc>
        <w:tc>
          <w:tcPr>
            <w:tcW w:w="5270" w:type="dxa"/>
          </w:tcPr>
          <w:p w14:paraId="30994F58" w14:textId="77777777" w:rsidR="00F410E5" w:rsidRPr="00985785" w:rsidRDefault="00F410E5" w:rsidP="004513AE">
            <w:pPr>
              <w:jc w:val="center"/>
              <w:rPr>
                <w:rFonts w:ascii="Times New Roman" w:hAnsi="Times New Roman" w:cs="Times New Roman"/>
                <w:lang w:val="en-GB"/>
              </w:rPr>
            </w:pPr>
            <w:r w:rsidRPr="00985785">
              <w:rPr>
                <w:rFonts w:ascii="Times New Roman" w:hAnsi="Times New Roman" w:cs="Times New Roman"/>
                <w:b/>
                <w:lang w:val="en-GB"/>
              </w:rPr>
              <w:t xml:space="preserve">Figure 25: </w:t>
            </w:r>
            <w:r w:rsidRPr="00985785">
              <w:rPr>
                <w:rFonts w:ascii="Times New Roman" w:hAnsi="Times New Roman" w:cs="Times New Roman"/>
                <w:b/>
              </w:rPr>
              <w:t>The number of ‘gift’ shops varies with distance</w:t>
            </w:r>
          </w:p>
        </w:tc>
      </w:tr>
      <w:tr w:rsidR="00F410E5" w:rsidRPr="00985785" w14:paraId="1C249AAB" w14:textId="77777777" w:rsidTr="004513AE">
        <w:trPr>
          <w:trHeight w:val="113"/>
        </w:trPr>
        <w:tc>
          <w:tcPr>
            <w:tcW w:w="3030" w:type="dxa"/>
          </w:tcPr>
          <w:p w14:paraId="16816737"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rsidRPr="00985785" w14:paraId="265526F3" w14:textId="77777777" w:rsidTr="004513AE">
        <w:trPr>
          <w:trHeight w:val="113"/>
        </w:trPr>
        <w:tc>
          <w:tcPr>
            <w:tcW w:w="3030" w:type="dxa"/>
          </w:tcPr>
          <w:p w14:paraId="434E5615"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26: ‘</w:t>
            </w:r>
            <w:r w:rsidRPr="00985785">
              <w:rPr>
                <w:rFonts w:ascii="Times New Roman" w:hAnsi="Times New Roman" w:cs="Times New Roman"/>
                <w:b/>
              </w:rPr>
              <w:t xml:space="preserve">soup’ </w:t>
            </w:r>
            <w:r w:rsidRPr="00985785">
              <w:rPr>
                <w:rFonts w:ascii="Times New Roman" w:hAnsi="Times New Roman" w:cs="Times New Roman"/>
                <w:b/>
                <w:lang w:val="en-GB"/>
              </w:rPr>
              <w:t>distribution (95%)</w:t>
            </w:r>
          </w:p>
        </w:tc>
        <w:tc>
          <w:tcPr>
            <w:tcW w:w="5270" w:type="dxa"/>
          </w:tcPr>
          <w:p w14:paraId="2F4933CE"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 xml:space="preserve">Figure 27: </w:t>
            </w:r>
            <w:r w:rsidRPr="00985785">
              <w:rPr>
                <w:rFonts w:ascii="Times New Roman" w:hAnsi="Times New Roman" w:cs="Times New Roman"/>
                <w:b/>
              </w:rPr>
              <w:t>The number of ‘soup’ shops varies with distance</w:t>
            </w:r>
          </w:p>
        </w:tc>
      </w:tr>
      <w:tr w:rsidR="00F410E5" w:rsidRPr="00985785" w14:paraId="06CE3F12" w14:textId="77777777" w:rsidTr="004513AE">
        <w:trPr>
          <w:trHeight w:val="113"/>
        </w:trPr>
        <w:tc>
          <w:tcPr>
            <w:tcW w:w="3030" w:type="dxa"/>
          </w:tcPr>
          <w:p w14:paraId="2BC40C33"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rsidRPr="00985785" w14:paraId="76041D2B" w14:textId="77777777" w:rsidTr="004513AE">
        <w:trPr>
          <w:trHeight w:val="113"/>
        </w:trPr>
        <w:tc>
          <w:tcPr>
            <w:tcW w:w="3030" w:type="dxa"/>
          </w:tcPr>
          <w:p w14:paraId="3156462B" w14:textId="77777777" w:rsidR="00F410E5" w:rsidRPr="00985785" w:rsidRDefault="00F410E5" w:rsidP="004513AE">
            <w:pPr>
              <w:jc w:val="center"/>
              <w:rPr>
                <w:rFonts w:ascii="Times New Roman" w:hAnsi="Times New Roman" w:cs="Times New Roman"/>
                <w:b/>
                <w:lang w:val="en-GB"/>
              </w:rPr>
            </w:pPr>
            <w:r w:rsidRPr="00985785">
              <w:rPr>
                <w:rFonts w:ascii="Times New Roman" w:hAnsi="Times New Roman" w:cs="Times New Roman"/>
                <w:b/>
                <w:lang w:val="en-GB"/>
              </w:rPr>
              <w:t>Figure 28: ‘</w:t>
            </w:r>
            <w:r w:rsidRPr="00985785">
              <w:rPr>
                <w:rFonts w:ascii="Times New Roman" w:hAnsi="Times New Roman" w:cs="Times New Roman"/>
                <w:b/>
              </w:rPr>
              <w:t xml:space="preserve">daily’ </w:t>
            </w:r>
            <w:r w:rsidRPr="00985785">
              <w:rPr>
                <w:rFonts w:ascii="Times New Roman" w:hAnsi="Times New Roman" w:cs="Times New Roman"/>
                <w:b/>
                <w:lang w:val="en-GB"/>
              </w:rPr>
              <w:t>distribution (95%)</w:t>
            </w:r>
          </w:p>
        </w:tc>
        <w:tc>
          <w:tcPr>
            <w:tcW w:w="5270" w:type="dxa"/>
          </w:tcPr>
          <w:p w14:paraId="55CEB50A" w14:textId="77777777" w:rsidR="00F410E5" w:rsidRPr="00985785" w:rsidRDefault="00F410E5" w:rsidP="004513AE">
            <w:pPr>
              <w:jc w:val="center"/>
              <w:rPr>
                <w:rFonts w:ascii="Times New Roman" w:hAnsi="Times New Roman" w:cs="Times New Roman"/>
                <w:b/>
                <w:noProof/>
                <w:lang w:val="en-GB"/>
              </w:rPr>
            </w:pPr>
            <w:r w:rsidRPr="00985785">
              <w:rPr>
                <w:rFonts w:ascii="Times New Roman" w:hAnsi="Times New Roman" w:cs="Times New Roman"/>
                <w:b/>
                <w:lang w:val="en-GB"/>
              </w:rPr>
              <w:t xml:space="preserve">Figure 29: </w:t>
            </w:r>
            <w:r w:rsidRPr="00985785">
              <w:rPr>
                <w:rFonts w:ascii="Times New Roman" w:hAnsi="Times New Roman" w:cs="Times New Roman"/>
                <w:b/>
              </w:rPr>
              <w:t>The number of ‘daily’ shops varies with distance</w:t>
            </w:r>
          </w:p>
        </w:tc>
      </w:tr>
    </w:tbl>
    <w:p w14:paraId="16DFE0FA"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The above figure shows three types of non-regional words. Fig. 18 – Fig. 21 show the distribution and trend of national words which distributed in almost every shop in every city. Fig. 22 – Fig. 25 show words which distributed in almost every city, but the number of shops contained that word in each city is not a lot. Fig. 26 - Fig. 29 show words which not distributes in many cities, but widely distributed throughout the UK. According to these national words findings, the project found that the number of shops will not increase obviously when the distance start to grow. This is more certain that ‘ratio’ is a feature of regional words rather than non-regional words.</w:t>
      </w:r>
    </w:p>
    <w:p w14:paraId="25C68F18" w14:textId="6A47C109" w:rsidR="00F410E5" w:rsidRPr="00985785" w:rsidRDefault="00F410E5" w:rsidP="00F410E5">
      <w:pPr>
        <w:pStyle w:val="a3"/>
        <w:numPr>
          <w:ilvl w:val="1"/>
          <w:numId w:val="12"/>
        </w:numPr>
        <w:spacing w:before="240" w:after="60"/>
        <w:ind w:left="420" w:firstLineChars="0" w:hanging="42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 xml:space="preserve">Evaluation </w:t>
      </w:r>
      <w:r w:rsidRPr="00985785">
        <w:rPr>
          <w:rFonts w:ascii="Times New Roman" w:hAnsi="Times New Roman" w:cs="Times New Roman"/>
          <w:b/>
          <w:sz w:val="26"/>
          <w:szCs w:val="26"/>
          <w:lang w:val="en-GB"/>
        </w:rPr>
        <w:t>and Improvement</w:t>
      </w:r>
      <w:bookmarkStart w:id="25" w:name="_GoBack"/>
      <w:bookmarkEnd w:id="25"/>
    </w:p>
    <w:p w14:paraId="4D6C4F01"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eastAsia="en-US"/>
        </w:rPr>
        <w:t xml:space="preserve">Through the above findings, it can be explained that ‘ratio’ </w:t>
      </w:r>
      <w:r w:rsidRPr="00985785">
        <w:rPr>
          <w:rFonts w:ascii="Times New Roman" w:hAnsi="Times New Roman" w:cs="Times New Roman"/>
          <w:lang w:val="en-GB"/>
        </w:rPr>
        <w:t xml:space="preserve">can be regarded as one of </w:t>
      </w:r>
      <w:r w:rsidRPr="00985785">
        <w:rPr>
          <w:rFonts w:ascii="Times New Roman" w:hAnsi="Times New Roman" w:cs="Times New Roman"/>
          <w:lang w:val="en-GB" w:eastAsia="en-US"/>
        </w:rPr>
        <w:t xml:space="preserve">features of regional word, but it is not enough to only rely on ‘ratio’ to judge all regional words </w:t>
      </w:r>
      <w:r w:rsidRPr="00985785">
        <w:rPr>
          <w:rFonts w:ascii="Times New Roman" w:hAnsi="Times New Roman" w:cs="Times New Roman"/>
          <w:lang w:val="en-GB"/>
        </w:rPr>
        <w:t>such as ‘</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w:t>
      </w:r>
      <w:r w:rsidRPr="00985785">
        <w:rPr>
          <w:rFonts w:ascii="Times New Roman" w:hAnsi="Times New Roman" w:cs="Times New Roman"/>
          <w:lang w:val="en-GB" w:eastAsia="en-US"/>
        </w:rPr>
        <w:t>. According to Fig. 30 and Fig. 31which are the distribution and trend of ‘</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the project found that the number of shops which contain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rises smoothly and the ‘ratio’ of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lang w:val="en-GB"/>
        </w:rPr>
        <w:t xml:space="preserve">’ is just 50%. However, as Fig. 30 shows, there are many shops that contain this word in a small area and it looks like a regional word. Thus, if </w:t>
      </w:r>
      <w:r w:rsidRPr="00985785">
        <w:rPr>
          <w:rFonts w:ascii="Times New Roman" w:hAnsi="Times New Roman" w:cs="Times New Roman"/>
          <w:lang w:val="en-GB" w:eastAsia="en-US"/>
        </w:rPr>
        <w:t>‘</w:t>
      </w:r>
      <w:proofErr w:type="spellStart"/>
      <w:r w:rsidRPr="00985785">
        <w:rPr>
          <w:rFonts w:ascii="Times New Roman" w:hAnsi="Times New Roman" w:cs="Times New Roman"/>
        </w:rPr>
        <w:t>funghi</w:t>
      </w:r>
      <w:proofErr w:type="spellEnd"/>
      <w:r w:rsidRPr="00985785">
        <w:rPr>
          <w:rFonts w:ascii="Times New Roman" w:hAnsi="Times New Roman" w:cs="Times New Roman"/>
        </w:rPr>
        <w:t>’</w:t>
      </w:r>
      <w:r w:rsidRPr="00985785">
        <w:rPr>
          <w:rFonts w:ascii="Times New Roman" w:hAnsi="Times New Roman" w:cs="Times New Roman"/>
          <w:lang w:val="en-GB"/>
        </w:rPr>
        <w:t xml:space="preserve"> is only judged by ‘ratio’, it must be treated as a non-regional word. As </w:t>
      </w:r>
      <w:r w:rsidRPr="00985785">
        <w:rPr>
          <w:rFonts w:ascii="Times New Roman" w:hAnsi="Times New Roman" w:cs="Times New Roman"/>
          <w:lang w:val="en-GB"/>
        </w:rPr>
        <w:lastRenderedPageBreak/>
        <w:t xml:space="preserve">a consequence, the project requires to discover more features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rsidRPr="00985785" w14:paraId="10C5A25D" w14:textId="77777777" w:rsidTr="004513AE">
        <w:tc>
          <w:tcPr>
            <w:tcW w:w="3557" w:type="dxa"/>
          </w:tcPr>
          <w:p w14:paraId="4F1FB78C"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rsidRPr="00985785" w14:paraId="4DD234B8" w14:textId="77777777" w:rsidTr="004513AE">
        <w:tc>
          <w:tcPr>
            <w:tcW w:w="3557" w:type="dxa"/>
          </w:tcPr>
          <w:p w14:paraId="08F28761"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lang w:val="en-GB"/>
              </w:rPr>
              <w:t>Figure 30: ‘</w:t>
            </w:r>
            <w:proofErr w:type="spellStart"/>
            <w:r w:rsidRPr="00985785">
              <w:rPr>
                <w:rFonts w:ascii="Times New Roman" w:hAnsi="Times New Roman" w:cs="Times New Roman"/>
                <w:b/>
              </w:rPr>
              <w:t>funghi</w:t>
            </w:r>
            <w:proofErr w:type="spellEnd"/>
            <w:r w:rsidRPr="00985785">
              <w:rPr>
                <w:rFonts w:ascii="Times New Roman" w:hAnsi="Times New Roman" w:cs="Times New Roman"/>
                <w:b/>
              </w:rPr>
              <w:t xml:space="preserve">’ </w:t>
            </w:r>
            <w:r w:rsidRPr="00985785">
              <w:rPr>
                <w:rFonts w:ascii="Times New Roman" w:hAnsi="Times New Roman" w:cs="Times New Roman"/>
                <w:b/>
                <w:lang w:val="en-GB"/>
              </w:rPr>
              <w:t>distribution (95%)</w:t>
            </w:r>
          </w:p>
        </w:tc>
        <w:tc>
          <w:tcPr>
            <w:tcW w:w="4743" w:type="dxa"/>
          </w:tcPr>
          <w:p w14:paraId="5B40538D" w14:textId="77777777" w:rsidR="00F410E5" w:rsidRPr="00985785" w:rsidRDefault="00F410E5" w:rsidP="004513AE">
            <w:pPr>
              <w:jc w:val="center"/>
              <w:rPr>
                <w:rFonts w:ascii="Times New Roman" w:hAnsi="Times New Roman" w:cs="Times New Roman"/>
                <w:b/>
                <w:sz w:val="26"/>
                <w:szCs w:val="26"/>
                <w:lang w:val="en-GB" w:eastAsia="en-US"/>
              </w:rPr>
            </w:pPr>
            <w:r w:rsidRPr="00985785">
              <w:rPr>
                <w:rFonts w:ascii="Times New Roman" w:hAnsi="Times New Roman" w:cs="Times New Roman"/>
                <w:b/>
                <w:lang w:val="en-GB"/>
              </w:rPr>
              <w:t xml:space="preserve">Figure 31: </w:t>
            </w:r>
            <w:r w:rsidRPr="00985785">
              <w:rPr>
                <w:rFonts w:ascii="Times New Roman" w:hAnsi="Times New Roman" w:cs="Times New Roman"/>
                <w:b/>
              </w:rPr>
              <w:t>The number of ‘</w:t>
            </w:r>
            <w:proofErr w:type="spellStart"/>
            <w:r w:rsidRPr="00985785">
              <w:rPr>
                <w:rFonts w:ascii="Times New Roman" w:hAnsi="Times New Roman" w:cs="Times New Roman"/>
                <w:b/>
              </w:rPr>
              <w:t>funghi</w:t>
            </w:r>
            <w:proofErr w:type="spellEnd"/>
            <w:r w:rsidRPr="00985785">
              <w:rPr>
                <w:rFonts w:ascii="Times New Roman" w:hAnsi="Times New Roman" w:cs="Times New Roman"/>
                <w:b/>
              </w:rPr>
              <w:t>’ shops varies with distance</w:t>
            </w:r>
          </w:p>
        </w:tc>
      </w:tr>
    </w:tbl>
    <w:p w14:paraId="143D5149" w14:textId="77777777"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According to the results of ‘</w:t>
      </w:r>
      <w:proofErr w:type="spellStart"/>
      <w:r w:rsidRPr="00985785">
        <w:rPr>
          <w:rFonts w:ascii="Times New Roman" w:hAnsi="Times New Roman" w:cs="Times New Roman"/>
          <w:lang w:val="en-GB"/>
        </w:rPr>
        <w:t>funghi</w:t>
      </w:r>
      <w:proofErr w:type="spellEnd"/>
      <w:r w:rsidRPr="00985785">
        <w:rPr>
          <w:rFonts w:ascii="Times New Roman" w:hAnsi="Times New Roman" w:cs="Times New Roman"/>
          <w:lang w:val="en-GB"/>
        </w:rPr>
        <w:t xml:space="preserve">’, the project first thought of calculating the average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0F641A37" w14:textId="50BA5FA7" w:rsidR="00F410E5" w:rsidRPr="00985785" w:rsidRDefault="00F410E5" w:rsidP="00F410E5">
      <w:pPr>
        <w:jc w:val="both"/>
        <w:rPr>
          <w:rFonts w:ascii="Times New Roman" w:hAnsi="Times New Roman" w:cs="Times New Roman"/>
          <w:bCs/>
          <w:color w:val="000000"/>
          <w:lang w:val="en-GB"/>
        </w:rPr>
      </w:pPr>
      <w:r w:rsidRPr="00985785">
        <w:rPr>
          <w:rFonts w:ascii="Times New Roman" w:hAnsi="Times New Roman" w:cs="Times New Roman"/>
          <w:lang w:val="en-GB"/>
        </w:rPr>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Fortunately, the project found that all known regional words have a ‘proportion’ feature which means </w:t>
      </w:r>
      <w:r w:rsidRPr="00985785">
        <w:rPr>
          <w:rFonts w:ascii="Times New Roman" w:hAnsi="Times New Roman" w:cs="Times New Roman"/>
          <w:bCs/>
          <w:color w:val="000000"/>
        </w:rPr>
        <w:t xml:space="preserve">the number of shop whose distance from the central point </w:t>
      </w:r>
      <w:r w:rsidR="00705959" w:rsidRPr="00985785">
        <w:rPr>
          <w:rFonts w:ascii="Times New Roman" w:hAnsi="Times New Roman" w:cs="Times New Roman"/>
          <w:bCs/>
          <w:color w:val="000000"/>
        </w:rPr>
        <w:t>less than the median distance/ t</w:t>
      </w:r>
      <w:r w:rsidRPr="00985785">
        <w:rPr>
          <w:rFonts w:ascii="Times New Roman" w:hAnsi="Times New Roman" w:cs="Times New Roman"/>
          <w:bCs/>
          <w:color w:val="000000"/>
        </w:rPr>
        <w:t>he total number of shops &gt; 67%. In</w:t>
      </w:r>
      <w:r w:rsidRPr="00985785">
        <w:rPr>
          <w:rFonts w:ascii="Times New Roman" w:hAnsi="Times New Roman" w:cs="Times New Roman"/>
          <w:bCs/>
          <w:color w:val="000000"/>
          <w:lang w:val="en-GB"/>
        </w:rPr>
        <w:t xml:space="preserve"> addition, the project also found that the number of cities with a regional word is no more than 19. Thus, the project regards the ‘city number’ &lt; 19 as a feature of regional words.</w:t>
      </w:r>
    </w:p>
    <w:p w14:paraId="18F4708C" w14:textId="2FB93EC4" w:rsidR="001616C2" w:rsidRPr="00985785" w:rsidRDefault="007B6EF8" w:rsidP="00F410E5">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At the end of iteration one, the project calculated the values of the above </w:t>
      </w:r>
      <w:r w:rsidR="000960CC" w:rsidRPr="00985785">
        <w:rPr>
          <w:rFonts w:ascii="Times New Roman" w:hAnsi="Times New Roman" w:cs="Times New Roman"/>
          <w:bCs/>
          <w:color w:val="000000"/>
          <w:lang w:val="en-GB"/>
        </w:rPr>
        <w:t>five</w:t>
      </w:r>
      <w:r w:rsidRPr="00985785">
        <w:rPr>
          <w:rFonts w:ascii="Times New Roman" w:hAnsi="Times New Roman" w:cs="Times New Roman"/>
          <w:bCs/>
          <w:color w:val="000000"/>
          <w:lang w:val="en-GB"/>
        </w:rPr>
        <w:t xml:space="preserve"> </w:t>
      </w:r>
      <w:r w:rsidR="001D1CB1" w:rsidRPr="00985785">
        <w:rPr>
          <w:rFonts w:ascii="Times New Roman" w:hAnsi="Times New Roman" w:cs="Times New Roman"/>
          <w:bCs/>
          <w:color w:val="000000"/>
          <w:lang w:val="en-GB"/>
        </w:rPr>
        <w:t>features</w:t>
      </w:r>
      <w:r w:rsidRPr="00985785">
        <w:rPr>
          <w:rFonts w:ascii="Times New Roman" w:hAnsi="Times New Roman" w:cs="Times New Roman"/>
          <w:bCs/>
          <w:color w:val="000000"/>
          <w:lang w:val="en-GB"/>
        </w:rPr>
        <w:t xml:space="preserve"> for all words and stores them in CSV format</w:t>
      </w:r>
      <w:r w:rsidR="001D1CB1" w:rsidRPr="00985785">
        <w:rPr>
          <w:rFonts w:ascii="Times New Roman" w:hAnsi="Times New Roman" w:cs="Times New Roman"/>
          <w:bCs/>
          <w:color w:val="000000"/>
          <w:lang w:val="en-GB"/>
        </w:rPr>
        <w:t xml:space="preserve"> (word, ratio, proportion, average distance, city number</w:t>
      </w:r>
      <w:r w:rsidR="00A639D8" w:rsidRPr="00985785">
        <w:rPr>
          <w:rFonts w:ascii="Times New Roman" w:hAnsi="Times New Roman" w:cs="Times New Roman"/>
          <w:bCs/>
          <w:color w:val="000000"/>
          <w:lang w:val="en-GB"/>
        </w:rPr>
        <w:t>, the number of shops</w:t>
      </w:r>
      <w:r w:rsidR="001D1CB1"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w:t>
      </w:r>
    </w:p>
    <w:p w14:paraId="0E4E6868" w14:textId="77777777" w:rsidR="00F410E5" w:rsidRPr="00985785" w:rsidRDefault="00F410E5" w:rsidP="00F410E5">
      <w:pPr>
        <w:pStyle w:val="a3"/>
        <w:numPr>
          <w:ilvl w:val="1"/>
          <w:numId w:val="16"/>
        </w:numPr>
        <w:spacing w:before="240" w:after="60"/>
        <w:ind w:left="420" w:firstLineChars="0" w:hanging="42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 xml:space="preserve">Summary and </w:t>
      </w:r>
      <w:r w:rsidRPr="00985785">
        <w:rPr>
          <w:rFonts w:ascii="Times New Roman" w:hAnsi="Times New Roman" w:cs="Times New Roman"/>
          <w:b/>
          <w:sz w:val="26"/>
          <w:szCs w:val="26"/>
          <w:lang w:val="en-GB" w:eastAsia="en-US"/>
        </w:rPr>
        <w:t>Future Work</w:t>
      </w:r>
    </w:p>
    <w:p w14:paraId="710808A3" w14:textId="6888DAD9" w:rsidR="00F410E5" w:rsidRPr="00985785" w:rsidRDefault="00F410E5" w:rsidP="00F410E5">
      <w:pPr>
        <w:jc w:val="both"/>
        <w:rPr>
          <w:rFonts w:ascii="Times New Roman" w:hAnsi="Times New Roman" w:cs="Times New Roman"/>
          <w:lang w:val="en-GB"/>
        </w:rPr>
      </w:pPr>
      <w:r w:rsidRPr="00985785">
        <w:rPr>
          <w:rFonts w:ascii="Times New Roman" w:hAnsi="Times New Roman" w:cs="Times New Roman"/>
          <w:lang w:val="en-GB"/>
        </w:rPr>
        <w:t xml:space="preserve">Through observing and comparing geographical maps and trends of known regional and non-regional words, iteration one derives </w:t>
      </w:r>
      <w:r w:rsidR="002A4083" w:rsidRPr="00985785">
        <w:rPr>
          <w:rFonts w:ascii="Times New Roman" w:hAnsi="Times New Roman" w:cs="Times New Roman"/>
          <w:lang w:val="en-GB"/>
        </w:rPr>
        <w:t>five</w:t>
      </w:r>
      <w:r w:rsidRPr="00985785">
        <w:rPr>
          <w:rFonts w:ascii="Times New Roman" w:hAnsi="Times New Roman" w:cs="Times New Roman"/>
          <w:lang w:val="en-GB"/>
        </w:rPr>
        <w:t xml:space="preserve"> features (‘ratio’ &gt; 65%, ‘shop number’ &gt; 10, ‘average distance’ &lt; 300,000 meters</w:t>
      </w:r>
      <w:r w:rsidR="00F6216B" w:rsidRPr="00985785">
        <w:rPr>
          <w:rFonts w:ascii="Times New Roman" w:hAnsi="Times New Roman" w:cs="Times New Roman"/>
          <w:lang w:val="en-GB"/>
        </w:rPr>
        <w:t xml:space="preserve">, </w:t>
      </w:r>
      <w:r w:rsidRPr="00985785">
        <w:rPr>
          <w:rFonts w:ascii="Times New Roman" w:hAnsi="Times New Roman" w:cs="Times New Roman"/>
          <w:lang w:val="en-GB"/>
        </w:rPr>
        <w:t>‘proportion’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rPr>
          <w:rFonts w:ascii="Times New Roman" w:hAnsi="Times New Roman" w:cs="Times New Roman"/>
          <w:lang w:val="en-GB"/>
        </w:rPr>
        <w:t>massala</w:t>
      </w:r>
      <w:proofErr w:type="spellEnd"/>
      <w:r w:rsidRPr="00985785">
        <w:rPr>
          <w:rFonts w:ascii="Times New Roman" w:hAnsi="Times New Roman" w:cs="Times New Roman"/>
          <w:lang w:val="en-GB"/>
        </w:rPr>
        <w:t xml:space="preserve">’ only satisfy some of these features. As a result, the project can only divide a data set into two parts by selecting one feature at a time, and then divide </w:t>
      </w:r>
      <w:r w:rsidRPr="00985785">
        <w:rPr>
          <w:rFonts w:ascii="Times New Roman" w:hAnsi="Times New Roman" w:cs="Times New Roman"/>
          <w:lang w:val="en-GB"/>
        </w:rPr>
        <w:lastRenderedPageBreak/>
        <w:t>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5C405185" w14:textId="77777777" w:rsidR="00F410E5" w:rsidRPr="00985785" w:rsidRDefault="00F410E5" w:rsidP="00F410E5">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w:t>
      </w:r>
    </w:p>
    <w:p w14:paraId="0FC0C97A" w14:textId="65DB072A" w:rsidR="00DA4560" w:rsidRPr="00985785" w:rsidRDefault="00F410E5">
      <w:pPr>
        <w:rPr>
          <w:rFonts w:ascii="Times New Roman" w:hAnsi="Times New Roman" w:cs="Times New Roman"/>
        </w:rPr>
      </w:pPr>
      <w:r w:rsidRPr="00985785">
        <w:rPr>
          <w:rFonts w:ascii="Times New Roman" w:hAnsi="Times New Roman" w:cs="Times New Roman"/>
          <w:sz w:val="26"/>
          <w:szCs w:val="26"/>
          <w:lang w:val="en-GB" w:eastAsia="en-US"/>
        </w:rPr>
        <w:t>[</w:t>
      </w:r>
      <w:r w:rsidR="005A054D" w:rsidRPr="00985785">
        <w:rPr>
          <w:rFonts w:ascii="Times New Roman" w:hAnsi="Times New Roman" w:cs="Times New Roman"/>
          <w:sz w:val="26"/>
          <w:szCs w:val="26"/>
          <w:lang w:val="en-GB" w:eastAsia="en-US"/>
        </w:rPr>
        <w:t>38</w:t>
      </w:r>
      <w:r w:rsidRPr="00985785">
        <w:rPr>
          <w:rFonts w:ascii="Times New Roman" w:hAnsi="Times New Roman" w:cs="Times New Roman"/>
          <w:sz w:val="26"/>
          <w:szCs w:val="26"/>
          <w:lang w:val="en-GB" w:eastAsia="en-US"/>
        </w:rPr>
        <w:t xml:space="preserve">] </w:t>
      </w:r>
      <w:r w:rsidRPr="00985785">
        <w:rPr>
          <w:rFonts w:ascii="Times New Roman" w:hAnsi="Times New Roman" w:cs="Times New Roman"/>
          <w:color w:val="222222"/>
          <w:sz w:val="20"/>
          <w:szCs w:val="20"/>
          <w:shd w:val="clear" w:color="auto" w:fill="FFFFFF"/>
        </w:rPr>
        <w:t>Dean, J., &amp; Ghemawat, S. (2010). MapReduce: a flexible data processing tool. </w:t>
      </w:r>
      <w:r w:rsidRPr="00985785">
        <w:rPr>
          <w:rFonts w:ascii="Times New Roman" w:hAnsi="Times New Roman" w:cs="Times New Roman"/>
          <w:i/>
          <w:iCs/>
          <w:color w:val="222222"/>
          <w:sz w:val="20"/>
          <w:szCs w:val="20"/>
        </w:rPr>
        <w:t>Communications of the ACM</w:t>
      </w:r>
      <w:r w:rsidRPr="00985785">
        <w:rPr>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53</w:t>
      </w:r>
      <w:r w:rsidRPr="00985785">
        <w:rPr>
          <w:rFonts w:ascii="Times New Roman" w:hAnsi="Times New Roman" w:cs="Times New Roman"/>
          <w:color w:val="222222"/>
          <w:sz w:val="20"/>
          <w:szCs w:val="20"/>
          <w:shd w:val="clear" w:color="auto" w:fill="FFFFFF"/>
        </w:rPr>
        <w:t>(1), 72-77.</w:t>
      </w:r>
    </w:p>
    <w:p w14:paraId="451C32F0" w14:textId="38A15B96" w:rsidR="00F73BB9" w:rsidRPr="00985785" w:rsidRDefault="00DA4560">
      <w:pPr>
        <w:rPr>
          <w:rFonts w:ascii="Times New Roman" w:hAnsi="Times New Roman" w:cs="Times New Roman"/>
        </w:rPr>
      </w:pPr>
      <w:r w:rsidRPr="00985785">
        <w:rPr>
          <w:rFonts w:ascii="Times New Roman" w:hAnsi="Times New Roman" w:cs="Times New Roman"/>
        </w:rPr>
        <w:br w:type="page"/>
      </w:r>
    </w:p>
    <w:p w14:paraId="7D92F844" w14:textId="77777777" w:rsidR="001E34E3" w:rsidRPr="00985785" w:rsidRDefault="001E34E3" w:rsidP="001E34E3">
      <w:pPr>
        <w:pStyle w:val="1"/>
        <w:jc w:val="center"/>
        <w:rPr>
          <w:rFonts w:ascii="Times New Roman" w:hAnsi="Times New Roman"/>
        </w:rPr>
      </w:pPr>
      <w:r w:rsidRPr="00985785">
        <w:rPr>
          <w:rFonts w:ascii="Times New Roman" w:hAnsi="Times New Roman"/>
        </w:rPr>
        <w:lastRenderedPageBreak/>
        <w:t>Chapter 4</w:t>
      </w:r>
    </w:p>
    <w:p w14:paraId="0741068D" w14:textId="51C5983C" w:rsidR="001E34E3" w:rsidRPr="00985785" w:rsidRDefault="001E34E3" w:rsidP="00074693">
      <w:pPr>
        <w:pStyle w:val="1"/>
        <w:jc w:val="center"/>
        <w:rPr>
          <w:rFonts w:ascii="Times New Roman" w:hAnsi="Times New Roman"/>
        </w:rPr>
      </w:pPr>
      <w:r w:rsidRPr="00985785">
        <w:rPr>
          <w:rFonts w:ascii="Times New Roman" w:hAnsi="Times New Roman"/>
        </w:rPr>
        <w:t>Iteration 2</w:t>
      </w:r>
    </w:p>
    <w:p w14:paraId="64A4F13D" w14:textId="544DA5A1" w:rsidR="001E34E3" w:rsidRPr="00985785" w:rsidRDefault="005968A0" w:rsidP="003557AC">
      <w:pPr>
        <w:jc w:val="both"/>
        <w:rPr>
          <w:rFonts w:ascii="Times New Roman" w:hAnsi="Times New Roman" w:cs="Times New Roman"/>
          <w:lang w:val="en-GB"/>
        </w:rPr>
      </w:pPr>
      <w:r w:rsidRPr="00985785">
        <w:rPr>
          <w:rFonts w:ascii="Times New Roman" w:hAnsi="Times New Roman" w:cs="Times New Roman"/>
          <w:lang w:val="en-GB"/>
        </w:rPr>
        <w:t>The</w:t>
      </w:r>
      <w:r w:rsidR="001E34E3" w:rsidRPr="00985785">
        <w:rPr>
          <w:rFonts w:ascii="Times New Roman" w:hAnsi="Times New Roman" w:cs="Times New Roman"/>
          <w:lang w:val="en-GB"/>
        </w:rPr>
        <w:t xml:space="preserve"> aim </w:t>
      </w:r>
      <w:r w:rsidRPr="00985785">
        <w:rPr>
          <w:rFonts w:ascii="Times New Roman" w:hAnsi="Times New Roman" w:cs="Times New Roman"/>
          <w:lang w:val="en-GB"/>
        </w:rPr>
        <w:t xml:space="preserve">of the iteration two is to </w:t>
      </w:r>
      <w:r w:rsidR="001E34E3" w:rsidRPr="00985785">
        <w:rPr>
          <w:rFonts w:ascii="Times New Roman" w:hAnsi="Times New Roman" w:cs="Times New Roman"/>
          <w:lang w:val="en-GB"/>
        </w:rPr>
        <w:t xml:space="preserve">use </w:t>
      </w:r>
      <w:r w:rsidR="00CB64CE" w:rsidRPr="00985785">
        <w:rPr>
          <w:rFonts w:ascii="Times New Roman" w:hAnsi="Times New Roman" w:cs="Times New Roman"/>
          <w:lang w:val="en-GB"/>
        </w:rPr>
        <w:t xml:space="preserve">the decision tree and </w:t>
      </w:r>
      <w:r w:rsidR="008E6881" w:rsidRPr="00985785">
        <w:rPr>
          <w:rFonts w:ascii="Times New Roman" w:hAnsi="Times New Roman" w:cs="Times New Roman"/>
          <w:lang w:val="en-GB"/>
        </w:rPr>
        <w:t xml:space="preserve">features </w:t>
      </w:r>
      <w:r w:rsidR="005B20AB" w:rsidRPr="00985785">
        <w:rPr>
          <w:rFonts w:ascii="Times New Roman" w:hAnsi="Times New Roman" w:cs="Times New Roman"/>
          <w:lang w:val="en-GB"/>
        </w:rPr>
        <w:t>found</w:t>
      </w:r>
      <w:r w:rsidR="008E6881" w:rsidRPr="00985785">
        <w:rPr>
          <w:rFonts w:ascii="Times New Roman" w:hAnsi="Times New Roman" w:cs="Times New Roman"/>
          <w:lang w:val="en-GB"/>
        </w:rPr>
        <w:t xml:space="preserve"> in i</w:t>
      </w:r>
      <w:r w:rsidR="005B20AB" w:rsidRPr="00985785">
        <w:rPr>
          <w:rFonts w:ascii="Times New Roman" w:hAnsi="Times New Roman" w:cs="Times New Roman"/>
          <w:lang w:val="en-GB"/>
        </w:rPr>
        <w:t>t</w:t>
      </w:r>
      <w:r w:rsidR="008E6881" w:rsidRPr="00985785">
        <w:rPr>
          <w:rFonts w:ascii="Times New Roman" w:hAnsi="Times New Roman" w:cs="Times New Roman"/>
          <w:lang w:val="en-GB"/>
        </w:rPr>
        <w:t>eration</w:t>
      </w:r>
      <w:r w:rsidR="005B20AB" w:rsidRPr="00985785">
        <w:rPr>
          <w:rFonts w:ascii="Times New Roman" w:hAnsi="Times New Roman" w:cs="Times New Roman"/>
          <w:lang w:val="en-GB"/>
        </w:rPr>
        <w:t xml:space="preserve"> one</w:t>
      </w:r>
      <w:r w:rsidR="008E6881" w:rsidRPr="00985785">
        <w:rPr>
          <w:rFonts w:ascii="Times New Roman" w:hAnsi="Times New Roman" w:cs="Times New Roman"/>
          <w:lang w:val="en-GB"/>
        </w:rPr>
        <w:t xml:space="preserve"> </w:t>
      </w:r>
      <w:r w:rsidR="001E34E3" w:rsidRPr="00985785">
        <w:rPr>
          <w:rFonts w:ascii="Times New Roman" w:hAnsi="Times New Roman" w:cs="Times New Roman"/>
          <w:lang w:val="en-GB"/>
        </w:rPr>
        <w:t xml:space="preserve">to classify the </w:t>
      </w:r>
      <w:r w:rsidR="00EF2937" w:rsidRPr="00985785">
        <w:rPr>
          <w:rFonts w:ascii="Times New Roman" w:hAnsi="Times New Roman" w:cs="Times New Roman"/>
          <w:lang w:val="en-GB"/>
        </w:rPr>
        <w:t xml:space="preserve">independent </w:t>
      </w:r>
      <w:r w:rsidR="003557AC" w:rsidRPr="00985785">
        <w:rPr>
          <w:rFonts w:ascii="Times New Roman" w:hAnsi="Times New Roman" w:cs="Times New Roman"/>
          <w:lang w:val="en-GB"/>
        </w:rPr>
        <w:t xml:space="preserve">single </w:t>
      </w:r>
      <w:r w:rsidR="001E34E3" w:rsidRPr="00985785">
        <w:rPr>
          <w:rFonts w:ascii="Times New Roman" w:hAnsi="Times New Roman" w:cs="Times New Roman"/>
          <w:lang w:val="en-GB"/>
        </w:rPr>
        <w:t>words</w:t>
      </w:r>
      <w:r w:rsidR="002469F3" w:rsidRPr="00985785">
        <w:rPr>
          <w:rFonts w:ascii="Times New Roman" w:hAnsi="Times New Roman" w:cs="Times New Roman"/>
          <w:lang w:val="en-GB"/>
        </w:rPr>
        <w:t>.</w:t>
      </w:r>
      <w:r w:rsidR="00210422" w:rsidRPr="00985785">
        <w:rPr>
          <w:rFonts w:ascii="Times New Roman" w:hAnsi="Times New Roman" w:cs="Times New Roman"/>
          <w:lang w:val="en-GB"/>
        </w:rPr>
        <w:t xml:space="preserve"> In this iteration, the project will do the following tasks:</w:t>
      </w:r>
      <w:r w:rsidR="007A6C7C" w:rsidRPr="00985785">
        <w:rPr>
          <w:rFonts w:ascii="Times New Roman" w:hAnsi="Times New Roman" w:cs="Times New Roman"/>
          <w:lang w:val="en-GB"/>
        </w:rPr>
        <w:t xml:space="preserve"> generating the training set for the decision tree</w:t>
      </w:r>
      <w:r w:rsidR="002D5B8D" w:rsidRPr="00985785">
        <w:rPr>
          <w:rFonts w:ascii="Times New Roman" w:hAnsi="Times New Roman" w:cs="Times New Roman"/>
          <w:lang w:val="en-GB"/>
        </w:rPr>
        <w:t>, using ID3 algorithm to generate the decision tree</w:t>
      </w:r>
      <w:r w:rsidR="00B46EF1" w:rsidRPr="00985785">
        <w:rPr>
          <w:rFonts w:ascii="Times New Roman" w:hAnsi="Times New Roman" w:cs="Times New Roman"/>
          <w:lang w:val="en-GB"/>
        </w:rPr>
        <w:t xml:space="preserve">, evaluating the ID3 algorithm and the </w:t>
      </w:r>
      <w:r w:rsidR="000433A9" w:rsidRPr="00985785">
        <w:rPr>
          <w:rFonts w:ascii="Times New Roman" w:hAnsi="Times New Roman" w:cs="Times New Roman"/>
          <w:lang w:val="en-GB"/>
        </w:rPr>
        <w:t xml:space="preserve">regional </w:t>
      </w:r>
      <w:r w:rsidR="00B46EF1" w:rsidRPr="00985785">
        <w:rPr>
          <w:rFonts w:ascii="Times New Roman" w:hAnsi="Times New Roman" w:cs="Times New Roman"/>
          <w:lang w:val="en-GB"/>
        </w:rPr>
        <w:t xml:space="preserve">result of </w:t>
      </w:r>
      <w:r w:rsidR="00D628FD" w:rsidRPr="00985785">
        <w:rPr>
          <w:rFonts w:ascii="Times New Roman" w:hAnsi="Times New Roman" w:cs="Times New Roman"/>
          <w:lang w:val="en-GB"/>
        </w:rPr>
        <w:t>the ID3 decision tree</w:t>
      </w:r>
      <w:r w:rsidR="00564B40" w:rsidRPr="00985785">
        <w:rPr>
          <w:rFonts w:ascii="Times New Roman" w:hAnsi="Times New Roman" w:cs="Times New Roman"/>
          <w:lang w:val="en-GB"/>
        </w:rPr>
        <w:t xml:space="preserve">. In addition, after evaluating the ID3 algorithm, this </w:t>
      </w:r>
      <w:r w:rsidR="00694A4A" w:rsidRPr="00985785">
        <w:rPr>
          <w:rFonts w:ascii="Times New Roman" w:hAnsi="Times New Roman" w:cs="Times New Roman"/>
          <w:lang w:val="en-GB"/>
        </w:rPr>
        <w:t>iteration</w:t>
      </w:r>
      <w:r w:rsidR="00564B40" w:rsidRPr="00985785">
        <w:rPr>
          <w:rFonts w:ascii="Times New Roman" w:hAnsi="Times New Roman" w:cs="Times New Roman"/>
          <w:lang w:val="en-GB"/>
        </w:rPr>
        <w:t xml:space="preserve"> introduces another decision tree</w:t>
      </w:r>
      <w:r w:rsidR="00D628FD" w:rsidRPr="00985785">
        <w:rPr>
          <w:rFonts w:ascii="Times New Roman" w:hAnsi="Times New Roman" w:cs="Times New Roman"/>
          <w:lang w:val="en-GB"/>
        </w:rPr>
        <w:t xml:space="preserve"> </w:t>
      </w:r>
      <w:r w:rsidR="00564B40" w:rsidRPr="00985785">
        <w:rPr>
          <w:rFonts w:ascii="Times New Roman" w:hAnsi="Times New Roman" w:cs="Times New Roman"/>
          <w:lang w:val="en-GB"/>
        </w:rPr>
        <w:t>algorithm (Cart algorithm)</w:t>
      </w:r>
      <w:r w:rsidR="005C0CC0" w:rsidRPr="00985785">
        <w:rPr>
          <w:rFonts w:ascii="Times New Roman" w:hAnsi="Times New Roman" w:cs="Times New Roman"/>
          <w:lang w:val="en-GB"/>
        </w:rPr>
        <w:t xml:space="preserve"> </w:t>
      </w:r>
      <w:r w:rsidR="00564B40" w:rsidRPr="00985785">
        <w:rPr>
          <w:rFonts w:ascii="Times New Roman" w:hAnsi="Times New Roman" w:cs="Times New Roman"/>
          <w:lang w:val="en-GB"/>
        </w:rPr>
        <w:t>and</w:t>
      </w:r>
      <w:r w:rsidR="005C0CC0" w:rsidRPr="00985785">
        <w:rPr>
          <w:rFonts w:ascii="Times New Roman" w:hAnsi="Times New Roman" w:cs="Times New Roman"/>
          <w:lang w:val="en-GB"/>
        </w:rPr>
        <w:t xml:space="preserve"> evaluat</w:t>
      </w:r>
      <w:r w:rsidR="00564B40" w:rsidRPr="00985785">
        <w:rPr>
          <w:rFonts w:ascii="Times New Roman" w:hAnsi="Times New Roman" w:cs="Times New Roman"/>
          <w:lang w:val="en-GB"/>
        </w:rPr>
        <w:t>es</w:t>
      </w:r>
      <w:r w:rsidR="005C0CC0" w:rsidRPr="00985785">
        <w:rPr>
          <w:rFonts w:ascii="Times New Roman" w:hAnsi="Times New Roman" w:cs="Times New Roman"/>
          <w:lang w:val="en-GB"/>
        </w:rPr>
        <w:t xml:space="preserve"> the </w:t>
      </w:r>
      <w:r w:rsidR="0030493A" w:rsidRPr="00985785">
        <w:rPr>
          <w:rFonts w:ascii="Times New Roman" w:hAnsi="Times New Roman" w:cs="Times New Roman"/>
          <w:lang w:val="en-GB"/>
        </w:rPr>
        <w:t>algorithm and</w:t>
      </w:r>
      <w:r w:rsidR="003E2351" w:rsidRPr="00985785">
        <w:rPr>
          <w:rFonts w:ascii="Times New Roman" w:hAnsi="Times New Roman" w:cs="Times New Roman"/>
          <w:lang w:val="en-GB"/>
        </w:rPr>
        <w:t xml:space="preserve"> </w:t>
      </w:r>
      <w:r w:rsidR="000433A9" w:rsidRPr="00985785">
        <w:rPr>
          <w:rFonts w:ascii="Times New Roman" w:hAnsi="Times New Roman" w:cs="Times New Roman"/>
          <w:lang w:val="en-GB"/>
        </w:rPr>
        <w:t xml:space="preserve">regional </w:t>
      </w:r>
      <w:r w:rsidR="00D554AE" w:rsidRPr="00985785">
        <w:rPr>
          <w:rFonts w:ascii="Times New Roman" w:hAnsi="Times New Roman" w:cs="Times New Roman"/>
          <w:lang w:val="en-GB"/>
        </w:rPr>
        <w:t>result and makes recommendations for the next iteration</w:t>
      </w:r>
      <w:r w:rsidR="00D628FD" w:rsidRPr="00985785">
        <w:rPr>
          <w:rFonts w:ascii="Times New Roman" w:hAnsi="Times New Roman" w:cs="Times New Roman"/>
          <w:lang w:val="en-GB"/>
        </w:rPr>
        <w:t>.</w:t>
      </w:r>
    </w:p>
    <w:p w14:paraId="26C79CD5" w14:textId="0EEC9852" w:rsidR="001E34E3" w:rsidRPr="00985785" w:rsidRDefault="00074693" w:rsidP="00C849C8">
      <w:pPr>
        <w:pStyle w:val="a3"/>
        <w:numPr>
          <w:ilvl w:val="1"/>
          <w:numId w:val="8"/>
        </w:numPr>
        <w:spacing w:before="240" w:after="60"/>
        <w:ind w:firstLineChars="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259C3006" w14:textId="346DEC89" w:rsidR="00FF2CA9" w:rsidRPr="00985785" w:rsidRDefault="00FF2CA9" w:rsidP="0026522F">
      <w:pPr>
        <w:spacing w:before="240" w:after="60"/>
        <w:jc w:val="both"/>
        <w:rPr>
          <w:rFonts w:ascii="Times New Roman" w:hAnsi="Times New Roman" w:cs="Times New Roman"/>
          <w:lang w:val="en-GB"/>
        </w:rPr>
      </w:pPr>
      <w:r w:rsidRPr="00985785">
        <w:rPr>
          <w:rFonts w:ascii="Times New Roman" w:hAnsi="Times New Roman" w:cs="Times New Roman"/>
          <w:lang w:val="en-GB"/>
        </w:rPr>
        <w:t xml:space="preserve">In </w:t>
      </w:r>
      <w:r w:rsidR="00922A98" w:rsidRPr="00985785">
        <w:rPr>
          <w:rFonts w:ascii="Times New Roman" w:hAnsi="Times New Roman" w:cs="Times New Roman"/>
          <w:lang w:val="en-GB"/>
        </w:rPr>
        <w:t>this section</w:t>
      </w:r>
      <w:r w:rsidRPr="00985785">
        <w:rPr>
          <w:rFonts w:ascii="Times New Roman" w:hAnsi="Times New Roman" w:cs="Times New Roman"/>
          <w:lang w:val="en-GB"/>
        </w:rPr>
        <w:t xml:space="preserve">, </w:t>
      </w:r>
      <w:r w:rsidR="00922A98" w:rsidRPr="00985785">
        <w:rPr>
          <w:rFonts w:ascii="Times New Roman" w:hAnsi="Times New Roman" w:cs="Times New Roman"/>
          <w:lang w:val="en-GB"/>
        </w:rPr>
        <w:t>the project focuses on the generation process of the training</w:t>
      </w:r>
      <w:r w:rsidR="0026522F" w:rsidRPr="00985785">
        <w:rPr>
          <w:rFonts w:ascii="Times New Roman" w:hAnsi="Times New Roman" w:cs="Times New Roman"/>
          <w:lang w:val="en-GB"/>
        </w:rPr>
        <w:t xml:space="preserve"> data set and the ID3 algorithm.</w:t>
      </w:r>
    </w:p>
    <w:p w14:paraId="39D8ED4A" w14:textId="701C1BD6" w:rsidR="00601845" w:rsidRPr="00985785" w:rsidRDefault="00FF2CA9" w:rsidP="00486234">
      <w:pPr>
        <w:pStyle w:val="a3"/>
        <w:numPr>
          <w:ilvl w:val="0"/>
          <w:numId w:val="27"/>
        </w:numPr>
        <w:spacing w:before="240" w:after="60"/>
        <w:ind w:left="357" w:firstLineChars="0" w:hanging="357"/>
        <w:rPr>
          <w:rFonts w:ascii="Times New Roman" w:hAnsi="Times New Roman" w:cs="Times New Roman"/>
          <w:b/>
          <w:sz w:val="26"/>
          <w:szCs w:val="26"/>
          <w:lang w:val="en-GB"/>
        </w:rPr>
      </w:pPr>
      <w:r w:rsidRPr="00985785">
        <w:rPr>
          <w:rFonts w:ascii="Times New Roman" w:hAnsi="Times New Roman" w:cs="Times New Roman"/>
          <w:b/>
          <w:sz w:val="26"/>
          <w:szCs w:val="26"/>
          <w:lang w:val="en-GB"/>
        </w:rPr>
        <w:t>Training dataset</w:t>
      </w:r>
    </w:p>
    <w:p w14:paraId="0164E299" w14:textId="593F4566" w:rsidR="0026522F" w:rsidRPr="00985785" w:rsidRDefault="00EE0AC7" w:rsidP="00DA57DF">
      <w:pPr>
        <w:jc w:val="both"/>
        <w:rPr>
          <w:rFonts w:ascii="Times New Roman" w:hAnsi="Times New Roman" w:cs="Times New Roman"/>
          <w:lang w:val="en-GB"/>
        </w:rPr>
      </w:pPr>
      <w:r w:rsidRPr="00985785">
        <w:rPr>
          <w:rFonts w:ascii="Times New Roman" w:hAnsi="Times New Roman" w:cs="Times New Roman"/>
          <w:lang w:val="en-GB"/>
        </w:rPr>
        <w:t>The trainin</w:t>
      </w:r>
      <w:r w:rsidR="00E54DC2" w:rsidRPr="00985785">
        <w:rPr>
          <w:rFonts w:ascii="Times New Roman" w:hAnsi="Times New Roman" w:cs="Times New Roman"/>
          <w:lang w:val="en-GB"/>
        </w:rPr>
        <w:t>g dataset is generated by the pr</w:t>
      </w:r>
      <w:r w:rsidRPr="00985785">
        <w:rPr>
          <w:rFonts w:ascii="Times New Roman" w:hAnsi="Times New Roman" w:cs="Times New Roman"/>
          <w:lang w:val="en-GB"/>
        </w:rPr>
        <w:t>oject</w:t>
      </w:r>
      <w:r w:rsidR="00DA57DF" w:rsidRPr="00985785">
        <w:rPr>
          <w:rFonts w:ascii="Times New Roman" w:hAnsi="Times New Roman" w:cs="Times New Roman"/>
          <w:lang w:val="en-GB"/>
        </w:rPr>
        <w:t xml:space="preserve">, containing </w:t>
      </w:r>
      <w:r w:rsidR="00C63259" w:rsidRPr="00985785">
        <w:rPr>
          <w:rFonts w:ascii="Times New Roman" w:hAnsi="Times New Roman" w:cs="Times New Roman"/>
          <w:lang w:val="en-GB"/>
        </w:rPr>
        <w:t>some known regional words and national words</w:t>
      </w:r>
      <w:r w:rsidR="00561452" w:rsidRPr="00985785">
        <w:rPr>
          <w:rFonts w:ascii="Times New Roman" w:hAnsi="Times New Roman" w:cs="Times New Roman"/>
          <w:lang w:val="en-GB"/>
        </w:rPr>
        <w:t xml:space="preserve"> </w:t>
      </w:r>
      <w:r w:rsidR="005739F8" w:rsidRPr="00985785">
        <w:rPr>
          <w:rFonts w:ascii="Times New Roman" w:hAnsi="Times New Roman" w:cs="Times New Roman"/>
          <w:lang w:val="en-GB"/>
        </w:rPr>
        <w:t xml:space="preserve">and the project </w:t>
      </w:r>
      <w:r w:rsidR="00F64ED5" w:rsidRPr="00985785">
        <w:rPr>
          <w:rFonts w:ascii="Times New Roman" w:hAnsi="Times New Roman" w:cs="Times New Roman"/>
          <w:lang w:val="en-GB"/>
        </w:rPr>
        <w:t>initially wanted</w:t>
      </w:r>
      <w:r w:rsidR="005739F8" w:rsidRPr="00985785">
        <w:rPr>
          <w:rFonts w:ascii="Times New Roman" w:hAnsi="Times New Roman" w:cs="Times New Roman"/>
          <w:lang w:val="en-GB"/>
        </w:rPr>
        <w:t xml:space="preserve"> to use 20% of the tota</w:t>
      </w:r>
      <w:r w:rsidR="007C04EE" w:rsidRPr="00985785">
        <w:rPr>
          <w:rFonts w:ascii="Times New Roman" w:hAnsi="Times New Roman" w:cs="Times New Roman"/>
          <w:lang w:val="en-GB"/>
        </w:rPr>
        <w:t>l data</w:t>
      </w:r>
      <w:r w:rsidR="00BA36EB" w:rsidRPr="00985785">
        <w:rPr>
          <w:rFonts w:ascii="Times New Roman" w:hAnsi="Times New Roman" w:cs="Times New Roman"/>
          <w:lang w:val="en-GB"/>
        </w:rPr>
        <w:t xml:space="preserve"> (5289 words)</w:t>
      </w:r>
      <w:r w:rsidR="007C04EE" w:rsidRPr="00985785">
        <w:rPr>
          <w:rFonts w:ascii="Times New Roman" w:hAnsi="Times New Roman" w:cs="Times New Roman"/>
          <w:lang w:val="en-GB"/>
        </w:rPr>
        <w:t xml:space="preserve"> as the training data</w:t>
      </w:r>
      <w:r w:rsidR="005739F8" w:rsidRPr="00985785">
        <w:rPr>
          <w:rFonts w:ascii="Times New Roman" w:hAnsi="Times New Roman" w:cs="Times New Roman"/>
          <w:lang w:val="en-GB"/>
        </w:rPr>
        <w:t>set</w:t>
      </w:r>
      <w:r w:rsidR="000B1566" w:rsidRPr="00985785">
        <w:rPr>
          <w:rFonts w:ascii="Times New Roman" w:hAnsi="Times New Roman" w:cs="Times New Roman"/>
          <w:lang w:val="en-GB"/>
        </w:rPr>
        <w:t>.</w:t>
      </w:r>
      <w:r w:rsidR="00036B99" w:rsidRPr="00985785">
        <w:rPr>
          <w:rFonts w:ascii="Times New Roman" w:hAnsi="Times New Roman" w:cs="Times New Roman"/>
          <w:lang w:val="en-GB"/>
        </w:rPr>
        <w:t xml:space="preserve"> </w:t>
      </w:r>
      <w:r w:rsidR="00760013" w:rsidRPr="00985785">
        <w:rPr>
          <w:rFonts w:ascii="Times New Roman" w:hAnsi="Times New Roman" w:cs="Times New Roman"/>
          <w:lang w:val="en-GB"/>
        </w:rPr>
        <w:t>A</w:t>
      </w:r>
      <w:r w:rsidR="00952283" w:rsidRPr="00985785">
        <w:rPr>
          <w:rFonts w:ascii="Times New Roman" w:hAnsi="Times New Roman" w:cs="Times New Roman"/>
          <w:lang w:val="en-GB"/>
        </w:rPr>
        <w:t xml:space="preserve">ccording to the ‘word with features’ file generated from </w:t>
      </w:r>
      <w:r w:rsidR="00CF0923" w:rsidRPr="00985785">
        <w:rPr>
          <w:rFonts w:ascii="Times New Roman" w:hAnsi="Times New Roman" w:cs="Times New Roman"/>
          <w:lang w:val="en-GB"/>
        </w:rPr>
        <w:t xml:space="preserve">the </w:t>
      </w:r>
      <w:r w:rsidR="00952283" w:rsidRPr="00985785">
        <w:rPr>
          <w:rFonts w:ascii="Times New Roman" w:hAnsi="Times New Roman" w:cs="Times New Roman"/>
          <w:lang w:val="en-GB"/>
        </w:rPr>
        <w:t>iteration one</w:t>
      </w:r>
      <w:r w:rsidR="004B2099" w:rsidRPr="00985785">
        <w:rPr>
          <w:rFonts w:ascii="Times New Roman" w:hAnsi="Times New Roman" w:cs="Times New Roman"/>
          <w:lang w:val="en-GB"/>
        </w:rPr>
        <w:t>,</w:t>
      </w:r>
      <w:r w:rsidR="00952283" w:rsidRPr="00985785">
        <w:rPr>
          <w:rFonts w:ascii="Times New Roman" w:hAnsi="Times New Roman" w:cs="Times New Roman"/>
          <w:lang w:val="en-GB"/>
        </w:rPr>
        <w:t xml:space="preserve"> </w:t>
      </w:r>
      <w:r w:rsidR="00036B99" w:rsidRPr="00985785">
        <w:rPr>
          <w:rFonts w:ascii="Times New Roman" w:hAnsi="Times New Roman" w:cs="Times New Roman"/>
          <w:lang w:val="en-GB"/>
        </w:rPr>
        <w:t>the project found that only one-fifth of the total words</w:t>
      </w:r>
      <w:r w:rsidR="006E00A5" w:rsidRPr="00985785">
        <w:rPr>
          <w:rFonts w:ascii="Times New Roman" w:hAnsi="Times New Roman" w:cs="Times New Roman"/>
          <w:lang w:val="en-GB"/>
        </w:rPr>
        <w:t>’</w:t>
      </w:r>
      <w:r w:rsidR="00036B99" w:rsidRPr="00985785">
        <w:rPr>
          <w:rFonts w:ascii="Times New Roman" w:hAnsi="Times New Roman" w:cs="Times New Roman"/>
          <w:lang w:val="en-GB"/>
        </w:rPr>
        <w:t xml:space="preserve"> shops number is more than ten</w:t>
      </w:r>
      <w:r w:rsidR="00502308" w:rsidRPr="00985785">
        <w:rPr>
          <w:rFonts w:ascii="Times New Roman" w:hAnsi="Times New Roman" w:cs="Times New Roman"/>
          <w:lang w:val="en-GB"/>
        </w:rPr>
        <w:t xml:space="preserve"> and a</w:t>
      </w:r>
      <w:r w:rsidR="00423D91" w:rsidRPr="00985785">
        <w:rPr>
          <w:rFonts w:ascii="Times New Roman" w:hAnsi="Times New Roman" w:cs="Times New Roman"/>
          <w:lang w:val="en-GB"/>
        </w:rPr>
        <w:t>mong</w:t>
      </w:r>
      <w:r w:rsidR="006E00A5" w:rsidRPr="00985785">
        <w:rPr>
          <w:rFonts w:ascii="Times New Roman" w:hAnsi="Times New Roman" w:cs="Times New Roman"/>
          <w:lang w:val="en-GB"/>
        </w:rPr>
        <w:t xml:space="preserve"> these</w:t>
      </w:r>
      <w:r w:rsidR="00423D91" w:rsidRPr="00985785">
        <w:rPr>
          <w:rFonts w:ascii="Times New Roman" w:hAnsi="Times New Roman" w:cs="Times New Roman"/>
          <w:lang w:val="en-GB"/>
        </w:rPr>
        <w:t xml:space="preserve"> </w:t>
      </w:r>
      <w:r w:rsidR="006E00A5" w:rsidRPr="00985785">
        <w:rPr>
          <w:rFonts w:ascii="Times New Roman" w:hAnsi="Times New Roman" w:cs="Times New Roman"/>
          <w:lang w:val="en-GB"/>
        </w:rPr>
        <w:t>words</w:t>
      </w:r>
      <w:r w:rsidR="00423D91" w:rsidRPr="00985785">
        <w:rPr>
          <w:rFonts w:ascii="Times New Roman" w:hAnsi="Times New Roman" w:cs="Times New Roman"/>
          <w:lang w:val="en-GB"/>
        </w:rPr>
        <w:t xml:space="preserve">, most words show </w:t>
      </w:r>
      <w:r w:rsidR="003E4A1E" w:rsidRPr="00985785">
        <w:rPr>
          <w:rFonts w:ascii="Times New Roman" w:hAnsi="Times New Roman" w:cs="Times New Roman"/>
          <w:lang w:val="en-GB"/>
        </w:rPr>
        <w:t xml:space="preserve">obviously </w:t>
      </w:r>
      <w:r w:rsidR="00423D91" w:rsidRPr="00985785">
        <w:rPr>
          <w:rFonts w:ascii="Times New Roman" w:hAnsi="Times New Roman" w:cs="Times New Roman"/>
          <w:lang w:val="en-GB"/>
        </w:rPr>
        <w:t>non-regional features.</w:t>
      </w:r>
      <w:r w:rsidR="0081312E" w:rsidRPr="00985785">
        <w:rPr>
          <w:rFonts w:ascii="Times New Roman" w:hAnsi="Times New Roman" w:cs="Times New Roman"/>
          <w:lang w:val="en-GB"/>
        </w:rPr>
        <w:t xml:space="preserve"> Thus, finding a sufficient number of non-regional words as training data is easy</w:t>
      </w:r>
      <w:r w:rsidR="00A4503C" w:rsidRPr="00985785">
        <w:rPr>
          <w:rFonts w:ascii="Times New Roman" w:hAnsi="Times New Roman" w:cs="Times New Roman"/>
          <w:lang w:val="en-GB"/>
        </w:rPr>
        <w:t xml:space="preserve">. However, </w:t>
      </w:r>
      <w:r w:rsidR="009617B2" w:rsidRPr="00985785">
        <w:rPr>
          <w:rFonts w:ascii="Times New Roman" w:hAnsi="Times New Roman" w:cs="Times New Roman"/>
          <w:lang w:val="en-GB"/>
        </w:rPr>
        <w:t>it’s difficult to find a sufficient number of regional words by observing the data set in the ‘word with features’ file</w:t>
      </w:r>
      <w:r w:rsidR="00760013" w:rsidRPr="00985785">
        <w:rPr>
          <w:rFonts w:ascii="Times New Roman" w:hAnsi="Times New Roman" w:cs="Times New Roman"/>
          <w:lang w:val="en-GB"/>
        </w:rPr>
        <w:t>. That</w:t>
      </w:r>
      <w:r w:rsidR="00426A6E" w:rsidRPr="00985785">
        <w:rPr>
          <w:rFonts w:ascii="Times New Roman" w:hAnsi="Times New Roman" w:cs="Times New Roman"/>
          <w:lang w:val="en-GB"/>
        </w:rPr>
        <w:t xml:space="preserve"> </w:t>
      </w:r>
      <w:r w:rsidR="00760013" w:rsidRPr="00985785">
        <w:rPr>
          <w:rFonts w:ascii="Times New Roman" w:hAnsi="Times New Roman" w:cs="Times New Roman"/>
          <w:lang w:val="en-GB"/>
        </w:rPr>
        <w:t xml:space="preserve">because finding regional words not only requires to observe the geographic maps </w:t>
      </w:r>
      <w:r w:rsidR="00FC7D67" w:rsidRPr="00985785">
        <w:rPr>
          <w:rFonts w:ascii="Times New Roman" w:hAnsi="Times New Roman" w:cs="Times New Roman"/>
          <w:lang w:val="en-GB"/>
        </w:rPr>
        <w:t xml:space="preserve">visualisation result </w:t>
      </w:r>
      <w:r w:rsidR="00760013" w:rsidRPr="00985785">
        <w:rPr>
          <w:rFonts w:ascii="Times New Roman" w:hAnsi="Times New Roman" w:cs="Times New Roman"/>
          <w:lang w:val="en-GB"/>
        </w:rPr>
        <w:t xml:space="preserve">but also influenced by the cognitive of the </w:t>
      </w:r>
      <w:r w:rsidR="0005702E" w:rsidRPr="00985785">
        <w:rPr>
          <w:rFonts w:ascii="Times New Roman" w:hAnsi="Times New Roman" w:cs="Times New Roman"/>
          <w:lang w:val="en-GB"/>
        </w:rPr>
        <w:t>developer</w:t>
      </w:r>
      <w:r w:rsidR="00760013" w:rsidRPr="00985785">
        <w:rPr>
          <w:rFonts w:ascii="Times New Roman" w:hAnsi="Times New Roman" w:cs="Times New Roman"/>
          <w:lang w:val="en-GB"/>
        </w:rPr>
        <w:t>.</w:t>
      </w:r>
      <w:r w:rsidR="006A37F7" w:rsidRPr="00985785">
        <w:rPr>
          <w:rFonts w:ascii="Times New Roman" w:hAnsi="Times New Roman" w:cs="Times New Roman"/>
          <w:lang w:val="en-GB"/>
        </w:rPr>
        <w:t xml:space="preserve"> In the process of generating a training set</w:t>
      </w:r>
      <w:r w:rsidR="00E3444A" w:rsidRPr="00985785">
        <w:rPr>
          <w:rFonts w:ascii="Times New Roman" w:hAnsi="Times New Roman" w:cs="Times New Roman"/>
          <w:lang w:val="en-GB"/>
        </w:rPr>
        <w:t xml:space="preserve"> for the first time</w:t>
      </w:r>
      <w:r w:rsidR="006A37F7" w:rsidRPr="00985785">
        <w:rPr>
          <w:rFonts w:ascii="Times New Roman" w:hAnsi="Times New Roman" w:cs="Times New Roman"/>
          <w:lang w:val="en-GB"/>
        </w:rPr>
        <w:t xml:space="preserve">, the cognition of the </w:t>
      </w:r>
      <w:r w:rsidR="0005702E" w:rsidRPr="00985785">
        <w:rPr>
          <w:rFonts w:ascii="Times New Roman" w:hAnsi="Times New Roman" w:cs="Times New Roman"/>
          <w:lang w:val="en-GB"/>
        </w:rPr>
        <w:t xml:space="preserve">developer </w:t>
      </w:r>
      <w:r w:rsidR="006A37F7" w:rsidRPr="00985785">
        <w:rPr>
          <w:rFonts w:ascii="Times New Roman" w:hAnsi="Times New Roman" w:cs="Times New Roman"/>
          <w:lang w:val="en-GB"/>
        </w:rPr>
        <w:t>becomes the biggest obstacle to select regional</w:t>
      </w:r>
      <w:r w:rsidR="00E3444A" w:rsidRPr="00985785">
        <w:rPr>
          <w:rFonts w:ascii="Times New Roman" w:hAnsi="Times New Roman" w:cs="Times New Roman"/>
          <w:lang w:val="en-GB"/>
        </w:rPr>
        <w:t xml:space="preserve"> word, because </w:t>
      </w:r>
      <w:r w:rsidR="00E44138" w:rsidRPr="00985785">
        <w:rPr>
          <w:rFonts w:ascii="Times New Roman" w:hAnsi="Times New Roman" w:cs="Times New Roman"/>
          <w:lang w:val="en-GB"/>
        </w:rPr>
        <w:t>there are many seemingly common words</w:t>
      </w:r>
      <w:r w:rsidR="006A37F7" w:rsidRPr="00985785">
        <w:rPr>
          <w:rFonts w:ascii="Times New Roman" w:hAnsi="Times New Roman" w:cs="Times New Roman"/>
          <w:lang w:val="en-GB"/>
        </w:rPr>
        <w:t xml:space="preserve"> </w:t>
      </w:r>
      <w:r w:rsidR="00E3444A" w:rsidRPr="00985785">
        <w:rPr>
          <w:rFonts w:ascii="Times New Roman" w:hAnsi="Times New Roman" w:cs="Times New Roman"/>
          <w:lang w:val="en-GB"/>
        </w:rPr>
        <w:t>such as ‘securely’ and ‘</w:t>
      </w:r>
      <w:r w:rsidR="00E3444A" w:rsidRPr="00985785">
        <w:rPr>
          <w:rFonts w:ascii="Times New Roman" w:eastAsiaTheme="minorEastAsia" w:hAnsi="Times New Roman" w:cs="Times New Roman"/>
          <w:bCs/>
          <w:color w:val="000000"/>
        </w:rPr>
        <w:t>instantly</w:t>
      </w:r>
      <w:r w:rsidR="00E3444A" w:rsidRPr="00985785">
        <w:rPr>
          <w:rFonts w:ascii="Times New Roman" w:hAnsi="Times New Roman" w:cs="Times New Roman"/>
          <w:lang w:val="en-GB"/>
        </w:rPr>
        <w:t xml:space="preserve">’ </w:t>
      </w:r>
      <w:r w:rsidR="00E44138" w:rsidRPr="00985785">
        <w:rPr>
          <w:rFonts w:ascii="Times New Roman" w:hAnsi="Times New Roman" w:cs="Times New Roman"/>
          <w:lang w:val="en-GB"/>
        </w:rPr>
        <w:t>have</w:t>
      </w:r>
      <w:r w:rsidR="001D0E8B" w:rsidRPr="00985785">
        <w:rPr>
          <w:rFonts w:ascii="Times New Roman" w:hAnsi="Times New Roman" w:cs="Times New Roman"/>
          <w:lang w:val="en-GB"/>
        </w:rPr>
        <w:t xml:space="preserve"> some of</w:t>
      </w:r>
      <w:r w:rsidR="00E44138" w:rsidRPr="00985785">
        <w:rPr>
          <w:rFonts w:ascii="Times New Roman" w:hAnsi="Times New Roman" w:cs="Times New Roman"/>
          <w:lang w:val="en-GB"/>
        </w:rPr>
        <w:t xml:space="preserve"> regional features. </w:t>
      </w:r>
      <w:r w:rsidR="00F64ED5" w:rsidRPr="00985785">
        <w:rPr>
          <w:rFonts w:ascii="Times New Roman" w:hAnsi="Times New Roman" w:cs="Times New Roman"/>
          <w:lang w:val="en-GB"/>
        </w:rPr>
        <w:t xml:space="preserve">The project though that although these words have some regional words features, they do not have all the features. As a consequence, </w:t>
      </w:r>
      <w:r w:rsidR="006A644B" w:rsidRPr="00985785">
        <w:rPr>
          <w:rFonts w:ascii="Times New Roman" w:hAnsi="Times New Roman" w:cs="Times New Roman"/>
          <w:lang w:val="en-GB"/>
        </w:rPr>
        <w:t>the project did not add these words</w:t>
      </w:r>
      <w:r w:rsidR="00896B27" w:rsidRPr="00985785">
        <w:rPr>
          <w:rFonts w:ascii="Times New Roman" w:hAnsi="Times New Roman" w:cs="Times New Roman"/>
          <w:lang w:val="en-GB"/>
        </w:rPr>
        <w:t xml:space="preserve"> with their features</w:t>
      </w:r>
      <w:r w:rsidR="006A644B" w:rsidRPr="00985785">
        <w:rPr>
          <w:rFonts w:ascii="Times New Roman" w:hAnsi="Times New Roman" w:cs="Times New Roman"/>
          <w:lang w:val="en-GB"/>
        </w:rPr>
        <w:t xml:space="preserve"> into the training dataset. </w:t>
      </w:r>
      <w:r w:rsidR="00B272DF" w:rsidRPr="00985785">
        <w:rPr>
          <w:rFonts w:ascii="Times New Roman" w:hAnsi="Times New Roman" w:cs="Times New Roman"/>
          <w:lang w:val="en-GB"/>
        </w:rPr>
        <w:t xml:space="preserve">In the end, the project </w:t>
      </w:r>
      <w:r w:rsidR="000F46DE" w:rsidRPr="00985785">
        <w:rPr>
          <w:rFonts w:ascii="Times New Roman" w:hAnsi="Times New Roman" w:cs="Times New Roman"/>
          <w:lang w:val="en-GB"/>
        </w:rPr>
        <w:t xml:space="preserve">just </w:t>
      </w:r>
      <w:r w:rsidR="00B272DF" w:rsidRPr="00985785">
        <w:rPr>
          <w:rFonts w:ascii="Times New Roman" w:hAnsi="Times New Roman" w:cs="Times New Roman"/>
          <w:lang w:val="en-GB"/>
        </w:rPr>
        <w:t>defined twenty-five regional words, most of them were dish name</w:t>
      </w:r>
      <w:r w:rsidR="00656A31" w:rsidRPr="00985785">
        <w:rPr>
          <w:rFonts w:ascii="Times New Roman" w:hAnsi="Times New Roman" w:cs="Times New Roman"/>
          <w:lang w:val="en-GB"/>
        </w:rPr>
        <w:t>s</w:t>
      </w:r>
      <w:r w:rsidR="00B272DF" w:rsidRPr="00985785">
        <w:rPr>
          <w:rFonts w:ascii="Times New Roman" w:hAnsi="Times New Roman" w:cs="Times New Roman"/>
          <w:lang w:val="en-GB"/>
        </w:rPr>
        <w:t xml:space="preserve"> and others were place name</w:t>
      </w:r>
      <w:r w:rsidR="00656A31" w:rsidRPr="00985785">
        <w:rPr>
          <w:rFonts w:ascii="Times New Roman" w:hAnsi="Times New Roman" w:cs="Times New Roman"/>
          <w:lang w:val="en-GB"/>
        </w:rPr>
        <w:t>s</w:t>
      </w:r>
      <w:r w:rsidR="00B272DF" w:rsidRPr="00985785">
        <w:rPr>
          <w:rFonts w:ascii="Times New Roman" w:hAnsi="Times New Roman" w:cs="Times New Roman"/>
          <w:lang w:val="en-GB"/>
        </w:rPr>
        <w:t xml:space="preserve"> such as ‘</w:t>
      </w:r>
      <w:proofErr w:type="spellStart"/>
      <w:r w:rsidR="00B272DF" w:rsidRPr="00985785">
        <w:rPr>
          <w:rFonts w:ascii="Times New Roman" w:eastAsiaTheme="minorEastAsia" w:hAnsi="Times New Roman" w:cs="Times New Roman"/>
          <w:bCs/>
          <w:color w:val="000000"/>
        </w:rPr>
        <w:t>yorkshire</w:t>
      </w:r>
      <w:proofErr w:type="spellEnd"/>
      <w:r w:rsidR="00B272DF" w:rsidRPr="00985785">
        <w:rPr>
          <w:rFonts w:ascii="Times New Roman" w:hAnsi="Times New Roman" w:cs="Times New Roman"/>
          <w:lang w:val="en-GB"/>
        </w:rPr>
        <w:t>’</w:t>
      </w:r>
      <w:r w:rsidR="00AE0EA4" w:rsidRPr="00985785">
        <w:rPr>
          <w:rFonts w:ascii="Times New Roman" w:hAnsi="Times New Roman" w:cs="Times New Roman"/>
          <w:lang w:val="en-GB"/>
        </w:rPr>
        <w:t>.</w:t>
      </w:r>
      <w:r w:rsidR="005B47AF" w:rsidRPr="00985785">
        <w:rPr>
          <w:rFonts w:ascii="Times New Roman" w:hAnsi="Times New Roman" w:cs="Times New Roman"/>
          <w:lang w:val="en-GB"/>
        </w:rPr>
        <w:t xml:space="preserve"> Besides, there were seventy non-regional words </w:t>
      </w:r>
      <w:r w:rsidR="00712B5C" w:rsidRPr="00985785">
        <w:rPr>
          <w:rFonts w:ascii="Times New Roman" w:hAnsi="Times New Roman" w:cs="Times New Roman"/>
          <w:lang w:val="en-GB"/>
        </w:rPr>
        <w:t xml:space="preserve">were </w:t>
      </w:r>
      <w:r w:rsidR="005B47AF" w:rsidRPr="00985785">
        <w:rPr>
          <w:rFonts w:ascii="Times New Roman" w:hAnsi="Times New Roman" w:cs="Times New Roman"/>
          <w:lang w:val="en-GB"/>
        </w:rPr>
        <w:t xml:space="preserve">added to the training </w:t>
      </w:r>
      <w:r w:rsidR="00A32A0E" w:rsidRPr="00985785">
        <w:rPr>
          <w:rFonts w:ascii="Times New Roman" w:hAnsi="Times New Roman" w:cs="Times New Roman"/>
          <w:lang w:val="en-GB"/>
        </w:rPr>
        <w:t>data</w:t>
      </w:r>
      <w:r w:rsidR="005B47AF" w:rsidRPr="00985785">
        <w:rPr>
          <w:rFonts w:ascii="Times New Roman" w:hAnsi="Times New Roman" w:cs="Times New Roman"/>
          <w:lang w:val="en-GB"/>
        </w:rPr>
        <w:t>set</w:t>
      </w:r>
      <w:r w:rsidR="00E36517" w:rsidRPr="00985785">
        <w:rPr>
          <w:rFonts w:ascii="Times New Roman" w:hAnsi="Times New Roman" w:cs="Times New Roman"/>
          <w:lang w:val="en-GB"/>
        </w:rPr>
        <w:t>,</w:t>
      </w:r>
      <w:r w:rsidR="000C6AB9" w:rsidRPr="00985785">
        <w:rPr>
          <w:rFonts w:ascii="Times New Roman" w:hAnsi="Times New Roman" w:cs="Times New Roman"/>
          <w:lang w:val="en-GB"/>
        </w:rPr>
        <w:t xml:space="preserve"> then the project used this dataset to generate the ID3 algorithm decision tree.</w:t>
      </w:r>
    </w:p>
    <w:p w14:paraId="1B827751" w14:textId="6C39747E" w:rsidR="00662AC0" w:rsidRPr="00985785" w:rsidRDefault="0026522F" w:rsidP="00486234">
      <w:pPr>
        <w:pStyle w:val="a3"/>
        <w:numPr>
          <w:ilvl w:val="0"/>
          <w:numId w:val="27"/>
        </w:numPr>
        <w:spacing w:before="240" w:after="60"/>
        <w:ind w:left="357" w:firstLineChars="0" w:hanging="357"/>
        <w:rPr>
          <w:rFonts w:ascii="Times New Roman" w:hAnsi="Times New Roman" w:cs="Times New Roman"/>
          <w:sz w:val="26"/>
          <w:szCs w:val="26"/>
          <w:lang w:val="en-GB"/>
        </w:rPr>
      </w:pPr>
      <w:r w:rsidRPr="00985785">
        <w:rPr>
          <w:rFonts w:ascii="Times New Roman" w:hAnsi="Times New Roman" w:cs="Times New Roman"/>
          <w:b/>
          <w:sz w:val="26"/>
          <w:szCs w:val="26"/>
          <w:lang w:val="en-GB"/>
        </w:rPr>
        <w:t>ID3</w:t>
      </w:r>
      <w:r w:rsidRPr="00985785">
        <w:rPr>
          <w:rFonts w:ascii="Times New Roman" w:hAnsi="Times New Roman" w:cs="Times New Roman"/>
          <w:sz w:val="26"/>
          <w:szCs w:val="26"/>
          <w:lang w:val="en-GB"/>
        </w:rPr>
        <w:t xml:space="preserve"> </w:t>
      </w:r>
      <w:r w:rsidR="00F33C9E" w:rsidRPr="00985785">
        <w:rPr>
          <w:rFonts w:ascii="Times New Roman" w:hAnsi="Times New Roman" w:cs="Times New Roman"/>
          <w:b/>
          <w:sz w:val="26"/>
          <w:szCs w:val="26"/>
          <w:lang w:val="en-GB"/>
        </w:rPr>
        <w:t>A</w:t>
      </w:r>
      <w:r w:rsidRPr="00985785">
        <w:rPr>
          <w:rFonts w:ascii="Times New Roman" w:hAnsi="Times New Roman" w:cs="Times New Roman"/>
          <w:b/>
          <w:sz w:val="26"/>
          <w:szCs w:val="26"/>
          <w:lang w:val="en-GB"/>
        </w:rPr>
        <w:t>lgorithm</w:t>
      </w:r>
    </w:p>
    <w:p w14:paraId="3A46060F" w14:textId="77777777" w:rsidR="00E83091" w:rsidRPr="00985785" w:rsidRDefault="00E83091" w:rsidP="00E83091">
      <w:pPr>
        <w:jc w:val="both"/>
        <w:rPr>
          <w:rFonts w:ascii="Times New Roman" w:hAnsi="Times New Roman" w:cs="Times New Roman"/>
        </w:rPr>
      </w:pPr>
      <w:r w:rsidRPr="00985785">
        <w:rPr>
          <w:rFonts w:ascii="Times New Roman" w:hAnsi="Times New Roman" w:cs="Times New Roman"/>
          <w:lang w:val="en-GB"/>
        </w:rPr>
        <w:t xml:space="preserve">ID3 algorithm constructs decision tree by selecting most useful features [35]. These features can make the classification of data set more effective. Thus, the project requires an algorithm to measure the suitability of features and select features. The Entropy can measure the impurity of training dataset [21] that the greater the entropy, the more </w:t>
      </w:r>
      <w:r w:rsidRPr="00985785">
        <w:rPr>
          <w:rFonts w:ascii="Times New Roman" w:hAnsi="Times New Roman" w:cs="Times New Roman"/>
          <w:lang w:val="en-GB"/>
        </w:rPr>
        <w:lastRenderedPageBreak/>
        <w:t xml:space="preserve">complex the information. As a consequence, the project can use the information gain which is </w:t>
      </w:r>
      <w:r w:rsidRPr="00985785">
        <w:rPr>
          <w:rFonts w:ascii="Times New Roman" w:hAnsi="Times New Roman" w:cs="Times New Roman"/>
        </w:rPr>
        <w:t>the amount of entropy lost by adding a feature</w:t>
      </w:r>
      <w:r w:rsidRPr="00985785">
        <w:rPr>
          <w:rFonts w:ascii="Times New Roman" w:hAnsi="Times New Roman" w:cs="Times New Roman"/>
          <w:lang w:val="en-GB"/>
        </w:rPr>
        <w:t xml:space="preserve"> to select representative features.</w:t>
      </w:r>
    </w:p>
    <w:p w14:paraId="2B632F63" w14:textId="77777777" w:rsidR="00E83091" w:rsidRPr="00985785" w:rsidRDefault="00E83091" w:rsidP="00E83091">
      <w:pPr>
        <w:rPr>
          <w:rFonts w:ascii="Times New Roman" w:hAnsi="Times New Roman" w:cs="Times New Roman"/>
          <w:lang w:val="en-GB"/>
        </w:rPr>
      </w:pPr>
      <w:r w:rsidRPr="00985785">
        <w:rPr>
          <w:rFonts w:ascii="Times New Roman" w:hAnsi="Times New Roman" w:cs="Times New Roman"/>
          <w:lang w:val="en-GB"/>
        </w:rPr>
        <w:t>Entropy:</w:t>
      </w:r>
    </w:p>
    <w:p w14:paraId="171DBCD0" w14:textId="77777777" w:rsidR="00E83091" w:rsidRPr="00985785" w:rsidRDefault="00E83091" w:rsidP="00E83091">
      <w:pPr>
        <w:rPr>
          <w:rFonts w:ascii="Times New Roman" w:hAnsi="Times New Roman" w:cs="Times New Roman"/>
          <w:kern w:val="2"/>
          <w:lang w:val="en-GB"/>
        </w:rPr>
      </w:pPr>
      <m:oMathPara>
        <m:oMathParaPr>
          <m:jc m:val="left"/>
        </m:oMathParaPr>
        <m:oMath>
          <m:r>
            <w:rPr>
              <w:rFonts w:ascii="Cambria Math" w:hAnsi="Cambria Math" w:cs="Times New Roman"/>
              <w:lang w:val="en-GB"/>
            </w:rPr>
            <m:t>H(X)=-</m:t>
          </m:r>
          <m:nary>
            <m:naryPr>
              <m:chr m:val="∑"/>
              <m:limLoc m:val="subSup"/>
              <m:ctrlPr>
                <w:rPr>
                  <w:rFonts w:ascii="Cambria Math" w:eastAsiaTheme="minorEastAsia" w:hAnsi="Cambria Math" w:cs="Times New Roman"/>
                  <w:i/>
                  <w:kern w:val="2"/>
                  <w:lang w:val="en-GB"/>
                </w:rPr>
              </m:ctrlPr>
            </m:naryPr>
            <m:sub>
              <m:r>
                <w:rPr>
                  <w:rFonts w:ascii="Cambria Math" w:hAnsi="Cambria Math" w:cs="Times New Roman"/>
                  <w:lang w:val="en-GB"/>
                </w:rPr>
                <m:t>i=1</m:t>
              </m:r>
            </m:sub>
            <m:sup>
              <m:r>
                <w:rPr>
                  <w:rFonts w:ascii="Cambria Math" w:hAnsi="Cambria Math" w:cs="Times New Roman"/>
                  <w:lang w:val="en-GB"/>
                </w:rPr>
                <m:t>n</m:t>
              </m:r>
            </m:sup>
            <m:e>
              <m:r>
                <w:rPr>
                  <w:rFonts w:ascii="Cambria Math" w:hAnsi="Cambria Math" w:cs="Times New Roman"/>
                  <w:lang w:val="en-GB"/>
                </w:rPr>
                <m:t>p(</m:t>
              </m:r>
              <m:sSub>
                <m:sSubPr>
                  <m:ctrlPr>
                    <w:rPr>
                      <w:rFonts w:ascii="Cambria Math" w:eastAsiaTheme="minorEastAsia" w:hAnsi="Cambria Math" w:cs="Times New Roman"/>
                      <w:i/>
                      <w:kern w:val="2"/>
                      <w:lang w:val="en-GB"/>
                    </w:rPr>
                  </m:ctrlPr>
                </m:sSubPr>
                <m:e>
                  <m:r>
                    <w:rPr>
                      <w:rFonts w:ascii="Cambria Math" w:hAnsi="Cambria Math" w:cs="Times New Roman"/>
                      <w:lang w:val="en-GB"/>
                    </w:rPr>
                    <m:t>x</m:t>
                  </m:r>
                </m:e>
                <m:sub>
                  <m:r>
                    <w:rPr>
                      <w:rFonts w:ascii="Cambria Math" w:hAnsi="Cambria Math" w:cs="Times New Roman"/>
                      <w:lang w:val="en-GB"/>
                    </w:rPr>
                    <m:t>i</m:t>
                  </m:r>
                </m:sub>
              </m:sSub>
              <m:r>
                <w:rPr>
                  <w:rFonts w:ascii="Cambria Math" w:hAnsi="Cambria Math" w:cs="Times New Roman"/>
                  <w:lang w:val="en-GB"/>
                </w:rPr>
                <m:t>)</m:t>
              </m:r>
            </m:e>
          </m:nary>
          <m:func>
            <m:funcPr>
              <m:ctrlPr>
                <w:rPr>
                  <w:rFonts w:ascii="Cambria Math" w:eastAsiaTheme="minorEastAsia" w:hAnsi="Cambria Math" w:cs="Times New Roman"/>
                  <w:i/>
                  <w:kern w:val="2"/>
                  <w:lang w:val="en-GB"/>
                </w:rPr>
              </m:ctrlPr>
            </m:funcPr>
            <m:fName>
              <m:sSub>
                <m:sSubPr>
                  <m:ctrlPr>
                    <w:rPr>
                      <w:rFonts w:ascii="Cambria Math" w:eastAsiaTheme="minorEastAsia" w:hAnsi="Cambria Math" w:cs="Times New Roman"/>
                      <w:i/>
                      <w:kern w:val="2"/>
                      <w:lang w:val="en-GB"/>
                    </w:rPr>
                  </m:ctrlPr>
                </m:sSubPr>
                <m:e>
                  <m:r>
                    <m:rPr>
                      <m:sty m:val="p"/>
                    </m:rPr>
                    <w:rPr>
                      <w:rFonts w:ascii="Cambria Math" w:hAnsi="Cambria Math" w:cs="Times New Roman"/>
                      <w:lang w:val="en-GB"/>
                    </w:rPr>
                    <m:t>log</m:t>
                  </m:r>
                </m:e>
                <m:sub>
                  <m:r>
                    <w:rPr>
                      <w:rFonts w:ascii="Cambria Math" w:hAnsi="Cambria Math" w:cs="Times New Roman"/>
                      <w:lang w:val="en-GB"/>
                    </w:rPr>
                    <m:t>2</m:t>
                  </m:r>
                </m:sub>
              </m:sSub>
            </m:fName>
            <m:e>
              <m:r>
                <w:rPr>
                  <w:rFonts w:ascii="Cambria Math" w:hAnsi="Cambria Math" w:cs="Times New Roman"/>
                  <w:lang w:val="en-GB"/>
                </w:rPr>
                <m:t>p(</m:t>
              </m:r>
              <m:sSub>
                <m:sSubPr>
                  <m:ctrlPr>
                    <w:rPr>
                      <w:rFonts w:ascii="Cambria Math" w:eastAsiaTheme="minorEastAsia" w:hAnsi="Cambria Math" w:cs="Times New Roman"/>
                      <w:i/>
                      <w:kern w:val="2"/>
                      <w:lang w:val="en-GB"/>
                    </w:rPr>
                  </m:ctrlPr>
                </m:sSubPr>
                <m:e>
                  <m:r>
                    <w:rPr>
                      <w:rFonts w:ascii="Cambria Math" w:hAnsi="Cambria Math" w:cs="Times New Roman"/>
                      <w:lang w:val="en-GB"/>
                    </w:rPr>
                    <m:t>x</m:t>
                  </m:r>
                </m:e>
                <m:sub>
                  <m:r>
                    <w:rPr>
                      <w:rFonts w:ascii="Cambria Math" w:hAnsi="Cambria Math" w:cs="Times New Roman"/>
                      <w:lang w:val="en-GB"/>
                    </w:rPr>
                    <m:t>i</m:t>
                  </m:r>
                </m:sub>
              </m:sSub>
              <m:r>
                <w:rPr>
                  <w:rFonts w:ascii="Cambria Math" w:hAnsi="Cambria Math" w:cs="Times New Roman"/>
                  <w:lang w:val="en-GB"/>
                </w:rPr>
                <m:t>)</m:t>
              </m:r>
            </m:e>
          </m:func>
        </m:oMath>
      </m:oMathPara>
    </w:p>
    <w:p w14:paraId="6AE134DA" w14:textId="77777777" w:rsidR="00E83091" w:rsidRPr="00985785" w:rsidRDefault="00E83091" w:rsidP="00E83091">
      <w:pPr>
        <w:rPr>
          <w:rFonts w:ascii="Times New Roman" w:hAnsi="Times New Roman" w:cs="Times New Roman"/>
        </w:rPr>
      </w:pPr>
      <w:r w:rsidRPr="00985785">
        <w:rPr>
          <w:rFonts w:ascii="Times New Roman" w:hAnsi="Times New Roman" w:cs="Times New Roman"/>
          <w:lang w:val="en-GB"/>
        </w:rPr>
        <w:t>Information Gain: a represents a feature.</w:t>
      </w:r>
    </w:p>
    <w:p w14:paraId="5CB57F5D" w14:textId="77777777" w:rsidR="00E83091" w:rsidRPr="00985785" w:rsidRDefault="00E83091" w:rsidP="00E83091">
      <w:pPr>
        <w:rPr>
          <w:rFonts w:ascii="Times New Roman" w:hAnsi="Times New Roman" w:cs="Times New Roman"/>
          <w:lang w:val="en-GB"/>
        </w:rPr>
      </w:pPr>
      <m:oMathPara>
        <m:oMathParaPr>
          <m:jc m:val="left"/>
        </m:oMathParaPr>
        <m:oMath>
          <m:r>
            <w:rPr>
              <w:rFonts w:ascii="Cambria Math" w:hAnsi="Cambria Math" w:cs="Times New Roman"/>
              <w:lang w:val="en-GB"/>
            </w:rPr>
            <m:t>IG</m:t>
          </m:r>
          <m:d>
            <m:dPr>
              <m:ctrlPr>
                <w:rPr>
                  <w:rFonts w:ascii="Cambria Math" w:hAnsi="Cambria Math" w:cs="Times New Roman"/>
                  <w:i/>
                  <w:lang w:val="en-GB"/>
                </w:rPr>
              </m:ctrlPr>
            </m:dPr>
            <m:e>
              <m:r>
                <w:rPr>
                  <w:rFonts w:ascii="Cambria Math" w:hAnsi="Cambria Math" w:cs="Times New Roman"/>
                  <w:lang w:val="en-GB"/>
                </w:rPr>
                <m:t>X</m:t>
              </m:r>
            </m:e>
            <m:e>
              <m:r>
                <w:rPr>
                  <w:rFonts w:ascii="Cambria Math" w:hAnsi="Cambria Math" w:cs="Times New Roman"/>
                  <w:lang w:val="en-GB"/>
                </w:rPr>
                <m:t>a</m:t>
              </m:r>
            </m:e>
          </m:d>
          <m:r>
            <w:rPr>
              <w:rFonts w:ascii="Cambria Math" w:hAnsi="Cambria Math" w:cs="Times New Roman"/>
              <w:lang w:val="en-GB"/>
            </w:rPr>
            <m:t>=H</m:t>
          </m:r>
          <m:d>
            <m:dPr>
              <m:ctrlPr>
                <w:rPr>
                  <w:rFonts w:ascii="Cambria Math" w:hAnsi="Cambria Math" w:cs="Times New Roman"/>
                  <w:i/>
                  <w:lang w:val="en-GB"/>
                </w:rPr>
              </m:ctrlPr>
            </m:dPr>
            <m:e>
              <m:r>
                <w:rPr>
                  <w:rFonts w:ascii="Cambria Math" w:hAnsi="Cambria Math" w:cs="Times New Roman"/>
                  <w:lang w:val="en-GB"/>
                </w:rPr>
                <m:t>X</m:t>
              </m:r>
            </m:e>
          </m:d>
          <m:r>
            <w:rPr>
              <w:rFonts w:ascii="Cambria Math" w:hAnsi="Cambria Math" w:cs="Times New Roman"/>
              <w:lang w:val="en-GB"/>
            </w:rPr>
            <m:t>-H(X|a)</m:t>
          </m:r>
        </m:oMath>
      </m:oMathPara>
    </w:p>
    <w:p w14:paraId="39E3E97A" w14:textId="77777777" w:rsidR="00E83091" w:rsidRPr="00985785" w:rsidRDefault="00E83091" w:rsidP="00E83091">
      <w:pPr>
        <w:rPr>
          <w:rFonts w:ascii="Times New Roman" w:hAnsi="Times New Roman" w:cs="Times New Roman"/>
          <w:lang w:val="en-GB"/>
        </w:rPr>
      </w:pPr>
      <w:r w:rsidRPr="00985785">
        <w:rPr>
          <w:rFonts w:ascii="Times New Roman" w:hAnsi="Times New Roman" w:cs="Times New Roman"/>
          <w:lang w:val="en-GB"/>
        </w:rPr>
        <w:t>The decision tree construction process of ID3 algorithm is divided into the following steps:</w:t>
      </w:r>
    </w:p>
    <w:p w14:paraId="7780CD3A" w14:textId="426470D3"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Loading training dataset</w:t>
      </w:r>
      <w:r w:rsidR="00896B27" w:rsidRPr="00985785">
        <w:rPr>
          <w:rFonts w:ascii="Times New Roman" w:hAnsi="Times New Roman" w:cs="Times New Roman"/>
          <w:lang w:val="en-GB"/>
        </w:rPr>
        <w:t xml:space="preserve"> generated in the 4.1.1</w:t>
      </w:r>
      <w:r w:rsidRPr="00985785">
        <w:rPr>
          <w:rFonts w:ascii="Times New Roman" w:hAnsi="Times New Roman" w:cs="Times New Roman"/>
          <w:lang w:val="en-GB"/>
        </w:rPr>
        <w:t xml:space="preserve">. </w:t>
      </w:r>
    </w:p>
    <w:p w14:paraId="234E1718" w14:textId="77777777" w:rsidR="00E83091" w:rsidRPr="00985785" w:rsidRDefault="00E83091" w:rsidP="00E83091">
      <w:pPr>
        <w:pStyle w:val="a3"/>
        <w:numPr>
          <w:ilvl w:val="0"/>
          <w:numId w:val="34"/>
        </w:numPr>
        <w:ind w:firstLineChars="0"/>
        <w:rPr>
          <w:rFonts w:ascii="Times New Roman" w:hAnsi="Times New Roman" w:cs="Times New Roman"/>
          <w:b/>
          <w:lang w:val="en-GB"/>
        </w:rPr>
      </w:pPr>
      <w:r w:rsidRPr="00985785">
        <w:rPr>
          <w:rFonts w:ascii="Times New Roman" w:hAnsi="Times New Roman" w:cs="Times New Roman"/>
          <w:lang w:val="en-GB"/>
        </w:rPr>
        <w:t>Calculating the Entropy.</w:t>
      </w:r>
    </w:p>
    <w:p w14:paraId="05D8B24A" w14:textId="77777777" w:rsidR="00E83091" w:rsidRPr="00985785" w:rsidRDefault="00E83091" w:rsidP="00E83091">
      <w:pPr>
        <w:pStyle w:val="a3"/>
        <w:numPr>
          <w:ilvl w:val="0"/>
          <w:numId w:val="34"/>
        </w:numPr>
        <w:ind w:firstLineChars="0"/>
        <w:rPr>
          <w:rFonts w:ascii="Times New Roman" w:hAnsi="Times New Roman" w:cs="Times New Roman"/>
          <w:b/>
          <w:lang w:val="en-GB"/>
        </w:rPr>
      </w:pPr>
      <w:r w:rsidRPr="00985785">
        <w:rPr>
          <w:rFonts w:ascii="Times New Roman" w:hAnsi="Times New Roman" w:cs="Times New Roman"/>
          <w:lang w:val="en-GB"/>
        </w:rPr>
        <w:t>Data segmentation based on optimal segmentation feature.</w:t>
      </w:r>
    </w:p>
    <w:p w14:paraId="653C67B2" w14:textId="77777777"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Selecting the best segmentation feature based on the maximum information gain.</w:t>
      </w:r>
    </w:p>
    <w:p w14:paraId="5962F4F3" w14:textId="77777777" w:rsidR="00E83091" w:rsidRPr="00985785" w:rsidRDefault="00E83091" w:rsidP="00E83091">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Recursively building a decision tree.</w:t>
      </w:r>
    </w:p>
    <w:p w14:paraId="6054C74F" w14:textId="5EA90CF1" w:rsidR="006155BE" w:rsidRPr="00985785" w:rsidRDefault="00E83091" w:rsidP="006155BE">
      <w:pPr>
        <w:pStyle w:val="a3"/>
        <w:numPr>
          <w:ilvl w:val="0"/>
          <w:numId w:val="34"/>
        </w:numPr>
        <w:ind w:firstLineChars="0"/>
        <w:rPr>
          <w:rFonts w:ascii="Times New Roman" w:hAnsi="Times New Roman" w:cs="Times New Roman"/>
          <w:lang w:val="en-GB"/>
        </w:rPr>
      </w:pPr>
      <w:r w:rsidRPr="00985785">
        <w:rPr>
          <w:rFonts w:ascii="Times New Roman" w:hAnsi="Times New Roman" w:cs="Times New Roman"/>
          <w:lang w:val="en-GB"/>
        </w:rPr>
        <w:t>Sample classification.</w:t>
      </w:r>
    </w:p>
    <w:p w14:paraId="1E9D82DC" w14:textId="2340A13D" w:rsidR="001E34E3" w:rsidRPr="00985785" w:rsidRDefault="00074693" w:rsidP="00EE39BC">
      <w:pPr>
        <w:pStyle w:val="a3"/>
        <w:numPr>
          <w:ilvl w:val="1"/>
          <w:numId w:val="8"/>
        </w:numPr>
        <w:spacing w:before="240" w:after="60"/>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Findings</w:t>
      </w:r>
    </w:p>
    <w:p w14:paraId="01767310" w14:textId="49959605" w:rsidR="00A605EB" w:rsidRPr="00985785" w:rsidRDefault="00A605EB" w:rsidP="00A605EB">
      <w:pPr>
        <w:spacing w:before="240" w:after="60"/>
        <w:jc w:val="center"/>
        <w:rPr>
          <w:rFonts w:ascii="Times New Roman" w:hAnsi="Times New Roman" w:cs="Times New Roman"/>
          <w:b/>
          <w:sz w:val="26"/>
          <w:szCs w:val="26"/>
          <w:lang w:val="en-GB"/>
        </w:rPr>
      </w:pPr>
      <w:r w:rsidRPr="00985785">
        <w:rPr>
          <w:rFonts w:ascii="Times New Roman" w:hAnsi="Times New Roman" w:cs="Times New Roman"/>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Pr="00985785" w:rsidRDefault="00A605EB" w:rsidP="004F0C7B">
      <w:pPr>
        <w:jc w:val="center"/>
        <w:rPr>
          <w:rFonts w:ascii="Times New Roman" w:hAnsi="Times New Roman" w:cs="Times New Roman"/>
          <w:b/>
          <w:lang w:val="en-GB"/>
        </w:rPr>
      </w:pPr>
      <w:r w:rsidRPr="00985785">
        <w:rPr>
          <w:rFonts w:ascii="Times New Roman" w:hAnsi="Times New Roman" w:cs="Times New Roman"/>
          <w:b/>
          <w:lang w:val="en-GB"/>
        </w:rPr>
        <w:t xml:space="preserve">Figure </w:t>
      </w:r>
      <w:r w:rsidR="004F0C7B" w:rsidRPr="00985785">
        <w:rPr>
          <w:rFonts w:ascii="Times New Roman" w:hAnsi="Times New Roman" w:cs="Times New Roman"/>
          <w:b/>
          <w:lang w:val="en-GB"/>
        </w:rPr>
        <w:t>4: ID3 algorithm decision tree</w:t>
      </w:r>
    </w:p>
    <w:p w14:paraId="5043F82A" w14:textId="443356F4" w:rsidR="004F0C7B" w:rsidRPr="00985785" w:rsidRDefault="00803D3D" w:rsidP="004F0C7B">
      <w:pPr>
        <w:widowControl w:val="0"/>
        <w:tabs>
          <w:tab w:val="left" w:pos="543"/>
        </w:tabs>
        <w:autoSpaceDE w:val="0"/>
        <w:autoSpaceDN w:val="0"/>
        <w:adjustRightInd w:val="0"/>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rPr>
        <w:t xml:space="preserve">Fig. 4 is the </w:t>
      </w:r>
      <w:r w:rsidR="00F20F5A" w:rsidRPr="00985785">
        <w:rPr>
          <w:rFonts w:ascii="Times New Roman" w:eastAsiaTheme="minorEastAsia" w:hAnsi="Times New Roman" w:cs="Times New Roman"/>
          <w:bCs/>
          <w:color w:val="000000"/>
        </w:rPr>
        <w:t xml:space="preserve">decision tree </w:t>
      </w:r>
      <w:r w:rsidRPr="00985785">
        <w:rPr>
          <w:rFonts w:ascii="Times New Roman" w:eastAsiaTheme="minorEastAsia" w:hAnsi="Times New Roman" w:cs="Times New Roman"/>
          <w:bCs/>
          <w:color w:val="000000"/>
        </w:rPr>
        <w:t>result of ID3 algorithm, where 0 represents non-regional words and 1 represents regional words</w:t>
      </w:r>
      <w:r w:rsidRPr="00985785">
        <w:rPr>
          <w:rFonts w:ascii="Times New Roman" w:eastAsiaTheme="minorEastAsia" w:hAnsi="Times New Roman" w:cs="Times New Roman"/>
          <w:bCs/>
          <w:color w:val="000000"/>
          <w:lang w:val="en-GB"/>
        </w:rPr>
        <w:t>.</w:t>
      </w:r>
      <w:r w:rsidRPr="00985785">
        <w:rPr>
          <w:rFonts w:ascii="Times New Roman" w:eastAsiaTheme="minorEastAsia" w:hAnsi="Times New Roman" w:cs="Times New Roman"/>
          <w:bCs/>
          <w:color w:val="000000"/>
        </w:rPr>
        <w:t xml:space="preserve"> </w:t>
      </w:r>
      <w:r w:rsidR="004F0C7B" w:rsidRPr="00985785">
        <w:rPr>
          <w:rFonts w:ascii="Times New Roman" w:eastAsiaTheme="minorEastAsia" w:hAnsi="Times New Roman" w:cs="Times New Roman"/>
          <w:bCs/>
          <w:color w:val="000000"/>
        </w:rPr>
        <w:t xml:space="preserve">There are 55 </w:t>
      </w:r>
      <w:r w:rsidR="001C5380" w:rsidRPr="00985785">
        <w:rPr>
          <w:rFonts w:ascii="Times New Roman" w:eastAsiaTheme="minorEastAsia" w:hAnsi="Times New Roman" w:cs="Times New Roman"/>
          <w:bCs/>
          <w:color w:val="000000"/>
        </w:rPr>
        <w:t xml:space="preserve">following </w:t>
      </w:r>
      <w:r w:rsidR="004F0C7B" w:rsidRPr="00985785">
        <w:rPr>
          <w:rFonts w:ascii="Times New Roman" w:eastAsiaTheme="minorEastAsia" w:hAnsi="Times New Roman" w:cs="Times New Roman"/>
          <w:bCs/>
          <w:color w:val="000000"/>
        </w:rPr>
        <w:t>independent words are judged as regional word</w:t>
      </w:r>
      <w:r w:rsidR="00333125" w:rsidRPr="00985785">
        <w:rPr>
          <w:rFonts w:ascii="Times New Roman" w:eastAsiaTheme="minorEastAsia" w:hAnsi="Times New Roman" w:cs="Times New Roman"/>
          <w:bCs/>
          <w:color w:val="000000"/>
        </w:rPr>
        <w:t>s:</w:t>
      </w:r>
    </w:p>
    <w:p w14:paraId="66DE56F2" w14:textId="54FE8394" w:rsidR="004F0C7B" w:rsidRPr="00985785" w:rsidRDefault="00F201FA" w:rsidP="004F0C7B">
      <w:pPr>
        <w:widowControl w:val="0"/>
        <w:tabs>
          <w:tab w:val="left" w:pos="543"/>
        </w:tabs>
        <w:autoSpaceDE w:val="0"/>
        <w:autoSpaceDN w:val="0"/>
        <w:adjustRightInd w:val="0"/>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themeColor="text1"/>
          <w:lang w:val="en-GB"/>
        </w:rPr>
        <w:t>‘haggis’, ‘</w:t>
      </w:r>
      <w:proofErr w:type="spellStart"/>
      <w:r w:rsidRPr="00985785">
        <w:rPr>
          <w:rFonts w:ascii="Times New Roman" w:eastAsiaTheme="minorEastAsia" w:hAnsi="Times New Roman" w:cs="Times New Roman"/>
          <w:bCs/>
          <w:color w:val="000000" w:themeColor="text1"/>
          <w:lang w:val="en-GB"/>
        </w:rPr>
        <w:t>irn</w:t>
      </w:r>
      <w:proofErr w:type="spellEnd"/>
      <w:r w:rsidR="00097A9B" w:rsidRPr="00985785">
        <w:rPr>
          <w:rFonts w:ascii="Times New Roman" w:eastAsiaTheme="minorEastAsia" w:hAnsi="Times New Roman" w:cs="Times New Roman"/>
          <w:bCs/>
          <w:color w:val="000000" w:themeColor="text1"/>
          <w:lang w:val="en-GB"/>
        </w:rPr>
        <w:t>’,</w:t>
      </w:r>
      <w:r w:rsidRPr="00985785">
        <w:rPr>
          <w:rFonts w:ascii="Times New Roman" w:eastAsiaTheme="minorEastAsia" w:hAnsi="Times New Roman" w:cs="Times New Roman"/>
          <w:bCs/>
          <w:color w:val="000000" w:themeColor="text1"/>
          <w:lang w:val="en-GB"/>
        </w:rPr>
        <w:t xml:space="preserve"> </w:t>
      </w:r>
      <w:r w:rsidR="00097A9B" w:rsidRPr="00985785">
        <w:rPr>
          <w:rFonts w:ascii="Times New Roman" w:eastAsiaTheme="minorEastAsia" w:hAnsi="Times New Roman" w:cs="Times New Roman"/>
          <w:bCs/>
          <w:color w:val="000000" w:themeColor="text1"/>
          <w:lang w:val="en-GB"/>
        </w:rPr>
        <w:t>‘</w:t>
      </w:r>
      <w:proofErr w:type="spellStart"/>
      <w:r w:rsidRPr="00985785">
        <w:rPr>
          <w:rFonts w:ascii="Times New Roman" w:eastAsiaTheme="minorEastAsia" w:hAnsi="Times New Roman" w:cs="Times New Roman"/>
          <w:bCs/>
          <w:color w:val="000000" w:themeColor="text1"/>
          <w:lang w:val="en-GB"/>
        </w:rPr>
        <w:t>bru</w:t>
      </w:r>
      <w:proofErr w:type="spellEnd"/>
      <w:r w:rsidRPr="00985785">
        <w:rPr>
          <w:rFonts w:ascii="Times New Roman" w:eastAsiaTheme="minorEastAsia" w:hAnsi="Times New Roman" w:cs="Times New Roman"/>
          <w:bCs/>
          <w:color w:val="000000" w:themeColor="text1"/>
          <w:lang w:val="en-GB"/>
        </w:rPr>
        <w:t>’, ‘</w:t>
      </w:r>
      <w:proofErr w:type="spellStart"/>
      <w:r w:rsidRPr="00985785">
        <w:rPr>
          <w:rFonts w:ascii="Times New Roman" w:eastAsiaTheme="minorEastAsia" w:hAnsi="Times New Roman" w:cs="Times New Roman"/>
          <w:bCs/>
          <w:color w:val="000000" w:themeColor="text1"/>
          <w:lang w:val="en-GB"/>
        </w:rPr>
        <w:t>kiev</w:t>
      </w:r>
      <w:proofErr w:type="spellEnd"/>
      <w:r w:rsidRPr="00985785">
        <w:rPr>
          <w:rFonts w:ascii="Times New Roman" w:eastAsiaTheme="minorEastAsia" w:hAnsi="Times New Roman" w:cs="Times New Roman"/>
          <w:bCs/>
          <w:color w:val="000000" w:themeColor="text1"/>
          <w:lang w:val="en-GB"/>
        </w:rPr>
        <w:t>’, ‘inferno’, ‘crunch’, ‘skate’, ‘</w:t>
      </w:r>
      <w:proofErr w:type="spellStart"/>
      <w:r w:rsidRPr="00985785">
        <w:rPr>
          <w:rFonts w:ascii="Times New Roman" w:eastAsiaTheme="minorEastAsia" w:hAnsi="Times New Roman" w:cs="Times New Roman"/>
          <w:bCs/>
          <w:color w:val="000000" w:themeColor="text1"/>
          <w:lang w:val="en-GB"/>
        </w:rPr>
        <w:t>bolognese</w:t>
      </w:r>
      <w:proofErr w:type="spellEnd"/>
      <w:r w:rsidRPr="00985785">
        <w:rPr>
          <w:rFonts w:ascii="Times New Roman" w:eastAsiaTheme="minorEastAsia" w:hAnsi="Times New Roman" w:cs="Times New Roman"/>
          <w:bCs/>
          <w:color w:val="000000" w:themeColor="text1"/>
          <w:lang w:val="en-GB"/>
        </w:rPr>
        <w:t>’, ‘macaroni’, ‘naan’, ‘hamburger’, ‘plaice’, ‘rib’, ‘kidney’, ‘spaghetti’</w:t>
      </w:r>
      <w:r w:rsidR="00097A9B" w:rsidRPr="00985785">
        <w:rPr>
          <w:rFonts w:ascii="Times New Roman" w:eastAsiaTheme="minorEastAsia" w:hAnsi="Times New Roman" w:cs="Times New Roman"/>
          <w:bCs/>
          <w:color w:val="000000" w:themeColor="text1"/>
          <w:lang w:val="en-GB"/>
        </w:rPr>
        <w:t>, ‘carbonara’, ‘pasty</w:t>
      </w:r>
      <w:r w:rsidRPr="00985785">
        <w:rPr>
          <w:rFonts w:ascii="Times New Roman" w:eastAsiaTheme="minorEastAsia" w:hAnsi="Times New Roman" w:cs="Times New Roman"/>
          <w:bCs/>
          <w:color w:val="000000" w:themeColor="text1"/>
          <w:lang w:val="en-GB"/>
        </w:rPr>
        <w:t>’</w:t>
      </w:r>
      <w:r w:rsidR="00097A9B" w:rsidRPr="00985785">
        <w:rPr>
          <w:rFonts w:ascii="Times New Roman" w:eastAsiaTheme="minorEastAsia" w:hAnsi="Times New Roman" w:cs="Times New Roman"/>
          <w:bCs/>
          <w:color w:val="000000" w:themeColor="text1"/>
          <w:lang w:val="en-GB"/>
        </w:rPr>
        <w:t>, ‘roe’, ‘</w:t>
      </w:r>
      <w:proofErr w:type="spellStart"/>
      <w:r w:rsidR="00097A9B" w:rsidRPr="00985785">
        <w:rPr>
          <w:rFonts w:ascii="Times New Roman" w:eastAsiaTheme="minorEastAsia" w:hAnsi="Times New Roman" w:cs="Times New Roman"/>
          <w:bCs/>
          <w:color w:val="000000" w:themeColor="text1"/>
          <w:lang w:val="en-GB"/>
        </w:rPr>
        <w:t>balty</w:t>
      </w:r>
      <w:proofErr w:type="spellEnd"/>
      <w:r w:rsidRPr="00985785">
        <w:rPr>
          <w:rFonts w:ascii="Times New Roman" w:eastAsiaTheme="minorEastAsia" w:hAnsi="Times New Roman" w:cs="Times New Roman"/>
          <w:bCs/>
          <w:color w:val="000000" w:themeColor="text1"/>
          <w:lang w:val="en-GB"/>
        </w:rPr>
        <w:t>’</w:t>
      </w:r>
      <w:r w:rsidR="00097A9B" w:rsidRPr="00985785">
        <w:rPr>
          <w:rFonts w:ascii="Times New Roman" w:eastAsiaTheme="minorEastAsia" w:hAnsi="Times New Roman" w:cs="Times New Roman"/>
          <w:bCs/>
          <w:color w:val="000000" w:themeColor="text1"/>
          <w:lang w:val="en-GB"/>
        </w:rPr>
        <w:t xml:space="preserve">, </w:t>
      </w:r>
      <w:r w:rsidR="00097A9B" w:rsidRPr="00985785">
        <w:rPr>
          <w:rFonts w:ascii="Times New Roman" w:eastAsiaTheme="minorEastAsia" w:hAnsi="Times New Roman" w:cs="Times New Roman"/>
          <w:bCs/>
          <w:color w:val="000000"/>
        </w:rPr>
        <w:t>‘meaty’, ‘cucumber’, ‘cob’, ‘guava’, ‘pakora’, ‘pukka’, ‘</w:t>
      </w:r>
      <w:proofErr w:type="spellStart"/>
      <w:r w:rsidR="00097A9B" w:rsidRPr="00985785">
        <w:rPr>
          <w:rFonts w:ascii="Times New Roman" w:eastAsiaTheme="minorEastAsia" w:hAnsi="Times New Roman" w:cs="Times New Roman"/>
          <w:bCs/>
          <w:color w:val="000000"/>
        </w:rPr>
        <w:t>savoury</w:t>
      </w:r>
      <w:proofErr w:type="spellEnd"/>
      <w:r w:rsidR="00097A9B" w:rsidRPr="00985785">
        <w:rPr>
          <w:rFonts w:ascii="Times New Roman" w:eastAsiaTheme="minorEastAsia" w:hAnsi="Times New Roman" w:cs="Times New Roman"/>
          <w:bCs/>
          <w:color w:val="000000"/>
        </w:rPr>
        <w:t>’, ‘</w:t>
      </w:r>
      <w:proofErr w:type="spellStart"/>
      <w:r w:rsidR="00097A9B" w:rsidRPr="00985785">
        <w:rPr>
          <w:rFonts w:ascii="Times New Roman" w:eastAsiaTheme="minorEastAsia" w:hAnsi="Times New Roman" w:cs="Times New Roman"/>
          <w:bCs/>
          <w:color w:val="000000"/>
        </w:rPr>
        <w:t>patt</w:t>
      </w:r>
      <w:r w:rsidR="00ED131C" w:rsidRPr="00985785">
        <w:rPr>
          <w:rFonts w:ascii="Times New Roman" w:eastAsiaTheme="minorEastAsia" w:hAnsi="Times New Roman" w:cs="Times New Roman"/>
          <w:bCs/>
          <w:color w:val="000000"/>
        </w:rPr>
        <w:t>ie</w:t>
      </w:r>
      <w:proofErr w:type="spellEnd"/>
      <w:r w:rsidR="00097A9B" w:rsidRPr="00985785">
        <w:rPr>
          <w:rFonts w:ascii="Times New Roman" w:eastAsiaTheme="minorEastAsia" w:hAnsi="Times New Roman" w:cs="Times New Roman"/>
          <w:bCs/>
          <w:color w:val="000000"/>
        </w:rPr>
        <w:t>’, ‘burdock’, ‘parmesan’, ‘splash’, ‘dandelion’, ‘scallop’, ‘keema’, ‘samosa’, ‘</w:t>
      </w:r>
      <w:proofErr w:type="spellStart"/>
      <w:r w:rsidR="00097A9B" w:rsidRPr="00985785">
        <w:rPr>
          <w:rFonts w:ascii="Times New Roman" w:eastAsiaTheme="minorEastAsia" w:hAnsi="Times New Roman" w:cs="Times New Roman"/>
          <w:bCs/>
          <w:color w:val="000000"/>
        </w:rPr>
        <w:t>sury</w:t>
      </w:r>
      <w:proofErr w:type="spellEnd"/>
      <w:r w:rsidR="00097A9B" w:rsidRPr="00985785">
        <w:rPr>
          <w:rFonts w:ascii="Times New Roman" w:eastAsiaTheme="minorEastAsia" w:hAnsi="Times New Roman" w:cs="Times New Roman"/>
          <w:bCs/>
          <w:color w:val="000000"/>
        </w:rPr>
        <w:t>’, ‘rump’, ‘</w:t>
      </w:r>
      <w:proofErr w:type="spellStart"/>
      <w:r w:rsidR="00097A9B" w:rsidRPr="00985785">
        <w:rPr>
          <w:rFonts w:ascii="Times New Roman" w:eastAsiaTheme="minorEastAsia" w:hAnsi="Times New Roman" w:cs="Times New Roman"/>
          <w:bCs/>
          <w:color w:val="000000"/>
        </w:rPr>
        <w:t>dazs</w:t>
      </w:r>
      <w:proofErr w:type="spellEnd"/>
      <w:r w:rsidR="00097A9B" w:rsidRPr="00985785">
        <w:rPr>
          <w:rFonts w:ascii="Times New Roman" w:eastAsiaTheme="minorEastAsia" w:hAnsi="Times New Roman" w:cs="Times New Roman"/>
          <w:bCs/>
          <w:color w:val="000000"/>
        </w:rPr>
        <w:t>’</w:t>
      </w:r>
      <w:r w:rsidR="00333125" w:rsidRPr="00985785">
        <w:rPr>
          <w:rFonts w:ascii="Times New Roman" w:eastAsiaTheme="minorEastAsia" w:hAnsi="Times New Roman" w:cs="Times New Roman"/>
          <w:bCs/>
          <w:color w:val="000000"/>
        </w:rPr>
        <w:t>, ‘give’, ‘</w:t>
      </w:r>
      <w:proofErr w:type="spellStart"/>
      <w:r w:rsidR="00333125" w:rsidRPr="00985785">
        <w:rPr>
          <w:rFonts w:ascii="Times New Roman" w:eastAsiaTheme="minorEastAsia" w:hAnsi="Times New Roman" w:cs="Times New Roman"/>
          <w:bCs/>
          <w:color w:val="000000"/>
        </w:rPr>
        <w:t>smokey</w:t>
      </w:r>
      <w:proofErr w:type="spellEnd"/>
      <w:r w:rsidR="00333125" w:rsidRPr="00985785">
        <w:rPr>
          <w:rFonts w:ascii="Times New Roman" w:eastAsiaTheme="minorEastAsia" w:hAnsi="Times New Roman" w:cs="Times New Roman"/>
          <w:bCs/>
          <w:color w:val="000000"/>
        </w:rPr>
        <w:t>’, ‘macaroni’, ‘</w:t>
      </w:r>
      <w:proofErr w:type="spellStart"/>
      <w:r w:rsidR="00333125" w:rsidRPr="00985785">
        <w:rPr>
          <w:rFonts w:ascii="Times New Roman" w:eastAsiaTheme="minorEastAsia" w:hAnsi="Times New Roman" w:cs="Times New Roman"/>
          <w:color w:val="000000"/>
        </w:rPr>
        <w:t>cornish</w:t>
      </w:r>
      <w:proofErr w:type="spellEnd"/>
      <w:r w:rsidR="00333125" w:rsidRPr="00985785">
        <w:rPr>
          <w:rFonts w:ascii="Times New Roman" w:eastAsiaTheme="minorEastAsia" w:hAnsi="Times New Roman" w:cs="Times New Roman"/>
          <w:bCs/>
          <w:color w:val="000000"/>
        </w:rPr>
        <w:t xml:space="preserve">’, ‘bit’, ‘quattro’, </w:t>
      </w:r>
      <w:r w:rsidR="00333125" w:rsidRPr="00985785">
        <w:rPr>
          <w:rFonts w:ascii="Times New Roman" w:eastAsiaTheme="minorEastAsia" w:hAnsi="Times New Roman" w:cs="Times New Roman"/>
          <w:bCs/>
          <w:color w:val="000000"/>
          <w:lang w:val="en-GB"/>
        </w:rPr>
        <w:t>‘</w:t>
      </w:r>
      <w:r w:rsidR="00333125" w:rsidRPr="00985785">
        <w:rPr>
          <w:rFonts w:ascii="Times New Roman" w:eastAsiaTheme="minorEastAsia" w:hAnsi="Times New Roman" w:cs="Times New Roman"/>
          <w:bCs/>
          <w:color w:val="000000"/>
        </w:rPr>
        <w:t>passion</w:t>
      </w:r>
      <w:r w:rsidR="00333125" w:rsidRPr="00985785">
        <w:rPr>
          <w:rFonts w:ascii="Times New Roman" w:eastAsiaTheme="minorEastAsia" w:hAnsi="Times New Roman" w:cs="Times New Roman"/>
          <w:bCs/>
          <w:color w:val="000000"/>
          <w:lang w:val="en-GB"/>
        </w:rPr>
        <w:t>’, ‘</w:t>
      </w:r>
      <w:proofErr w:type="spellStart"/>
      <w:r w:rsidR="00333125" w:rsidRPr="00985785">
        <w:rPr>
          <w:rFonts w:ascii="Times New Roman" w:eastAsiaTheme="minorEastAsia" w:hAnsi="Times New Roman" w:cs="Times New Roman"/>
          <w:bCs/>
          <w:color w:val="000000"/>
        </w:rPr>
        <w:t>facebook</w:t>
      </w:r>
      <w:proofErr w:type="spellEnd"/>
      <w:r w:rsidR="00333125" w:rsidRPr="00985785">
        <w:rPr>
          <w:rFonts w:ascii="Times New Roman" w:eastAsiaTheme="minorEastAsia" w:hAnsi="Times New Roman" w:cs="Times New Roman"/>
          <w:bCs/>
          <w:color w:val="000000"/>
          <w:lang w:val="en-GB"/>
        </w:rPr>
        <w:t xml:space="preserve">’, ‘chosen’, ‘value’, </w:t>
      </w:r>
      <w:r w:rsidR="00333125" w:rsidRPr="00985785">
        <w:rPr>
          <w:rFonts w:ascii="Times New Roman" w:eastAsiaTheme="minorEastAsia" w:hAnsi="Times New Roman" w:cs="Times New Roman"/>
          <w:bCs/>
          <w:color w:val="000000" w:themeColor="text1"/>
          <w:lang w:val="en-GB"/>
        </w:rPr>
        <w:t>‘securely’, ‘</w:t>
      </w:r>
      <w:proofErr w:type="spellStart"/>
      <w:r w:rsidR="00333125" w:rsidRPr="00985785">
        <w:rPr>
          <w:rFonts w:ascii="Times New Roman" w:eastAsiaTheme="minorEastAsia" w:hAnsi="Times New Roman" w:cs="Times New Roman"/>
          <w:bCs/>
          <w:color w:val="000000" w:themeColor="text1"/>
          <w:lang w:val="en-GB"/>
        </w:rPr>
        <w:t>yorkshire</w:t>
      </w:r>
      <w:proofErr w:type="spellEnd"/>
      <w:r w:rsidR="00333125" w:rsidRPr="00985785">
        <w:rPr>
          <w:rFonts w:ascii="Times New Roman" w:eastAsiaTheme="minorEastAsia" w:hAnsi="Times New Roman" w:cs="Times New Roman"/>
          <w:bCs/>
          <w:color w:val="000000" w:themeColor="text1"/>
          <w:lang w:val="en-GB"/>
        </w:rPr>
        <w:t>’, ‘instantly’, ‘rock’, ‘shot’, ‘</w:t>
      </w:r>
      <w:proofErr w:type="spellStart"/>
      <w:r w:rsidR="00333125" w:rsidRPr="00985785">
        <w:rPr>
          <w:rFonts w:ascii="Times New Roman" w:eastAsiaTheme="minorEastAsia" w:hAnsi="Times New Roman" w:cs="Times New Roman"/>
          <w:bCs/>
          <w:color w:val="000000" w:themeColor="text1"/>
          <w:lang w:val="en-GB"/>
        </w:rPr>
        <w:t>haagen</w:t>
      </w:r>
      <w:proofErr w:type="spellEnd"/>
      <w:r w:rsidR="00333125" w:rsidRPr="00985785">
        <w:rPr>
          <w:rFonts w:ascii="Times New Roman" w:eastAsiaTheme="minorEastAsia" w:hAnsi="Times New Roman" w:cs="Times New Roman"/>
          <w:bCs/>
          <w:color w:val="000000" w:themeColor="text1"/>
          <w:lang w:val="en-GB"/>
        </w:rPr>
        <w:t>’, ‘bull’</w:t>
      </w:r>
      <w:r w:rsidR="007D43B8" w:rsidRPr="00985785">
        <w:rPr>
          <w:rFonts w:ascii="Times New Roman" w:eastAsiaTheme="minorEastAsia" w:hAnsi="Times New Roman" w:cs="Times New Roman"/>
          <w:bCs/>
          <w:color w:val="000000"/>
        </w:rPr>
        <w:t>.</w:t>
      </w:r>
    </w:p>
    <w:p w14:paraId="3A8A4002" w14:textId="6C42BBE9" w:rsidR="001E34E3" w:rsidRPr="00985785" w:rsidRDefault="00074693" w:rsidP="00C849C8">
      <w:pPr>
        <w:pStyle w:val="a3"/>
        <w:numPr>
          <w:ilvl w:val="1"/>
          <w:numId w:val="8"/>
        </w:numPr>
        <w:spacing w:before="240" w:after="60"/>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Evaluation</w:t>
      </w:r>
      <w:r w:rsidR="00B46EF1" w:rsidRPr="00985785">
        <w:rPr>
          <w:rFonts w:ascii="Times New Roman" w:hAnsi="Times New Roman" w:cs="Times New Roman"/>
          <w:b/>
          <w:sz w:val="26"/>
          <w:szCs w:val="26"/>
          <w:lang w:val="en-GB"/>
        </w:rPr>
        <w:t xml:space="preserve"> and Improvement</w:t>
      </w:r>
    </w:p>
    <w:p w14:paraId="452CFD3E" w14:textId="62719675" w:rsidR="00457CE0" w:rsidRPr="00985785" w:rsidRDefault="00275883" w:rsidP="00E83091">
      <w:pPr>
        <w:jc w:val="both"/>
        <w:rPr>
          <w:rFonts w:ascii="Times New Roman" w:hAnsi="Times New Roman" w:cs="Times New Roman"/>
          <w:lang w:val="en-GB"/>
        </w:rPr>
      </w:pPr>
      <w:r w:rsidRPr="00985785">
        <w:rPr>
          <w:rFonts w:ascii="Times New Roman" w:hAnsi="Times New Roman" w:cs="Times New Roman"/>
          <w:lang w:val="en-GB"/>
        </w:rPr>
        <w:lastRenderedPageBreak/>
        <w:t>Although the project got regional word, in addition to the dish words, many of these words are seemingly common such as ‘</w:t>
      </w:r>
      <w:r w:rsidRPr="00985785">
        <w:rPr>
          <w:rFonts w:ascii="Times New Roman" w:eastAsiaTheme="minorEastAsia" w:hAnsi="Times New Roman" w:cs="Times New Roman"/>
          <w:bCs/>
          <w:color w:val="000000"/>
        </w:rPr>
        <w:t>bit</w:t>
      </w:r>
      <w:r w:rsidRPr="00985785">
        <w:rPr>
          <w:rFonts w:ascii="Times New Roman" w:hAnsi="Times New Roman" w:cs="Times New Roman"/>
          <w:lang w:val="en-GB"/>
        </w:rPr>
        <w:t xml:space="preserve">’, </w:t>
      </w:r>
      <w:r w:rsidRPr="00985785">
        <w:rPr>
          <w:rFonts w:ascii="Times New Roman" w:eastAsiaTheme="minorEastAsia" w:hAnsi="Times New Roman" w:cs="Times New Roman"/>
          <w:bCs/>
          <w:color w:val="000000"/>
        </w:rPr>
        <w:t xml:space="preserve">‘give’ and </w:t>
      </w:r>
      <w:r w:rsidRPr="00985785">
        <w:rPr>
          <w:rFonts w:ascii="Times New Roman" w:eastAsiaTheme="minorEastAsia" w:hAnsi="Times New Roman" w:cs="Times New Roman"/>
          <w:bCs/>
          <w:color w:val="000000"/>
          <w:lang w:val="en-GB"/>
        </w:rPr>
        <w:t>‘value’</w:t>
      </w:r>
      <w:r w:rsidRPr="00985785">
        <w:rPr>
          <w:rFonts w:ascii="Times New Roman" w:hAnsi="Times New Roman" w:cs="Times New Roman"/>
          <w:lang w:val="en-GB"/>
        </w:rPr>
        <w:t xml:space="preserve">. </w:t>
      </w:r>
      <w:r w:rsidR="00411AF4" w:rsidRPr="00985785">
        <w:rPr>
          <w:rFonts w:ascii="Times New Roman" w:hAnsi="Times New Roman" w:cs="Times New Roman"/>
          <w:lang w:val="en-GB"/>
        </w:rPr>
        <w:t xml:space="preserve">In order to understand why these words were judged </w:t>
      </w:r>
      <w:r w:rsidR="001F775C" w:rsidRPr="00985785">
        <w:rPr>
          <w:rFonts w:ascii="Times New Roman" w:hAnsi="Times New Roman" w:cs="Times New Roman"/>
          <w:lang w:val="en-GB"/>
        </w:rPr>
        <w:t xml:space="preserve">as regional words, the project decided to find the context of </w:t>
      </w:r>
      <w:r w:rsidR="005B7087" w:rsidRPr="00985785">
        <w:rPr>
          <w:rFonts w:ascii="Times New Roman" w:hAnsi="Times New Roman" w:cs="Times New Roman"/>
          <w:lang w:val="en-GB"/>
        </w:rPr>
        <w:t xml:space="preserve">these words to figure out the usage of these words in the website. </w:t>
      </w:r>
      <w:r w:rsidR="00951937" w:rsidRPr="00985785">
        <w:rPr>
          <w:rFonts w:ascii="Times New Roman" w:hAnsi="Times New Roman" w:cs="Times New Roman"/>
          <w:lang w:val="en-GB"/>
        </w:rPr>
        <w:t>To achieve this, t</w:t>
      </w:r>
      <w:r w:rsidR="003E645E" w:rsidRPr="00985785">
        <w:rPr>
          <w:rFonts w:ascii="Times New Roman" w:hAnsi="Times New Roman" w:cs="Times New Roman"/>
          <w:lang w:val="en-GB"/>
        </w:rPr>
        <w:t xml:space="preserve">he project wrote a </w:t>
      </w:r>
      <w:r w:rsidR="0043279D" w:rsidRPr="00985785">
        <w:rPr>
          <w:rFonts w:ascii="Times New Roman" w:hAnsi="Times New Roman" w:cs="Times New Roman"/>
          <w:lang w:val="en-GB"/>
        </w:rPr>
        <w:t xml:space="preserve">Python </w:t>
      </w:r>
      <w:r w:rsidR="003E645E" w:rsidRPr="00985785">
        <w:rPr>
          <w:rFonts w:ascii="Times New Roman" w:hAnsi="Times New Roman" w:cs="Times New Roman"/>
          <w:lang w:val="en-GB"/>
        </w:rPr>
        <w:t xml:space="preserve">script whose input are these regional words. This script </w:t>
      </w:r>
      <w:r w:rsidR="000B7F42" w:rsidRPr="00985785">
        <w:rPr>
          <w:rFonts w:ascii="Times New Roman" w:hAnsi="Times New Roman" w:cs="Times New Roman"/>
          <w:lang w:val="en-GB"/>
        </w:rPr>
        <w:t xml:space="preserve">is </w:t>
      </w:r>
      <w:r w:rsidR="003E645E" w:rsidRPr="00985785">
        <w:rPr>
          <w:rFonts w:ascii="Times New Roman" w:hAnsi="Times New Roman" w:cs="Times New Roman"/>
          <w:lang w:val="en-GB"/>
        </w:rPr>
        <w:t>responsible for searching the context of these regional words in all the HTML</w:t>
      </w:r>
      <w:r w:rsidR="000B7F42" w:rsidRPr="00985785">
        <w:rPr>
          <w:rFonts w:ascii="Times New Roman" w:hAnsi="Times New Roman" w:cs="Times New Roman"/>
          <w:lang w:val="en-GB"/>
        </w:rPr>
        <w:t xml:space="preserve"> files</w:t>
      </w:r>
      <w:r w:rsidR="003E645E" w:rsidRPr="00985785">
        <w:rPr>
          <w:rFonts w:ascii="Times New Roman" w:hAnsi="Times New Roman" w:cs="Times New Roman"/>
          <w:lang w:val="en-GB"/>
        </w:rPr>
        <w:t xml:space="preserve"> obtained in the iteration </w:t>
      </w:r>
      <w:r w:rsidR="000B7F42" w:rsidRPr="00985785">
        <w:rPr>
          <w:rFonts w:ascii="Times New Roman" w:hAnsi="Times New Roman" w:cs="Times New Roman"/>
          <w:lang w:val="en-GB"/>
        </w:rPr>
        <w:t xml:space="preserve">one </w:t>
      </w:r>
      <w:r w:rsidR="003E645E" w:rsidRPr="00985785">
        <w:rPr>
          <w:rFonts w:ascii="Times New Roman" w:hAnsi="Times New Roman" w:cs="Times New Roman"/>
          <w:lang w:val="en-GB"/>
        </w:rPr>
        <w:t>and generates a file of these words and their context.</w:t>
      </w:r>
      <w:r w:rsidR="000B7F42" w:rsidRPr="00985785">
        <w:rPr>
          <w:rFonts w:ascii="Times New Roman" w:hAnsi="Times New Roman" w:cs="Times New Roman"/>
          <w:lang w:val="en-GB"/>
        </w:rPr>
        <w:t xml:space="preserve"> Thus, the project can according to this file to find the reason why the words were judged as regional words.</w:t>
      </w:r>
    </w:p>
    <w:p w14:paraId="4DEBC747" w14:textId="4FF1F253" w:rsidR="001F1730" w:rsidRPr="00985785" w:rsidRDefault="001F1730" w:rsidP="00E83091">
      <w:pPr>
        <w:jc w:val="both"/>
        <w:rPr>
          <w:rFonts w:ascii="Times New Roman" w:eastAsiaTheme="minorEastAsia" w:hAnsi="Times New Roman" w:cs="Times New Roman"/>
          <w:bCs/>
          <w:color w:val="000000"/>
          <w:lang w:val="en-GB"/>
        </w:rPr>
      </w:pPr>
      <w:r w:rsidRPr="00985785">
        <w:rPr>
          <w:rFonts w:ascii="Times New Roman" w:hAnsi="Times New Roman" w:cs="Times New Roman"/>
          <w:lang w:val="en-GB"/>
        </w:rPr>
        <w:t xml:space="preserve">According to the word context file, </w:t>
      </w:r>
      <w:r w:rsidR="00402F8F" w:rsidRPr="00985785">
        <w:rPr>
          <w:rFonts w:ascii="Times New Roman" w:hAnsi="Times New Roman" w:cs="Times New Roman"/>
          <w:lang w:val="en-GB"/>
        </w:rPr>
        <w:t xml:space="preserve">the project found that </w:t>
      </w:r>
      <w:r w:rsidR="00147637" w:rsidRPr="00985785">
        <w:rPr>
          <w:rFonts w:ascii="Times New Roman" w:hAnsi="Times New Roman" w:cs="Times New Roman"/>
          <w:lang w:val="en-GB"/>
        </w:rPr>
        <w:t>the following words represent a kind of dish</w:t>
      </w:r>
      <w:r w:rsidR="0043279D" w:rsidRPr="00985785">
        <w:rPr>
          <w:rFonts w:ascii="Times New Roman" w:hAnsi="Times New Roman" w:cs="Times New Roman"/>
          <w:lang w:val="en-GB"/>
        </w:rPr>
        <w:t xml:space="preserve"> or part of the name of the dish</w:t>
      </w:r>
      <w:r w:rsidR="00147637" w:rsidRPr="00985785">
        <w:rPr>
          <w:rFonts w:ascii="Times New Roman" w:hAnsi="Times New Roman" w:cs="Times New Roman"/>
          <w:lang w:val="en-GB"/>
        </w:rPr>
        <w:t xml:space="preserve">: </w:t>
      </w:r>
      <w:r w:rsidR="00147637" w:rsidRPr="00985785">
        <w:rPr>
          <w:rFonts w:ascii="Times New Roman" w:eastAsiaTheme="minorEastAsia" w:hAnsi="Times New Roman" w:cs="Times New Roman"/>
          <w:bCs/>
          <w:color w:val="000000" w:themeColor="text1"/>
          <w:lang w:val="en-GB"/>
        </w:rPr>
        <w:t>‘haggis’, ‘</w:t>
      </w:r>
      <w:proofErr w:type="spellStart"/>
      <w:r w:rsidR="00147637" w:rsidRPr="00985785">
        <w:rPr>
          <w:rFonts w:ascii="Times New Roman" w:eastAsiaTheme="minorEastAsia" w:hAnsi="Times New Roman" w:cs="Times New Roman"/>
          <w:bCs/>
          <w:color w:val="000000" w:themeColor="text1"/>
          <w:lang w:val="en-GB"/>
        </w:rPr>
        <w:t>irn</w:t>
      </w:r>
      <w:proofErr w:type="spellEnd"/>
      <w:r w:rsidR="0043279D" w:rsidRPr="00985785">
        <w:rPr>
          <w:rFonts w:ascii="Times New Roman" w:eastAsiaTheme="minorEastAsia" w:hAnsi="Times New Roman" w:cs="Times New Roman"/>
          <w:bCs/>
          <w:color w:val="000000" w:themeColor="text1"/>
          <w:lang w:val="en-GB"/>
        </w:rPr>
        <w:t>’,</w:t>
      </w:r>
      <w:r w:rsidR="00147637" w:rsidRPr="00985785">
        <w:rPr>
          <w:rFonts w:ascii="Times New Roman" w:eastAsiaTheme="minorEastAsia" w:hAnsi="Times New Roman" w:cs="Times New Roman"/>
          <w:bCs/>
          <w:color w:val="000000" w:themeColor="text1"/>
          <w:lang w:val="en-GB"/>
        </w:rPr>
        <w:t xml:space="preserve"> </w:t>
      </w:r>
      <w:r w:rsidR="0043279D" w:rsidRPr="00985785">
        <w:rPr>
          <w:rFonts w:ascii="Times New Roman" w:eastAsiaTheme="minorEastAsia" w:hAnsi="Times New Roman" w:cs="Times New Roman"/>
          <w:bCs/>
          <w:color w:val="000000" w:themeColor="text1"/>
          <w:lang w:val="en-GB"/>
        </w:rPr>
        <w:t>‘</w:t>
      </w:r>
      <w:proofErr w:type="spellStart"/>
      <w:r w:rsidR="00147637" w:rsidRPr="00985785">
        <w:rPr>
          <w:rFonts w:ascii="Times New Roman" w:eastAsiaTheme="minorEastAsia" w:hAnsi="Times New Roman" w:cs="Times New Roman"/>
          <w:bCs/>
          <w:color w:val="000000" w:themeColor="text1"/>
          <w:lang w:val="en-GB"/>
        </w:rPr>
        <w:t>bru</w:t>
      </w:r>
      <w:proofErr w:type="spellEnd"/>
      <w:r w:rsidR="00147637" w:rsidRPr="00985785">
        <w:rPr>
          <w:rFonts w:ascii="Times New Roman" w:eastAsiaTheme="minorEastAsia" w:hAnsi="Times New Roman" w:cs="Times New Roman"/>
          <w:bCs/>
          <w:color w:val="000000" w:themeColor="text1"/>
          <w:lang w:val="en-GB"/>
        </w:rPr>
        <w:t>’, ‘</w:t>
      </w:r>
      <w:proofErr w:type="spellStart"/>
      <w:r w:rsidR="00147637" w:rsidRPr="00985785">
        <w:rPr>
          <w:rFonts w:ascii="Times New Roman" w:eastAsiaTheme="minorEastAsia" w:hAnsi="Times New Roman" w:cs="Times New Roman"/>
          <w:bCs/>
          <w:color w:val="000000" w:themeColor="text1"/>
          <w:lang w:val="en-GB"/>
        </w:rPr>
        <w:t>kiev</w:t>
      </w:r>
      <w:proofErr w:type="spellEnd"/>
      <w:r w:rsidR="00147637" w:rsidRPr="00985785">
        <w:rPr>
          <w:rFonts w:ascii="Times New Roman" w:eastAsiaTheme="minorEastAsia" w:hAnsi="Times New Roman" w:cs="Times New Roman"/>
          <w:bCs/>
          <w:color w:val="000000" w:themeColor="text1"/>
          <w:lang w:val="en-GB"/>
        </w:rPr>
        <w:t>’, ‘inferno’, ‘crunch’, ‘skate’, ‘</w:t>
      </w:r>
      <w:proofErr w:type="spellStart"/>
      <w:r w:rsidR="00147637" w:rsidRPr="00985785">
        <w:rPr>
          <w:rFonts w:ascii="Times New Roman" w:eastAsiaTheme="minorEastAsia" w:hAnsi="Times New Roman" w:cs="Times New Roman"/>
          <w:bCs/>
          <w:color w:val="000000" w:themeColor="text1"/>
          <w:lang w:val="en-GB"/>
        </w:rPr>
        <w:t>bolognese</w:t>
      </w:r>
      <w:proofErr w:type="spellEnd"/>
      <w:r w:rsidR="00147637" w:rsidRPr="00985785">
        <w:rPr>
          <w:rFonts w:ascii="Times New Roman" w:eastAsiaTheme="minorEastAsia" w:hAnsi="Times New Roman" w:cs="Times New Roman"/>
          <w:bCs/>
          <w:color w:val="000000" w:themeColor="text1"/>
          <w:lang w:val="en-GB"/>
        </w:rPr>
        <w:t>’, ‘macaroni’, ‘naan’, ‘hamburger’, ‘plaice’, ‘rib’, ‘kidney’, ‘spaghetti’</w:t>
      </w:r>
      <w:r w:rsidR="0043279D" w:rsidRPr="00985785">
        <w:rPr>
          <w:rFonts w:ascii="Times New Roman" w:eastAsiaTheme="minorEastAsia" w:hAnsi="Times New Roman" w:cs="Times New Roman"/>
          <w:bCs/>
          <w:color w:val="000000" w:themeColor="text1"/>
          <w:lang w:val="en-GB"/>
        </w:rPr>
        <w:t>, ‘carbonara’, ‘pasty</w:t>
      </w:r>
      <w:r w:rsidR="00147637" w:rsidRPr="00985785">
        <w:rPr>
          <w:rFonts w:ascii="Times New Roman" w:eastAsiaTheme="minorEastAsia" w:hAnsi="Times New Roman" w:cs="Times New Roman"/>
          <w:bCs/>
          <w:color w:val="000000" w:themeColor="text1"/>
          <w:lang w:val="en-GB"/>
        </w:rPr>
        <w:t>’</w:t>
      </w:r>
      <w:r w:rsidR="0043279D" w:rsidRPr="00985785">
        <w:rPr>
          <w:rFonts w:ascii="Times New Roman" w:eastAsiaTheme="minorEastAsia" w:hAnsi="Times New Roman" w:cs="Times New Roman"/>
          <w:bCs/>
          <w:color w:val="000000" w:themeColor="text1"/>
          <w:lang w:val="en-GB"/>
        </w:rPr>
        <w:t>, ‘roe’, ‘</w:t>
      </w:r>
      <w:proofErr w:type="spellStart"/>
      <w:r w:rsidR="0043279D" w:rsidRPr="00985785">
        <w:rPr>
          <w:rFonts w:ascii="Times New Roman" w:eastAsiaTheme="minorEastAsia" w:hAnsi="Times New Roman" w:cs="Times New Roman"/>
          <w:bCs/>
          <w:color w:val="000000" w:themeColor="text1"/>
          <w:lang w:val="en-GB"/>
        </w:rPr>
        <w:t>balty</w:t>
      </w:r>
      <w:proofErr w:type="spellEnd"/>
      <w:r w:rsidR="00147637" w:rsidRPr="00985785">
        <w:rPr>
          <w:rFonts w:ascii="Times New Roman" w:eastAsiaTheme="minorEastAsia" w:hAnsi="Times New Roman" w:cs="Times New Roman"/>
          <w:bCs/>
          <w:color w:val="000000" w:themeColor="text1"/>
          <w:lang w:val="en-GB"/>
        </w:rPr>
        <w:t xml:space="preserve">’, </w:t>
      </w:r>
      <w:r w:rsidR="00147637" w:rsidRPr="00985785">
        <w:rPr>
          <w:rFonts w:ascii="Times New Roman" w:eastAsiaTheme="minorEastAsia" w:hAnsi="Times New Roman" w:cs="Times New Roman"/>
          <w:bCs/>
          <w:color w:val="000000"/>
        </w:rPr>
        <w:t>‘meaty’, ‘cucumber’, ‘cob’, ‘guava’, ‘pakora’,</w:t>
      </w:r>
      <w:r w:rsidR="00ED131C" w:rsidRPr="00985785">
        <w:rPr>
          <w:rFonts w:ascii="Times New Roman" w:eastAsiaTheme="minorEastAsia" w:hAnsi="Times New Roman" w:cs="Times New Roman"/>
          <w:bCs/>
          <w:color w:val="000000"/>
        </w:rPr>
        <w:t xml:space="preserve"> ‘pukka’, ‘</w:t>
      </w:r>
      <w:proofErr w:type="spellStart"/>
      <w:r w:rsidR="00ED131C" w:rsidRPr="00985785">
        <w:rPr>
          <w:rFonts w:ascii="Times New Roman" w:eastAsiaTheme="minorEastAsia" w:hAnsi="Times New Roman" w:cs="Times New Roman"/>
          <w:bCs/>
          <w:color w:val="000000"/>
        </w:rPr>
        <w:t>savoury</w:t>
      </w:r>
      <w:proofErr w:type="spellEnd"/>
      <w:r w:rsidR="00ED131C" w:rsidRPr="00985785">
        <w:rPr>
          <w:rFonts w:ascii="Times New Roman" w:eastAsiaTheme="minorEastAsia" w:hAnsi="Times New Roman" w:cs="Times New Roman"/>
          <w:bCs/>
          <w:color w:val="000000"/>
        </w:rPr>
        <w:t>’, ‘</w:t>
      </w:r>
      <w:proofErr w:type="spellStart"/>
      <w:r w:rsidR="00ED131C" w:rsidRPr="00985785">
        <w:rPr>
          <w:rFonts w:ascii="Times New Roman" w:eastAsiaTheme="minorEastAsia" w:hAnsi="Times New Roman" w:cs="Times New Roman"/>
          <w:bCs/>
          <w:color w:val="000000"/>
        </w:rPr>
        <w:t>pattie</w:t>
      </w:r>
      <w:proofErr w:type="spellEnd"/>
      <w:r w:rsidR="00147637" w:rsidRPr="00985785">
        <w:rPr>
          <w:rFonts w:ascii="Times New Roman" w:eastAsiaTheme="minorEastAsia" w:hAnsi="Times New Roman" w:cs="Times New Roman"/>
          <w:bCs/>
          <w:color w:val="000000"/>
        </w:rPr>
        <w:t>’, ‘burdock’, ‘parmesan’, ‘splash’, ‘dandelion’, ‘scallop’, ‘keema’, ‘samosa’, ‘</w:t>
      </w:r>
      <w:proofErr w:type="spellStart"/>
      <w:r w:rsidR="00147637" w:rsidRPr="00985785">
        <w:rPr>
          <w:rFonts w:ascii="Times New Roman" w:eastAsiaTheme="minorEastAsia" w:hAnsi="Times New Roman" w:cs="Times New Roman"/>
          <w:bCs/>
          <w:color w:val="000000"/>
        </w:rPr>
        <w:t>sury</w:t>
      </w:r>
      <w:proofErr w:type="spellEnd"/>
      <w:r w:rsidR="00147637" w:rsidRPr="00985785">
        <w:rPr>
          <w:rFonts w:ascii="Times New Roman" w:eastAsiaTheme="minorEastAsia" w:hAnsi="Times New Roman" w:cs="Times New Roman"/>
          <w:bCs/>
          <w:color w:val="000000"/>
        </w:rPr>
        <w:t>’, ‘rump’, ‘</w:t>
      </w:r>
      <w:proofErr w:type="spellStart"/>
      <w:r w:rsidR="00147637" w:rsidRPr="00985785">
        <w:rPr>
          <w:rFonts w:ascii="Times New Roman" w:eastAsiaTheme="minorEastAsia" w:hAnsi="Times New Roman" w:cs="Times New Roman"/>
          <w:bCs/>
          <w:color w:val="000000"/>
        </w:rPr>
        <w:t>dazs</w:t>
      </w:r>
      <w:proofErr w:type="spellEnd"/>
      <w:r w:rsidR="00147637" w:rsidRPr="00985785">
        <w:rPr>
          <w:rFonts w:ascii="Times New Roman" w:eastAsiaTheme="minorEastAsia" w:hAnsi="Times New Roman" w:cs="Times New Roman"/>
          <w:bCs/>
          <w:color w:val="000000"/>
        </w:rPr>
        <w:t>’</w:t>
      </w:r>
      <w:r w:rsidR="0043279D" w:rsidRPr="00985785">
        <w:rPr>
          <w:rFonts w:ascii="Times New Roman" w:eastAsiaTheme="minorEastAsia" w:hAnsi="Times New Roman" w:cs="Times New Roman"/>
          <w:bCs/>
          <w:color w:val="000000"/>
        </w:rPr>
        <w:t xml:space="preserve">, </w:t>
      </w:r>
      <w:r w:rsidR="0043279D" w:rsidRPr="00985785">
        <w:rPr>
          <w:rFonts w:ascii="Times New Roman" w:eastAsiaTheme="minorEastAsia" w:hAnsi="Times New Roman" w:cs="Times New Roman"/>
          <w:bCs/>
          <w:color w:val="000000" w:themeColor="text1"/>
          <w:lang w:val="en-GB"/>
        </w:rPr>
        <w:t>‘rock’, ‘shot’, ‘</w:t>
      </w:r>
      <w:proofErr w:type="spellStart"/>
      <w:r w:rsidR="0043279D" w:rsidRPr="00985785">
        <w:rPr>
          <w:rFonts w:ascii="Times New Roman" w:eastAsiaTheme="minorEastAsia" w:hAnsi="Times New Roman" w:cs="Times New Roman"/>
          <w:bCs/>
          <w:color w:val="000000" w:themeColor="text1"/>
          <w:lang w:val="en-GB"/>
        </w:rPr>
        <w:t>haagen</w:t>
      </w:r>
      <w:proofErr w:type="spellEnd"/>
      <w:r w:rsidR="0043279D" w:rsidRPr="00985785">
        <w:rPr>
          <w:rFonts w:ascii="Times New Roman" w:eastAsiaTheme="minorEastAsia" w:hAnsi="Times New Roman" w:cs="Times New Roman"/>
          <w:bCs/>
          <w:color w:val="000000" w:themeColor="text1"/>
          <w:lang w:val="en-GB"/>
        </w:rPr>
        <w:t>’, ‘bull’</w:t>
      </w:r>
      <w:r w:rsidR="0043279D" w:rsidRPr="00985785">
        <w:rPr>
          <w:rFonts w:ascii="Times New Roman" w:eastAsiaTheme="minorEastAsia" w:hAnsi="Times New Roman" w:cs="Times New Roman"/>
          <w:bCs/>
          <w:color w:val="000000"/>
        </w:rPr>
        <w:t>, ‘macaroni’, ‘</w:t>
      </w:r>
      <w:proofErr w:type="spellStart"/>
      <w:r w:rsidR="0043279D" w:rsidRPr="00985785">
        <w:rPr>
          <w:rFonts w:ascii="Times New Roman" w:eastAsiaTheme="minorEastAsia" w:hAnsi="Times New Roman" w:cs="Times New Roman"/>
          <w:color w:val="000000"/>
        </w:rPr>
        <w:t>cornish</w:t>
      </w:r>
      <w:proofErr w:type="spellEnd"/>
      <w:r w:rsidR="0043279D" w:rsidRPr="00985785">
        <w:rPr>
          <w:rFonts w:ascii="Times New Roman" w:eastAsiaTheme="minorEastAsia" w:hAnsi="Times New Roman" w:cs="Times New Roman"/>
          <w:bCs/>
          <w:color w:val="000000"/>
        </w:rPr>
        <w:t xml:space="preserve">’, ‘quattro’, </w:t>
      </w:r>
      <w:r w:rsidR="0043279D" w:rsidRPr="00985785">
        <w:rPr>
          <w:rFonts w:ascii="Times New Roman" w:eastAsiaTheme="minorEastAsia" w:hAnsi="Times New Roman" w:cs="Times New Roman"/>
          <w:bCs/>
          <w:color w:val="000000"/>
          <w:lang w:val="en-GB"/>
        </w:rPr>
        <w:t>‘</w:t>
      </w:r>
      <w:r w:rsidR="0043279D" w:rsidRPr="00985785">
        <w:rPr>
          <w:rFonts w:ascii="Times New Roman" w:eastAsiaTheme="minorEastAsia" w:hAnsi="Times New Roman" w:cs="Times New Roman"/>
          <w:bCs/>
          <w:color w:val="000000"/>
        </w:rPr>
        <w:t>passion</w:t>
      </w:r>
      <w:r w:rsidR="0043279D" w:rsidRPr="00985785">
        <w:rPr>
          <w:rFonts w:ascii="Times New Roman" w:eastAsiaTheme="minorEastAsia" w:hAnsi="Times New Roman" w:cs="Times New Roman"/>
          <w:bCs/>
          <w:color w:val="000000"/>
          <w:lang w:val="en-GB"/>
        </w:rPr>
        <w:t>’</w:t>
      </w:r>
      <w:r w:rsidR="00147637" w:rsidRPr="00985785">
        <w:rPr>
          <w:rFonts w:ascii="Times New Roman" w:eastAsiaTheme="minorEastAsia" w:hAnsi="Times New Roman" w:cs="Times New Roman"/>
          <w:bCs/>
          <w:color w:val="000000"/>
        </w:rPr>
        <w:t>.</w:t>
      </w:r>
      <w:r w:rsidR="0043279D" w:rsidRPr="00985785">
        <w:rPr>
          <w:rFonts w:ascii="Times New Roman" w:eastAsiaTheme="minorEastAsia" w:hAnsi="Times New Roman" w:cs="Times New Roman"/>
          <w:bCs/>
          <w:color w:val="000000"/>
        </w:rPr>
        <w:t xml:space="preserve"> </w:t>
      </w:r>
      <w:r w:rsidR="008A0323" w:rsidRPr="00985785">
        <w:rPr>
          <w:rFonts w:ascii="Times New Roman" w:eastAsiaTheme="minorEastAsia" w:hAnsi="Times New Roman" w:cs="Times New Roman"/>
          <w:bCs/>
          <w:color w:val="000000"/>
        </w:rPr>
        <w:t>It is worth mentioning that in</w:t>
      </w:r>
      <w:r w:rsidR="008A0323" w:rsidRPr="00985785">
        <w:rPr>
          <w:rFonts w:ascii="Times New Roman" w:eastAsiaTheme="minorEastAsia" w:hAnsi="Times New Roman" w:cs="Times New Roman"/>
          <w:bCs/>
          <w:color w:val="000000"/>
          <w:lang w:val="en-GB"/>
        </w:rPr>
        <w:t xml:space="preserve"> these regional words, </w:t>
      </w:r>
      <w:r w:rsidR="009353EB" w:rsidRPr="00985785">
        <w:rPr>
          <w:rFonts w:ascii="Times New Roman" w:eastAsiaTheme="minorEastAsia" w:hAnsi="Times New Roman" w:cs="Times New Roman"/>
          <w:bCs/>
          <w:color w:val="000000"/>
          <w:lang w:val="en-GB"/>
        </w:rPr>
        <w:t>‘</w:t>
      </w:r>
      <w:proofErr w:type="spellStart"/>
      <w:r w:rsidR="009353EB" w:rsidRPr="00985785">
        <w:rPr>
          <w:rFonts w:ascii="Times New Roman" w:eastAsiaTheme="minorEastAsia" w:hAnsi="Times New Roman" w:cs="Times New Roman"/>
          <w:bCs/>
          <w:color w:val="000000"/>
          <w:lang w:val="en-GB"/>
        </w:rPr>
        <w:t>irn-bru</w:t>
      </w:r>
      <w:proofErr w:type="spellEnd"/>
      <w:r w:rsidR="009353EB" w:rsidRPr="00985785">
        <w:rPr>
          <w:rFonts w:ascii="Times New Roman" w:eastAsiaTheme="minorEastAsia" w:hAnsi="Times New Roman" w:cs="Times New Roman"/>
          <w:bCs/>
          <w:color w:val="000000"/>
          <w:lang w:val="en-GB"/>
        </w:rPr>
        <w:t>’ always uses together wh</w:t>
      </w:r>
      <w:r w:rsidR="006029FC" w:rsidRPr="00985785">
        <w:rPr>
          <w:rFonts w:ascii="Times New Roman" w:eastAsiaTheme="minorEastAsia" w:hAnsi="Times New Roman" w:cs="Times New Roman"/>
          <w:bCs/>
          <w:color w:val="000000"/>
          <w:lang w:val="en-GB"/>
        </w:rPr>
        <w:t>ich represents a Scottish drink;</w:t>
      </w:r>
      <w:r w:rsidR="009353EB" w:rsidRPr="00985785">
        <w:rPr>
          <w:rFonts w:ascii="Times New Roman" w:eastAsiaTheme="minorEastAsia" w:hAnsi="Times New Roman" w:cs="Times New Roman"/>
          <w:bCs/>
          <w:color w:val="000000"/>
          <w:lang w:val="en-GB"/>
        </w:rPr>
        <w:t xml:space="preserve"> </w:t>
      </w:r>
      <w:r w:rsidR="005E3207" w:rsidRPr="00985785">
        <w:rPr>
          <w:rFonts w:ascii="Times New Roman" w:eastAsiaTheme="minorEastAsia" w:hAnsi="Times New Roman" w:cs="Times New Roman"/>
          <w:bCs/>
          <w:color w:val="000000" w:themeColor="text1"/>
          <w:lang w:val="en-GB"/>
        </w:rPr>
        <w:t>‘</w:t>
      </w:r>
      <w:proofErr w:type="spellStart"/>
      <w:r w:rsidR="005E3207" w:rsidRPr="00985785">
        <w:rPr>
          <w:rFonts w:ascii="Times New Roman" w:eastAsiaTheme="minorEastAsia" w:hAnsi="Times New Roman" w:cs="Times New Roman"/>
          <w:bCs/>
          <w:color w:val="000000" w:themeColor="text1"/>
          <w:lang w:val="en-GB"/>
        </w:rPr>
        <w:t>haagen</w:t>
      </w:r>
      <w:proofErr w:type="spellEnd"/>
      <w:r w:rsidR="006029FC" w:rsidRPr="00985785">
        <w:rPr>
          <w:rFonts w:ascii="Times New Roman" w:eastAsiaTheme="minorEastAsia" w:hAnsi="Times New Roman" w:cs="Times New Roman"/>
          <w:bCs/>
          <w:color w:val="000000"/>
        </w:rPr>
        <w:t>’ and ‘</w:t>
      </w:r>
      <w:proofErr w:type="spellStart"/>
      <w:r w:rsidR="006029FC" w:rsidRPr="00985785">
        <w:rPr>
          <w:rFonts w:ascii="Times New Roman" w:eastAsiaTheme="minorEastAsia" w:hAnsi="Times New Roman" w:cs="Times New Roman"/>
          <w:bCs/>
          <w:color w:val="000000"/>
        </w:rPr>
        <w:t>dazs</w:t>
      </w:r>
      <w:proofErr w:type="spellEnd"/>
      <w:r w:rsidR="006029FC" w:rsidRPr="00985785">
        <w:rPr>
          <w:rFonts w:ascii="Times New Roman" w:eastAsiaTheme="minorEastAsia" w:hAnsi="Times New Roman" w:cs="Times New Roman"/>
          <w:bCs/>
          <w:color w:val="000000"/>
        </w:rPr>
        <w:t xml:space="preserve">’ </w:t>
      </w:r>
      <w:r w:rsidR="00EA16C2" w:rsidRPr="00985785">
        <w:rPr>
          <w:rFonts w:ascii="Times New Roman" w:eastAsiaTheme="minorEastAsia" w:hAnsi="Times New Roman" w:cs="Times New Roman"/>
          <w:bCs/>
          <w:color w:val="000000"/>
        </w:rPr>
        <w:t>re</w:t>
      </w:r>
      <w:r w:rsidR="006029FC" w:rsidRPr="00985785">
        <w:rPr>
          <w:rFonts w:ascii="Times New Roman" w:eastAsiaTheme="minorEastAsia" w:hAnsi="Times New Roman" w:cs="Times New Roman"/>
          <w:bCs/>
          <w:color w:val="000000" w:themeColor="text1"/>
          <w:lang w:val="en-GB"/>
        </w:rPr>
        <w:t>present</w:t>
      </w:r>
      <w:r w:rsidR="005E3207" w:rsidRPr="00985785">
        <w:rPr>
          <w:rFonts w:ascii="Times New Roman" w:eastAsiaTheme="minorEastAsia" w:hAnsi="Times New Roman" w:cs="Times New Roman"/>
          <w:bCs/>
          <w:color w:val="000000" w:themeColor="text1"/>
          <w:lang w:val="en-GB"/>
        </w:rPr>
        <w:t xml:space="preserve"> regional </w:t>
      </w:r>
      <w:r w:rsidR="006029FC" w:rsidRPr="00985785">
        <w:rPr>
          <w:rFonts w:ascii="Times New Roman" w:eastAsiaTheme="minorEastAsia" w:hAnsi="Times New Roman" w:cs="Times New Roman"/>
          <w:bCs/>
          <w:color w:val="000000" w:themeColor="text1"/>
          <w:lang w:val="en-GB"/>
        </w:rPr>
        <w:t>words</w:t>
      </w:r>
      <w:r w:rsidR="005E3207" w:rsidRPr="00985785">
        <w:rPr>
          <w:rFonts w:ascii="Times New Roman" w:eastAsiaTheme="minorEastAsia" w:hAnsi="Times New Roman" w:cs="Times New Roman"/>
          <w:bCs/>
          <w:color w:val="000000" w:themeColor="text1"/>
          <w:lang w:val="en-GB"/>
        </w:rPr>
        <w:t xml:space="preserve"> because in that area, Haagen-Dazs </w:t>
      </w:r>
      <w:r w:rsidR="006029FC" w:rsidRPr="00985785">
        <w:rPr>
          <w:rFonts w:ascii="Times New Roman" w:eastAsiaTheme="minorEastAsia" w:hAnsi="Times New Roman" w:cs="Times New Roman"/>
          <w:bCs/>
          <w:color w:val="000000" w:themeColor="text1"/>
          <w:lang w:val="en-GB"/>
        </w:rPr>
        <w:t xml:space="preserve">maybe </w:t>
      </w:r>
      <w:r w:rsidR="005E3207" w:rsidRPr="00985785">
        <w:rPr>
          <w:rFonts w:ascii="Times New Roman" w:eastAsiaTheme="minorEastAsia" w:hAnsi="Times New Roman" w:cs="Times New Roman"/>
          <w:bCs/>
          <w:color w:val="000000" w:themeColor="text1"/>
          <w:lang w:val="en-GB"/>
        </w:rPr>
        <w:t>has more trade links with the merchants</w:t>
      </w:r>
      <w:r w:rsidR="00EC1F06" w:rsidRPr="00985785">
        <w:rPr>
          <w:rFonts w:ascii="Times New Roman" w:eastAsiaTheme="minorEastAsia" w:hAnsi="Times New Roman" w:cs="Times New Roman"/>
          <w:bCs/>
          <w:color w:val="000000" w:themeColor="text1"/>
          <w:lang w:val="en-GB"/>
        </w:rPr>
        <w:t xml:space="preserve">; </w:t>
      </w:r>
      <w:r w:rsidR="0067378D" w:rsidRPr="00985785">
        <w:rPr>
          <w:rFonts w:ascii="Times New Roman" w:eastAsiaTheme="minorEastAsia" w:hAnsi="Times New Roman" w:cs="Times New Roman"/>
          <w:bCs/>
          <w:color w:val="000000" w:themeColor="text1"/>
          <w:lang w:val="en-GB"/>
        </w:rPr>
        <w:t>‘rock’ always used with ‘eel’. ‘rock eel’ represents a kind of fish;</w:t>
      </w:r>
      <w:r w:rsidR="001A6517" w:rsidRPr="00985785">
        <w:rPr>
          <w:rFonts w:ascii="Times New Roman" w:eastAsiaTheme="minorEastAsia" w:hAnsi="Times New Roman" w:cs="Times New Roman"/>
          <w:bCs/>
          <w:color w:val="000000" w:themeColor="text1"/>
          <w:lang w:val="en-GB"/>
        </w:rPr>
        <w:t xml:space="preserve"> ‘shot’ always used with ‘hot’ and ‘hot shot’ represents a kind of dishes; ‘bull’ always used with ‘red’ and ‘red bull’ is a drink and the reason why ‘bull’ is regionally distributed maybe same as ‘</w:t>
      </w:r>
      <w:proofErr w:type="spellStart"/>
      <w:r w:rsidR="001A6517" w:rsidRPr="00985785">
        <w:rPr>
          <w:rFonts w:ascii="Times New Roman" w:eastAsiaTheme="minorEastAsia" w:hAnsi="Times New Roman" w:cs="Times New Roman"/>
          <w:bCs/>
          <w:color w:val="000000" w:themeColor="text1"/>
          <w:lang w:val="en-GB"/>
        </w:rPr>
        <w:t>haagen</w:t>
      </w:r>
      <w:proofErr w:type="spellEnd"/>
      <w:r w:rsidR="001A6517" w:rsidRPr="00985785">
        <w:rPr>
          <w:rFonts w:ascii="Times New Roman" w:eastAsiaTheme="minorEastAsia" w:hAnsi="Times New Roman" w:cs="Times New Roman"/>
          <w:bCs/>
          <w:color w:val="000000"/>
        </w:rPr>
        <w:t>’; ‘</w:t>
      </w:r>
      <w:proofErr w:type="spellStart"/>
      <w:r w:rsidR="001A6517" w:rsidRPr="00985785">
        <w:rPr>
          <w:rFonts w:ascii="Times New Roman" w:eastAsiaTheme="minorEastAsia" w:hAnsi="Times New Roman" w:cs="Times New Roman"/>
          <w:color w:val="000000"/>
        </w:rPr>
        <w:t>cornish</w:t>
      </w:r>
      <w:proofErr w:type="spellEnd"/>
      <w:r w:rsidR="001A6517" w:rsidRPr="00985785">
        <w:rPr>
          <w:rFonts w:ascii="Times New Roman" w:eastAsiaTheme="minorEastAsia" w:hAnsi="Times New Roman" w:cs="Times New Roman"/>
          <w:bCs/>
          <w:color w:val="000000"/>
        </w:rPr>
        <w:t>’ is always used with ‘</w:t>
      </w:r>
      <w:r w:rsidR="001A6517" w:rsidRPr="00985785">
        <w:rPr>
          <w:rFonts w:ascii="Times New Roman" w:eastAsiaTheme="minorEastAsia" w:hAnsi="Times New Roman" w:cs="Times New Roman"/>
          <w:color w:val="000000"/>
        </w:rPr>
        <w:t>pasty</w:t>
      </w:r>
      <w:r w:rsidR="001A6517" w:rsidRPr="00985785">
        <w:rPr>
          <w:rFonts w:ascii="Times New Roman" w:eastAsiaTheme="minorEastAsia" w:hAnsi="Times New Roman" w:cs="Times New Roman"/>
          <w:bCs/>
          <w:color w:val="000000"/>
        </w:rPr>
        <w:t xml:space="preserve">’ and </w:t>
      </w:r>
      <w:r w:rsidR="001A6517" w:rsidRPr="00985785">
        <w:rPr>
          <w:rFonts w:ascii="Times New Roman" w:eastAsiaTheme="minorEastAsia" w:hAnsi="Times New Roman" w:cs="Times New Roman"/>
          <w:color w:val="000000"/>
        </w:rPr>
        <w:t>‘</w:t>
      </w:r>
      <w:proofErr w:type="spellStart"/>
      <w:r w:rsidR="001A6517" w:rsidRPr="00985785">
        <w:rPr>
          <w:rFonts w:ascii="Times New Roman" w:eastAsiaTheme="minorEastAsia" w:hAnsi="Times New Roman" w:cs="Times New Roman"/>
          <w:color w:val="000000"/>
        </w:rPr>
        <w:t>cornish</w:t>
      </w:r>
      <w:proofErr w:type="spellEnd"/>
      <w:r w:rsidR="001A6517" w:rsidRPr="00985785">
        <w:rPr>
          <w:rFonts w:ascii="Times New Roman" w:eastAsiaTheme="minorEastAsia" w:hAnsi="Times New Roman" w:cs="Times New Roman"/>
          <w:color w:val="000000"/>
        </w:rPr>
        <w:t xml:space="preserve"> pasty</w:t>
      </w:r>
      <w:r w:rsidR="001A6517" w:rsidRPr="00985785">
        <w:rPr>
          <w:rFonts w:ascii="Times New Roman" w:eastAsiaTheme="minorEastAsia" w:hAnsi="Times New Roman" w:cs="Times New Roman"/>
          <w:bCs/>
          <w:color w:val="000000"/>
        </w:rPr>
        <w:t>’ is a dish;</w:t>
      </w:r>
      <w:r w:rsidR="005901FD" w:rsidRPr="00985785">
        <w:rPr>
          <w:rFonts w:ascii="Times New Roman" w:eastAsiaTheme="minorEastAsia" w:hAnsi="Times New Roman" w:cs="Times New Roman"/>
          <w:bCs/>
          <w:color w:val="000000"/>
        </w:rPr>
        <w:t xml:space="preserve"> ‘macaroni’ is always used with ‘cheese’ and ‘macaroni cheese’ is a dish;</w:t>
      </w:r>
      <w:r w:rsidR="001A6517" w:rsidRPr="00985785">
        <w:rPr>
          <w:rFonts w:ascii="Times New Roman" w:eastAsiaTheme="minorEastAsia" w:hAnsi="Times New Roman" w:cs="Times New Roman"/>
          <w:bCs/>
          <w:color w:val="000000"/>
        </w:rPr>
        <w:t xml:space="preserve"> ‘quattro’ is always used with </w:t>
      </w:r>
      <w:r w:rsidR="001A6517" w:rsidRPr="00985785">
        <w:rPr>
          <w:rFonts w:ascii="Times New Roman" w:eastAsiaTheme="minorEastAsia" w:hAnsi="Times New Roman" w:cs="Times New Roman"/>
          <w:bCs/>
          <w:color w:val="000000"/>
          <w:lang w:val="en-GB"/>
        </w:rPr>
        <w:t>‘</w:t>
      </w:r>
      <w:proofErr w:type="spellStart"/>
      <w:r w:rsidR="001A6517" w:rsidRPr="00985785">
        <w:rPr>
          <w:rFonts w:ascii="Times New Roman" w:eastAsiaTheme="minorEastAsia" w:hAnsi="Times New Roman" w:cs="Times New Roman"/>
          <w:bCs/>
          <w:color w:val="000000"/>
        </w:rPr>
        <w:t>stagioni</w:t>
      </w:r>
      <w:proofErr w:type="spellEnd"/>
      <w:r w:rsidR="001A6517" w:rsidRPr="00985785">
        <w:rPr>
          <w:rFonts w:ascii="Times New Roman" w:eastAsiaTheme="minorEastAsia" w:hAnsi="Times New Roman" w:cs="Times New Roman"/>
          <w:bCs/>
          <w:color w:val="000000"/>
          <w:lang w:val="en-GB"/>
        </w:rPr>
        <w:t>’ and ‘</w:t>
      </w:r>
      <w:r w:rsidR="001A6517" w:rsidRPr="00985785">
        <w:rPr>
          <w:rFonts w:ascii="Times New Roman" w:eastAsiaTheme="minorEastAsia" w:hAnsi="Times New Roman" w:cs="Times New Roman"/>
          <w:bCs/>
          <w:color w:val="000000"/>
        </w:rPr>
        <w:t xml:space="preserve">quattro </w:t>
      </w:r>
      <w:proofErr w:type="spellStart"/>
      <w:r w:rsidR="001A6517" w:rsidRPr="00985785">
        <w:rPr>
          <w:rFonts w:ascii="Times New Roman" w:eastAsiaTheme="minorEastAsia" w:hAnsi="Times New Roman" w:cs="Times New Roman"/>
          <w:bCs/>
          <w:color w:val="000000"/>
        </w:rPr>
        <w:t>stagioni</w:t>
      </w:r>
      <w:proofErr w:type="spellEnd"/>
      <w:r w:rsidR="001A6517" w:rsidRPr="00985785">
        <w:rPr>
          <w:rFonts w:ascii="Times New Roman" w:eastAsiaTheme="minorEastAsia" w:hAnsi="Times New Roman" w:cs="Times New Roman"/>
          <w:bCs/>
          <w:color w:val="000000"/>
          <w:lang w:val="en-GB"/>
        </w:rPr>
        <w:t>’ is a kind of pizza; ‘</w:t>
      </w:r>
      <w:r w:rsidR="001A6517" w:rsidRPr="00985785">
        <w:rPr>
          <w:rFonts w:ascii="Times New Roman" w:eastAsiaTheme="minorEastAsia" w:hAnsi="Times New Roman" w:cs="Times New Roman"/>
          <w:bCs/>
          <w:color w:val="000000"/>
        </w:rPr>
        <w:t>passion</w:t>
      </w:r>
      <w:r w:rsidR="001A6517" w:rsidRPr="00985785">
        <w:rPr>
          <w:rFonts w:ascii="Times New Roman" w:eastAsiaTheme="minorEastAsia" w:hAnsi="Times New Roman" w:cs="Times New Roman"/>
          <w:bCs/>
          <w:color w:val="000000"/>
          <w:lang w:val="en-GB"/>
        </w:rPr>
        <w:t>’ represents fruit or dish. Maybe in that area this kind of fruit is famous or selling well.</w:t>
      </w:r>
    </w:p>
    <w:p w14:paraId="65737DFE" w14:textId="6A82ABAF" w:rsidR="00BD59B8" w:rsidRPr="00985785" w:rsidRDefault="00BD59B8" w:rsidP="00E83091">
      <w:pPr>
        <w:jc w:val="both"/>
        <w:rPr>
          <w:rFonts w:ascii="Times New Roman" w:hAnsi="Times New Roman" w:cs="Times New Roman"/>
          <w:lang w:val="en-GB"/>
        </w:rPr>
      </w:pPr>
      <w:r w:rsidRPr="00985785">
        <w:rPr>
          <w:rFonts w:ascii="Times New Roman" w:hAnsi="Times New Roman" w:cs="Times New Roman"/>
          <w:lang w:val="en-GB"/>
        </w:rPr>
        <w:t xml:space="preserve">In addition to the regional dish words mentioned above, there are </w:t>
      </w:r>
      <w:r w:rsidR="00B20EB8" w:rsidRPr="00985785">
        <w:rPr>
          <w:rFonts w:ascii="Times New Roman" w:hAnsi="Times New Roman" w:cs="Times New Roman"/>
          <w:lang w:val="en-GB"/>
        </w:rPr>
        <w:t xml:space="preserve">some </w:t>
      </w:r>
      <w:r w:rsidR="00675372" w:rsidRPr="00985785">
        <w:rPr>
          <w:rFonts w:ascii="Times New Roman" w:hAnsi="Times New Roman" w:cs="Times New Roman"/>
          <w:lang w:val="en-GB"/>
        </w:rPr>
        <w:t>words people always used in daily life are</w:t>
      </w:r>
      <w:r w:rsidR="005B76A8" w:rsidRPr="00985785">
        <w:rPr>
          <w:rFonts w:ascii="Times New Roman" w:hAnsi="Times New Roman" w:cs="Times New Roman"/>
          <w:lang w:val="en-GB"/>
        </w:rPr>
        <w:t xml:space="preserve"> judged as regional words and the project has found the reason for this</w:t>
      </w:r>
      <w:r w:rsidR="00AE3799" w:rsidRPr="00985785">
        <w:rPr>
          <w:rFonts w:ascii="Times New Roman" w:hAnsi="Times New Roman" w:cs="Times New Roman"/>
          <w:lang w:val="en-GB"/>
        </w:rPr>
        <w:t xml:space="preserve"> based on these words’ context</w:t>
      </w:r>
      <w:r w:rsidR="005B76A8" w:rsidRPr="00985785">
        <w:rPr>
          <w:rFonts w:ascii="Times New Roman" w:hAnsi="Times New Roman" w:cs="Times New Roman"/>
          <w:lang w:val="en-GB"/>
        </w:rPr>
        <w:t>.</w:t>
      </w:r>
      <w:r w:rsidR="00412F8F" w:rsidRPr="00985785">
        <w:rPr>
          <w:rFonts w:ascii="Times New Roman" w:hAnsi="Times New Roman" w:cs="Times New Roman"/>
          <w:lang w:val="en-GB"/>
        </w:rPr>
        <w:t xml:space="preserve"> </w:t>
      </w:r>
      <w:r w:rsidR="00247F10" w:rsidRPr="00985785">
        <w:rPr>
          <w:rFonts w:ascii="Times New Roman" w:eastAsiaTheme="minorEastAsia" w:hAnsi="Times New Roman" w:cs="Times New Roman"/>
          <w:bCs/>
          <w:color w:val="000000" w:themeColor="text1"/>
          <w:lang w:val="en-GB"/>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007A1B51" w:rsidRPr="00985785">
        <w:rPr>
          <w:rFonts w:ascii="Times New Roman" w:eastAsiaTheme="minorEastAsia" w:hAnsi="Times New Roman" w:cs="Times New Roman"/>
          <w:bCs/>
          <w:color w:val="000000" w:themeColor="text1"/>
          <w:lang w:val="en-GB"/>
        </w:rPr>
        <w:t>.</w:t>
      </w:r>
      <w:r w:rsidR="007A1B51" w:rsidRPr="00985785">
        <w:rPr>
          <w:rFonts w:ascii="Times New Roman" w:hAnsi="Times New Roman" w:cs="Times New Roman"/>
        </w:rPr>
        <w:t xml:space="preserve"> </w:t>
      </w:r>
      <w:r w:rsidR="007A1B51" w:rsidRPr="00985785">
        <w:rPr>
          <w:rFonts w:ascii="Times New Roman" w:eastAsiaTheme="minorEastAsia" w:hAnsi="Times New Roman" w:cs="Times New Roman"/>
          <w:bCs/>
          <w:color w:val="000000" w:themeColor="text1"/>
          <w:lang w:val="en-GB"/>
        </w:rPr>
        <w:t>Similarly,</w:t>
      </w:r>
      <w:r w:rsidR="007A1B51" w:rsidRPr="00985785">
        <w:rPr>
          <w:rFonts w:ascii="Times New Roman" w:hAnsi="Times New Roman" w:cs="Times New Roman"/>
        </w:rPr>
        <w:t xml:space="preserve"> </w:t>
      </w:r>
      <w:r w:rsidR="00282589" w:rsidRPr="00985785">
        <w:rPr>
          <w:rFonts w:ascii="Times New Roman" w:hAnsi="Times New Roman" w:cs="Times New Roman"/>
        </w:rPr>
        <w:t xml:space="preserve">the reason why </w:t>
      </w:r>
      <w:r w:rsidR="007A1B51" w:rsidRPr="00985785">
        <w:rPr>
          <w:rFonts w:ascii="Times New Roman" w:eastAsiaTheme="minorEastAsia" w:hAnsi="Times New Roman" w:cs="Times New Roman"/>
          <w:bCs/>
          <w:color w:val="000000" w:themeColor="text1"/>
          <w:lang w:val="en-GB"/>
        </w:rPr>
        <w:t>‘</w:t>
      </w:r>
      <w:r w:rsidR="007A1B51" w:rsidRPr="00985785">
        <w:rPr>
          <w:rFonts w:ascii="Times New Roman" w:eastAsiaTheme="minorEastAsia" w:hAnsi="Times New Roman" w:cs="Times New Roman"/>
          <w:bCs/>
          <w:color w:val="000000"/>
          <w:lang w:val="en-GB"/>
        </w:rPr>
        <w:t>chosen</w:t>
      </w:r>
      <w:r w:rsidR="007A1B51" w:rsidRPr="00985785">
        <w:rPr>
          <w:rFonts w:ascii="Times New Roman" w:eastAsiaTheme="minorEastAsia" w:hAnsi="Times New Roman" w:cs="Times New Roman"/>
          <w:bCs/>
          <w:color w:val="000000" w:themeColor="text1"/>
          <w:lang w:val="en-GB"/>
        </w:rPr>
        <w:t>’ (</w:t>
      </w:r>
      <w:r w:rsidR="007A1B51" w:rsidRPr="00985785">
        <w:rPr>
          <w:rFonts w:ascii="Times New Roman" w:eastAsiaTheme="minorEastAsia" w:hAnsi="Times New Roman" w:cs="Times New Roman"/>
          <w:bCs/>
          <w:color w:val="000000"/>
          <w:lang w:val="en-GB"/>
        </w:rPr>
        <w:t>always used with ‘</w:t>
      </w:r>
      <w:proofErr w:type="spellStart"/>
      <w:r w:rsidR="007A1B51" w:rsidRPr="00985785">
        <w:rPr>
          <w:rFonts w:ascii="Times New Roman" w:eastAsiaTheme="minorEastAsia" w:hAnsi="Times New Roman" w:cs="Times New Roman"/>
          <w:color w:val="000000"/>
        </w:rPr>
        <w:t>flavour</w:t>
      </w:r>
      <w:proofErr w:type="spellEnd"/>
      <w:r w:rsidR="007A1B51" w:rsidRPr="00985785">
        <w:rPr>
          <w:rFonts w:ascii="Times New Roman" w:eastAsiaTheme="minorEastAsia" w:hAnsi="Times New Roman" w:cs="Times New Roman"/>
          <w:bCs/>
          <w:color w:val="000000"/>
          <w:lang w:val="en-GB"/>
        </w:rPr>
        <w:t>’</w:t>
      </w:r>
      <w:r w:rsidR="007A1B51" w:rsidRPr="00985785">
        <w:rPr>
          <w:rFonts w:ascii="Times New Roman" w:eastAsiaTheme="minorEastAsia" w:hAnsi="Times New Roman" w:cs="Times New Roman"/>
          <w:bCs/>
          <w:color w:val="000000" w:themeColor="text1"/>
          <w:lang w:val="en-GB"/>
        </w:rPr>
        <w:t>) and ‘instantly’ (always used with ‘chip shop takeaway - order online instantly’)</w:t>
      </w:r>
      <w:r w:rsidR="00282589" w:rsidRPr="00985785">
        <w:rPr>
          <w:rFonts w:ascii="Times New Roman" w:eastAsiaTheme="minorEastAsia" w:hAnsi="Times New Roman" w:cs="Times New Roman"/>
          <w:bCs/>
          <w:color w:val="000000" w:themeColor="text1"/>
          <w:lang w:val="en-GB"/>
        </w:rPr>
        <w:t xml:space="preserve"> were judged as regional words is same as ‘securely’</w:t>
      </w:r>
      <w:r w:rsidR="007A1B51" w:rsidRPr="00985785">
        <w:rPr>
          <w:rFonts w:ascii="Times New Roman" w:eastAsiaTheme="minorEastAsia" w:hAnsi="Times New Roman" w:cs="Times New Roman"/>
          <w:bCs/>
          <w:color w:val="000000" w:themeColor="text1"/>
          <w:lang w:val="en-GB"/>
        </w:rPr>
        <w:t>. In terms of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most of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represent a place named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Therefore, ‘</w:t>
      </w:r>
      <w:proofErr w:type="spellStart"/>
      <w:r w:rsidR="007A1B51" w:rsidRPr="00985785">
        <w:rPr>
          <w:rFonts w:ascii="Times New Roman" w:eastAsiaTheme="minorEastAsia" w:hAnsi="Times New Roman" w:cs="Times New Roman"/>
          <w:bCs/>
          <w:color w:val="000000" w:themeColor="text1"/>
          <w:lang w:val="en-GB"/>
        </w:rPr>
        <w:t>yorkshire</w:t>
      </w:r>
      <w:proofErr w:type="spellEnd"/>
      <w:r w:rsidR="007A1B51" w:rsidRPr="00985785">
        <w:rPr>
          <w:rFonts w:ascii="Times New Roman" w:eastAsiaTheme="minorEastAsia" w:hAnsi="Times New Roman" w:cs="Times New Roman"/>
          <w:bCs/>
          <w:color w:val="000000" w:themeColor="text1"/>
          <w:lang w:val="en-GB"/>
        </w:rPr>
        <w:t xml:space="preserve">’ is a regional word that represents a place name. </w:t>
      </w:r>
      <w:r w:rsidR="007A1B51" w:rsidRPr="00985785">
        <w:rPr>
          <w:rFonts w:ascii="Times New Roman" w:eastAsiaTheme="minorEastAsia" w:hAnsi="Times New Roman" w:cs="Times New Roman"/>
          <w:bCs/>
          <w:color w:val="000000"/>
        </w:rPr>
        <w:t>‘give’ is used as a verb. Maybe in that area, people are used to expressing their own dishes in this way, such as give the best taste. ‘</w:t>
      </w:r>
      <w:proofErr w:type="spellStart"/>
      <w:r w:rsidR="007A1B51" w:rsidRPr="00985785">
        <w:rPr>
          <w:rFonts w:ascii="Times New Roman" w:eastAsiaTheme="minorEastAsia" w:hAnsi="Times New Roman" w:cs="Times New Roman"/>
          <w:bCs/>
          <w:color w:val="000000"/>
        </w:rPr>
        <w:t>smokey</w:t>
      </w:r>
      <w:proofErr w:type="spellEnd"/>
      <w:r w:rsidR="007A1B51" w:rsidRPr="00985785">
        <w:rPr>
          <w:rFonts w:ascii="Times New Roman" w:eastAsiaTheme="minorEastAsia" w:hAnsi="Times New Roman" w:cs="Times New Roman"/>
          <w:bCs/>
          <w:color w:val="000000"/>
        </w:rPr>
        <w:t>’ is used as an adjective, usually in conjunction with a ‘</w:t>
      </w:r>
      <w:proofErr w:type="spellStart"/>
      <w:r w:rsidR="007A1B51" w:rsidRPr="00985785">
        <w:rPr>
          <w:rFonts w:ascii="Times New Roman" w:eastAsiaTheme="minorEastAsia" w:hAnsi="Times New Roman" w:cs="Times New Roman"/>
          <w:bCs/>
          <w:color w:val="000000"/>
        </w:rPr>
        <w:t>bbq</w:t>
      </w:r>
      <w:proofErr w:type="spellEnd"/>
      <w:r w:rsidR="007A1B51" w:rsidRPr="00985785">
        <w:rPr>
          <w:rFonts w:ascii="Times New Roman" w:eastAsiaTheme="minorEastAsia" w:hAnsi="Times New Roman" w:cs="Times New Roman"/>
          <w:bCs/>
          <w:color w:val="000000"/>
          <w:lang w:val="en-GB"/>
        </w:rPr>
        <w:t>’</w:t>
      </w:r>
      <w:r w:rsidR="007A1B51" w:rsidRPr="00985785">
        <w:rPr>
          <w:rFonts w:ascii="Times New Roman" w:eastAsiaTheme="minorEastAsia" w:hAnsi="Times New Roman" w:cs="Times New Roman"/>
          <w:bCs/>
          <w:color w:val="000000"/>
        </w:rPr>
        <w:t xml:space="preserve"> or ‘sausage’. ‘bit’ is usually used as a degree adverb</w:t>
      </w:r>
      <w:r w:rsidR="007A1B51" w:rsidRPr="00985785">
        <w:rPr>
          <w:rFonts w:ascii="Times New Roman" w:eastAsiaTheme="minorEastAsia" w:hAnsi="Times New Roman" w:cs="Times New Roman"/>
          <w:bCs/>
          <w:color w:val="000000"/>
          <w:lang w:val="en-GB"/>
        </w:rPr>
        <w:t xml:space="preserve">. </w:t>
      </w:r>
      <w:r w:rsidR="00B523B1" w:rsidRPr="00985785">
        <w:rPr>
          <w:rFonts w:ascii="Times New Roman" w:eastAsiaTheme="minorEastAsia" w:hAnsi="Times New Roman" w:cs="Times New Roman"/>
          <w:bCs/>
          <w:color w:val="000000"/>
          <w:lang w:val="en-GB"/>
        </w:rPr>
        <w:t xml:space="preserve">‘value’ is always used with ‘box’ or ‘meal’ which represent dishes. </w:t>
      </w:r>
      <w:r w:rsidR="000B2D27" w:rsidRPr="00985785">
        <w:rPr>
          <w:rFonts w:ascii="Times New Roman" w:eastAsiaTheme="minorEastAsia" w:hAnsi="Times New Roman" w:cs="Times New Roman"/>
          <w:bCs/>
          <w:color w:val="000000"/>
          <w:lang w:val="en-GB"/>
        </w:rPr>
        <w:t>I</w:t>
      </w:r>
      <w:r w:rsidR="00F03AC9" w:rsidRPr="00985785">
        <w:rPr>
          <w:rFonts w:ascii="Times New Roman" w:eastAsiaTheme="minorEastAsia" w:hAnsi="Times New Roman" w:cs="Times New Roman"/>
          <w:bCs/>
          <w:color w:val="000000"/>
          <w:lang w:val="en-GB"/>
        </w:rPr>
        <w:t xml:space="preserve">n terms of </w:t>
      </w:r>
      <w:r w:rsidR="007A1B51" w:rsidRPr="00985785">
        <w:rPr>
          <w:rFonts w:ascii="Times New Roman" w:eastAsiaTheme="minorEastAsia" w:hAnsi="Times New Roman" w:cs="Times New Roman"/>
          <w:bCs/>
          <w:color w:val="000000"/>
          <w:lang w:val="en-GB"/>
        </w:rPr>
        <w:t>‘</w:t>
      </w:r>
      <w:proofErr w:type="spellStart"/>
      <w:r w:rsidR="007A1B51" w:rsidRPr="00985785">
        <w:rPr>
          <w:rFonts w:ascii="Times New Roman" w:eastAsiaTheme="minorEastAsia" w:hAnsi="Times New Roman" w:cs="Times New Roman"/>
          <w:bCs/>
          <w:color w:val="000000"/>
        </w:rPr>
        <w:t>facebook</w:t>
      </w:r>
      <w:proofErr w:type="spellEnd"/>
      <w:r w:rsidR="007A1B51" w:rsidRPr="00985785">
        <w:rPr>
          <w:rFonts w:ascii="Times New Roman" w:eastAsiaTheme="minorEastAsia" w:hAnsi="Times New Roman" w:cs="Times New Roman"/>
          <w:bCs/>
          <w:color w:val="000000"/>
          <w:lang w:val="en-GB"/>
        </w:rPr>
        <w:t>’</w:t>
      </w:r>
      <w:r w:rsidR="00F03AC9" w:rsidRPr="00985785">
        <w:rPr>
          <w:rFonts w:ascii="Times New Roman" w:eastAsiaTheme="minorEastAsia" w:hAnsi="Times New Roman" w:cs="Times New Roman"/>
          <w:bCs/>
          <w:color w:val="000000"/>
          <w:lang w:val="en-GB"/>
        </w:rPr>
        <w:t>, the project found that some</w:t>
      </w:r>
      <w:r w:rsidR="007A1B51" w:rsidRPr="00985785">
        <w:rPr>
          <w:rFonts w:ascii="Times New Roman" w:eastAsiaTheme="minorEastAsia" w:hAnsi="Times New Roman" w:cs="Times New Roman"/>
          <w:bCs/>
          <w:color w:val="000000"/>
          <w:lang w:val="en-GB"/>
        </w:rPr>
        <w:t xml:space="preserve"> websites </w:t>
      </w:r>
      <w:r w:rsidR="000B2D27" w:rsidRPr="00985785">
        <w:rPr>
          <w:rFonts w:ascii="Times New Roman" w:eastAsiaTheme="minorEastAsia" w:hAnsi="Times New Roman" w:cs="Times New Roman"/>
          <w:bCs/>
          <w:color w:val="000000"/>
          <w:lang w:val="en-GB"/>
        </w:rPr>
        <w:t>provide</w:t>
      </w:r>
      <w:r w:rsidR="007A1B51" w:rsidRPr="00985785">
        <w:rPr>
          <w:rFonts w:ascii="Times New Roman" w:eastAsiaTheme="minorEastAsia" w:hAnsi="Times New Roman" w:cs="Times New Roman"/>
          <w:bCs/>
          <w:color w:val="000000"/>
          <w:lang w:val="en-GB"/>
        </w:rPr>
        <w:t xml:space="preserve"> a Facebook account</w:t>
      </w:r>
      <w:r w:rsidR="000B2D27" w:rsidRPr="00985785">
        <w:rPr>
          <w:rFonts w:ascii="Times New Roman" w:eastAsiaTheme="minorEastAsia" w:hAnsi="Times New Roman" w:cs="Times New Roman"/>
          <w:bCs/>
          <w:color w:val="000000"/>
          <w:lang w:val="en-GB"/>
        </w:rPr>
        <w:t xml:space="preserve"> and shops which contain ‘</w:t>
      </w:r>
      <w:proofErr w:type="spellStart"/>
      <w:r w:rsidR="000B2D27" w:rsidRPr="00985785">
        <w:rPr>
          <w:rFonts w:ascii="Times New Roman" w:eastAsiaTheme="minorEastAsia" w:hAnsi="Times New Roman" w:cs="Times New Roman"/>
          <w:bCs/>
          <w:color w:val="000000"/>
        </w:rPr>
        <w:t>facebook</w:t>
      </w:r>
      <w:proofErr w:type="spellEnd"/>
      <w:r w:rsidR="000B2D27" w:rsidRPr="00985785">
        <w:rPr>
          <w:rFonts w:ascii="Times New Roman" w:eastAsiaTheme="minorEastAsia" w:hAnsi="Times New Roman" w:cs="Times New Roman"/>
          <w:bCs/>
          <w:color w:val="000000"/>
          <w:lang w:val="en-GB"/>
        </w:rPr>
        <w:t>’ are distributed in a small region.</w:t>
      </w:r>
    </w:p>
    <w:p w14:paraId="3EAC2CB3" w14:textId="79B7522C" w:rsidR="00E83091" w:rsidRPr="00985785" w:rsidRDefault="00023F7D" w:rsidP="005E5B4A">
      <w:pPr>
        <w:jc w:val="both"/>
        <w:rPr>
          <w:rFonts w:ascii="Times New Roman" w:hAnsi="Times New Roman" w:cs="Times New Roman"/>
          <w:b/>
          <w:sz w:val="26"/>
          <w:szCs w:val="26"/>
          <w:lang w:val="en-GB"/>
        </w:rPr>
      </w:pPr>
      <w:r w:rsidRPr="00985785">
        <w:rPr>
          <w:rFonts w:ascii="Times New Roman" w:hAnsi="Times New Roman" w:cs="Times New Roman"/>
          <w:lang w:val="en-GB"/>
        </w:rPr>
        <w:lastRenderedPageBreak/>
        <w:t>A</w:t>
      </w:r>
      <w:r w:rsidR="002117AC" w:rsidRPr="00985785">
        <w:rPr>
          <w:rFonts w:ascii="Times New Roman" w:hAnsi="Times New Roman" w:cs="Times New Roman"/>
          <w:lang w:val="en-GB"/>
        </w:rPr>
        <w:t xml:space="preserve">ccording to the results of the ID3 algorithm, </w:t>
      </w:r>
      <w:r w:rsidRPr="00985785">
        <w:rPr>
          <w:rFonts w:ascii="Times New Roman" w:hAnsi="Times New Roman" w:cs="Times New Roman"/>
          <w:lang w:val="en-GB"/>
        </w:rPr>
        <w:t xml:space="preserve">although </w:t>
      </w:r>
      <w:r w:rsidR="002117AC" w:rsidRPr="00985785">
        <w:rPr>
          <w:rFonts w:ascii="Times New Roman" w:hAnsi="Times New Roman" w:cs="Times New Roman"/>
          <w:lang w:val="en-GB"/>
        </w:rPr>
        <w:t>the</w:t>
      </w:r>
      <w:r w:rsidRPr="00985785">
        <w:rPr>
          <w:rFonts w:ascii="Times New Roman" w:hAnsi="Times New Roman" w:cs="Times New Roman"/>
          <w:lang w:val="en-GB"/>
        </w:rPr>
        <w:t xml:space="preserve"> project successfully determined</w:t>
      </w:r>
      <w:r w:rsidR="002117AC" w:rsidRPr="00985785">
        <w:rPr>
          <w:rFonts w:ascii="Times New Roman" w:hAnsi="Times New Roman" w:cs="Times New Roman"/>
          <w:lang w:val="en-GB"/>
        </w:rPr>
        <w:t xml:space="preserve"> the words</w:t>
      </w:r>
      <w:r w:rsidRPr="00985785">
        <w:rPr>
          <w:rFonts w:ascii="Times New Roman" w:hAnsi="Times New Roman" w:cs="Times New Roman"/>
          <w:lang w:val="en-GB"/>
        </w:rPr>
        <w:t>’ regionality</w:t>
      </w:r>
      <w:r w:rsidR="002117AC" w:rsidRPr="00985785">
        <w:rPr>
          <w:rFonts w:ascii="Times New Roman" w:hAnsi="Times New Roman" w:cs="Times New Roman"/>
          <w:lang w:val="en-GB"/>
        </w:rPr>
        <w:t xml:space="preserve"> according to the regional features,</w:t>
      </w:r>
      <w:r w:rsidRPr="00985785">
        <w:rPr>
          <w:rFonts w:ascii="Times New Roman" w:hAnsi="Times New Roman" w:cs="Times New Roman"/>
          <w:lang w:val="en-GB"/>
        </w:rPr>
        <w:t xml:space="preserve"> the project also found a problem. </w:t>
      </w:r>
      <w:r w:rsidR="005E5B4A" w:rsidRPr="00985785">
        <w:rPr>
          <w:rFonts w:ascii="Times New Roman" w:hAnsi="Times New Roman" w:cs="Times New Roman"/>
          <w:lang w:val="en-GB"/>
        </w:rPr>
        <w:t>This problem is tha</w:t>
      </w:r>
      <w:r w:rsidR="00E83091" w:rsidRPr="00985785">
        <w:rPr>
          <w:rFonts w:ascii="Times New Roman" w:hAnsi="Times New Roman" w:cs="Times New Roman"/>
          <w:lang w:val="en-GB"/>
        </w:rPr>
        <w:t>t the threshold of each feature may not accurate, because these thresholds are defined by the developer by observing a limited amount of data</w:t>
      </w:r>
      <w:r w:rsidR="002117AC" w:rsidRPr="00985785">
        <w:rPr>
          <w:rFonts w:ascii="Times New Roman" w:hAnsi="Times New Roman" w:cs="Times New Roman"/>
          <w:lang w:val="en-GB"/>
        </w:rPr>
        <w:t xml:space="preserve"> in iteration one</w:t>
      </w:r>
      <w:r w:rsidR="00CA39F9" w:rsidRPr="00985785">
        <w:rPr>
          <w:rFonts w:ascii="Times New Roman" w:hAnsi="Times New Roman" w:cs="Times New Roman"/>
          <w:lang w:val="en-GB"/>
        </w:rPr>
        <w:t xml:space="preserve">. </w:t>
      </w:r>
      <w:r w:rsidR="00E83091" w:rsidRPr="00985785">
        <w:rPr>
          <w:rFonts w:ascii="Times New Roman" w:hAnsi="Times New Roman" w:cs="Times New Roman"/>
          <w:lang w:val="en-GB"/>
        </w:rPr>
        <w:t xml:space="preserve">As a consequence, the project wants to use an algorithm to define the feature threshold automatically. </w:t>
      </w:r>
      <w:r w:rsidR="00CA39F9" w:rsidRPr="00985785">
        <w:rPr>
          <w:rFonts w:ascii="Times New Roman" w:hAnsi="Times New Roman" w:cs="Times New Roman"/>
          <w:lang w:val="en-GB"/>
        </w:rPr>
        <w:t xml:space="preserve">However, the project cannot use ID3 algorithm to find the feature threshold, because </w:t>
      </w:r>
      <w:r w:rsidR="00CA39F9" w:rsidRPr="00985785">
        <w:rPr>
          <w:rFonts w:ascii="Times New Roman" w:eastAsiaTheme="minorEastAsia" w:hAnsi="Times New Roman" w:cs="Times New Roman"/>
          <w:color w:val="000000"/>
          <w:lang w:val="en-GB"/>
        </w:rPr>
        <w:t>t</w:t>
      </w:r>
      <w:r w:rsidR="00CA39F9" w:rsidRPr="00985785">
        <w:rPr>
          <w:rFonts w:ascii="Times New Roman" w:eastAsiaTheme="minorEastAsia" w:hAnsi="Times New Roman" w:cs="Times New Roman"/>
          <w:color w:val="000000"/>
        </w:rPr>
        <w:t>he limitation of the ID3 algorithm is t</w:t>
      </w:r>
      <w:r w:rsidR="00CA39F9" w:rsidRPr="00985785">
        <w:rPr>
          <w:rFonts w:ascii="Times New Roman" w:eastAsiaTheme="minorEastAsia" w:hAnsi="Times New Roman" w:cs="Times New Roman"/>
          <w:color w:val="000000"/>
          <w:lang w:val="en-GB"/>
        </w:rPr>
        <w:t>hat</w:t>
      </w:r>
      <w:r w:rsidR="00CA39F9" w:rsidRPr="00985785">
        <w:rPr>
          <w:rFonts w:ascii="Times New Roman" w:eastAsiaTheme="minorEastAsia" w:hAnsi="Times New Roman" w:cs="Times New Roman"/>
          <w:color w:val="000000"/>
        </w:rPr>
        <w:t xml:space="preserve"> </w:t>
      </w:r>
      <w:r w:rsidR="00C93A4C" w:rsidRPr="00985785">
        <w:rPr>
          <w:rFonts w:ascii="Times New Roman" w:eastAsiaTheme="minorEastAsia" w:hAnsi="Times New Roman" w:cs="Times New Roman"/>
          <w:color w:val="000000"/>
        </w:rPr>
        <w:t>it</w:t>
      </w:r>
      <w:r w:rsidR="00CA39F9" w:rsidRPr="00985785">
        <w:rPr>
          <w:rFonts w:ascii="Times New Roman" w:eastAsiaTheme="minorEastAsia" w:hAnsi="Times New Roman" w:cs="Times New Roman"/>
          <w:color w:val="000000"/>
        </w:rPr>
        <w:t xml:space="preserve"> can only deal with discrete values [22]. That means the feature values must be classified based on numerical variables and the project </w:t>
      </w:r>
      <w:r w:rsidR="00474DAD" w:rsidRPr="00985785">
        <w:rPr>
          <w:rFonts w:ascii="Times New Roman" w:eastAsiaTheme="minorEastAsia" w:hAnsi="Times New Roman" w:cs="Times New Roman"/>
          <w:color w:val="000000"/>
        </w:rPr>
        <w:t>has to</w:t>
      </w:r>
      <w:r w:rsidR="00CA39F9" w:rsidRPr="00985785">
        <w:rPr>
          <w:rFonts w:ascii="Times New Roman" w:eastAsiaTheme="minorEastAsia" w:hAnsi="Times New Roman" w:cs="Times New Roman"/>
          <w:color w:val="000000"/>
        </w:rPr>
        <w:t xml:space="preserve"> mark each training data’s feature to numerical variables. For example, </w:t>
      </w:r>
      <w:r w:rsidR="00E81F2A" w:rsidRPr="00985785">
        <w:rPr>
          <w:rFonts w:ascii="Times New Roman" w:eastAsiaTheme="minorEastAsia" w:hAnsi="Times New Roman" w:cs="Times New Roman"/>
          <w:color w:val="000000"/>
        </w:rPr>
        <w:t xml:space="preserve">the ‘average distance’ of ‘haggis’ is 216926 meters and </w:t>
      </w:r>
      <w:r w:rsidR="00B93A3E" w:rsidRPr="00985785">
        <w:rPr>
          <w:rFonts w:ascii="Times New Roman" w:eastAsiaTheme="minorEastAsia" w:hAnsi="Times New Roman" w:cs="Times New Roman"/>
          <w:color w:val="000000"/>
        </w:rPr>
        <w:t xml:space="preserve">the project will mark it as ‘&lt;300,000’. </w:t>
      </w:r>
      <w:r w:rsidR="00C93A4C" w:rsidRPr="00985785">
        <w:rPr>
          <w:rFonts w:ascii="Times New Roman" w:eastAsiaTheme="minorEastAsia" w:hAnsi="Times New Roman" w:cs="Times New Roman"/>
          <w:color w:val="000000"/>
        </w:rPr>
        <w:t xml:space="preserve">This also affects the efficiency of code execution </w:t>
      </w:r>
      <w:r w:rsidR="005217AA" w:rsidRPr="00985785">
        <w:rPr>
          <w:rFonts w:ascii="Times New Roman" w:eastAsiaTheme="minorEastAsia" w:hAnsi="Times New Roman" w:cs="Times New Roman"/>
          <w:color w:val="000000"/>
        </w:rPr>
        <w:t xml:space="preserve">because </w:t>
      </w:r>
      <w:r w:rsidR="00C93A4C" w:rsidRPr="00985785">
        <w:rPr>
          <w:rFonts w:ascii="Times New Roman" w:eastAsiaTheme="minorEastAsia" w:hAnsi="Times New Roman" w:cs="Times New Roman"/>
          <w:color w:val="000000"/>
          <w:lang w:val="en-GB"/>
        </w:rPr>
        <w:t xml:space="preserve">the project </w:t>
      </w:r>
      <w:r w:rsidR="005217AA" w:rsidRPr="00985785">
        <w:rPr>
          <w:rFonts w:ascii="Times New Roman" w:eastAsiaTheme="minorEastAsia" w:hAnsi="Times New Roman" w:cs="Times New Roman"/>
          <w:color w:val="000000"/>
          <w:lang w:val="en-GB"/>
        </w:rPr>
        <w:t>has to</w:t>
      </w:r>
      <w:r w:rsidR="00C93A4C" w:rsidRPr="00985785">
        <w:rPr>
          <w:rFonts w:ascii="Times New Roman" w:hAnsi="Times New Roman" w:cs="Times New Roman"/>
        </w:rPr>
        <w:t xml:space="preserve"> mark</w:t>
      </w:r>
      <w:r w:rsidR="00C93A4C" w:rsidRPr="00985785">
        <w:rPr>
          <w:rFonts w:ascii="Times New Roman" w:eastAsiaTheme="minorEastAsia" w:hAnsi="Times New Roman" w:cs="Times New Roman"/>
          <w:color w:val="000000"/>
          <w:lang w:val="en-GB"/>
        </w:rPr>
        <w:t xml:space="preserve"> symbol for each feature value for each word. </w:t>
      </w:r>
      <w:r w:rsidR="00E83091" w:rsidRPr="00985785">
        <w:rPr>
          <w:rFonts w:ascii="Times New Roman" w:hAnsi="Times New Roman" w:cs="Times New Roman"/>
          <w:lang w:val="en-GB"/>
        </w:rPr>
        <w:t>Fortunately, Python provides a toolkit (</w:t>
      </w:r>
      <w:proofErr w:type="spellStart"/>
      <w:r w:rsidR="00E83091" w:rsidRPr="00985785">
        <w:rPr>
          <w:rFonts w:ascii="Times New Roman" w:eastAsiaTheme="minorEastAsia" w:hAnsi="Times New Roman" w:cs="Times New Roman"/>
          <w:color w:val="000000"/>
        </w:rPr>
        <w:t>Sklearn</w:t>
      </w:r>
      <w:proofErr w:type="spellEnd"/>
      <w:r w:rsidR="00E83091" w:rsidRPr="00985785">
        <w:rPr>
          <w:rFonts w:ascii="Times New Roman" w:eastAsiaTheme="minorEastAsia" w:hAnsi="Times New Roman" w:cs="Times New Roman"/>
          <w:color w:val="000000"/>
        </w:rPr>
        <w:t>-learn</w:t>
      </w:r>
      <w:r w:rsidR="00E83091" w:rsidRPr="00985785">
        <w:rPr>
          <w:rFonts w:ascii="Times New Roman" w:hAnsi="Times New Roman" w:cs="Times New Roman"/>
          <w:lang w:val="en-GB"/>
        </w:rPr>
        <w:t>) which integrates a variety of machine learning algorithms for supervisory and unsupervised problems [36]. This toolkit can help the project to achieve the goal of finding thresholds automatically.</w:t>
      </w:r>
      <w:r w:rsidR="00AB3879" w:rsidRPr="00985785">
        <w:rPr>
          <w:rFonts w:ascii="Times New Roman" w:eastAsiaTheme="minorEastAsia" w:hAnsi="Times New Roman" w:cs="Times New Roman"/>
          <w:color w:val="000000"/>
        </w:rPr>
        <w:t xml:space="preserve"> As a result,</w:t>
      </w:r>
      <w:r w:rsidR="00AB3879" w:rsidRPr="00985785">
        <w:rPr>
          <w:rFonts w:ascii="Times New Roman" w:hAnsi="Times New Roman" w:cs="Times New Roman"/>
          <w:lang w:val="en-GB"/>
        </w:rPr>
        <w:t xml:space="preserve"> </w:t>
      </w:r>
      <w:r w:rsidR="00AB3879" w:rsidRPr="00985785">
        <w:rPr>
          <w:rFonts w:ascii="Times New Roman" w:eastAsiaTheme="minorEastAsia" w:hAnsi="Times New Roman" w:cs="Times New Roman"/>
          <w:color w:val="000000"/>
        </w:rPr>
        <w:t xml:space="preserve">the project </w:t>
      </w:r>
      <w:r w:rsidR="008C6AC9" w:rsidRPr="00985785">
        <w:rPr>
          <w:rFonts w:ascii="Times New Roman" w:eastAsiaTheme="minorEastAsia" w:hAnsi="Times New Roman" w:cs="Times New Roman"/>
          <w:color w:val="000000"/>
        </w:rPr>
        <w:t>used</w:t>
      </w:r>
      <w:r w:rsidR="00AB3879" w:rsidRPr="00985785">
        <w:rPr>
          <w:rFonts w:ascii="Times New Roman" w:eastAsiaTheme="minorEastAsia" w:hAnsi="Times New Roman" w:cs="Times New Roman"/>
          <w:color w:val="000000"/>
        </w:rPr>
        <w:t xml:space="preserve"> </w:t>
      </w:r>
      <w:r w:rsidR="00AB3879" w:rsidRPr="00985785">
        <w:rPr>
          <w:rFonts w:ascii="Times New Roman" w:eastAsiaTheme="minorEastAsia" w:hAnsi="Times New Roman" w:cs="Times New Roman"/>
          <w:color w:val="000000"/>
          <w:lang w:val="en-GB"/>
        </w:rPr>
        <w:t xml:space="preserve">the </w:t>
      </w:r>
      <w:proofErr w:type="spellStart"/>
      <w:r w:rsidR="00AB3879" w:rsidRPr="00985785">
        <w:rPr>
          <w:rFonts w:ascii="Times New Roman" w:eastAsiaTheme="minorEastAsia" w:hAnsi="Times New Roman" w:cs="Times New Roman"/>
          <w:color w:val="000000"/>
        </w:rPr>
        <w:t>Sklearn</w:t>
      </w:r>
      <w:proofErr w:type="spellEnd"/>
      <w:r w:rsidR="00AB3879" w:rsidRPr="00985785">
        <w:rPr>
          <w:rFonts w:ascii="Times New Roman" w:eastAsiaTheme="minorEastAsia" w:hAnsi="Times New Roman" w:cs="Times New Roman"/>
          <w:color w:val="000000"/>
        </w:rPr>
        <w:t xml:space="preserve">-learn package </w:t>
      </w:r>
      <w:r w:rsidR="00AA4F42" w:rsidRPr="00985785">
        <w:rPr>
          <w:rFonts w:ascii="Times New Roman" w:eastAsiaTheme="minorEastAsia" w:hAnsi="Times New Roman" w:cs="Times New Roman"/>
          <w:color w:val="000000"/>
        </w:rPr>
        <w:t xml:space="preserve">decision tree algorithm </w:t>
      </w:r>
      <w:r w:rsidR="00AB3879" w:rsidRPr="00985785">
        <w:rPr>
          <w:rFonts w:ascii="Times New Roman" w:eastAsiaTheme="minorEastAsia" w:hAnsi="Times New Roman" w:cs="Times New Roman"/>
          <w:color w:val="000000"/>
        </w:rPr>
        <w:t xml:space="preserve">which </w:t>
      </w:r>
      <w:r w:rsidR="00AB3879" w:rsidRPr="00985785">
        <w:rPr>
          <w:rFonts w:ascii="Times New Roman" w:hAnsi="Times New Roman" w:cs="Times New Roman"/>
          <w:lang w:val="en-GB"/>
        </w:rPr>
        <w:t xml:space="preserve">uses a kind of optimised Cart algorithm </w:t>
      </w:r>
      <w:r w:rsidR="00AB3879" w:rsidRPr="00985785">
        <w:rPr>
          <w:rFonts w:ascii="Times New Roman" w:hAnsi="Times New Roman" w:cs="Times New Roman"/>
          <w:color w:val="1D1F22"/>
          <w:shd w:val="clear" w:color="auto" w:fill="FFFFFF"/>
        </w:rPr>
        <w:t>[23]</w:t>
      </w:r>
      <w:r w:rsidR="00AB3879" w:rsidRPr="00985785">
        <w:rPr>
          <w:rFonts w:ascii="Times New Roman" w:eastAsiaTheme="minorEastAsia" w:hAnsi="Times New Roman" w:cs="Times New Roman"/>
          <w:color w:val="000000"/>
        </w:rPr>
        <w:t xml:space="preserve"> to generate the decision tree, including classification tree and regression tree. In this project, the classification tree is more suitable, because the target of the decision tree is binary.</w:t>
      </w:r>
    </w:p>
    <w:p w14:paraId="4067A16F" w14:textId="2E8CD56C" w:rsidR="00146BB6" w:rsidRPr="00985785" w:rsidRDefault="00F33C9E" w:rsidP="007621D7">
      <w:pPr>
        <w:pStyle w:val="a3"/>
        <w:numPr>
          <w:ilvl w:val="0"/>
          <w:numId w:val="44"/>
        </w:numPr>
        <w:spacing w:before="240" w:after="60"/>
        <w:ind w:left="357" w:firstLineChars="0" w:hanging="357"/>
        <w:rPr>
          <w:rFonts w:ascii="Times New Roman" w:hAnsi="Times New Roman" w:cs="Times New Roman"/>
          <w:b/>
          <w:sz w:val="26"/>
          <w:szCs w:val="26"/>
          <w:lang w:val="en-GB"/>
        </w:rPr>
      </w:pPr>
      <w:r w:rsidRPr="00985785">
        <w:rPr>
          <w:rFonts w:ascii="Times New Roman" w:hAnsi="Times New Roman" w:cs="Times New Roman"/>
          <w:b/>
          <w:sz w:val="26"/>
          <w:szCs w:val="26"/>
          <w:lang w:val="en-GB"/>
        </w:rPr>
        <w:t>Cart A</w:t>
      </w:r>
      <w:r w:rsidR="00E83091" w:rsidRPr="00985785">
        <w:rPr>
          <w:rFonts w:ascii="Times New Roman" w:hAnsi="Times New Roman" w:cs="Times New Roman"/>
          <w:b/>
          <w:sz w:val="26"/>
          <w:szCs w:val="26"/>
          <w:lang w:val="en-GB"/>
        </w:rPr>
        <w:t>lgorithm</w:t>
      </w:r>
    </w:p>
    <w:p w14:paraId="62A9024D"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Cart algorithm uses binary recursive partitioning procedure to split datasets [24]. In classification tree, Cart algorithm uses Gini index as a property to determine partitioning [25].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 [26]. The following formulas shows the calculating of the Gini index.</w:t>
      </w:r>
    </w:p>
    <w:p w14:paraId="08CA4228"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 xml:space="preserve">Assuming that there is a K class, the probability that the sample point belongs to the K class is </w:t>
      </w:r>
      <m:oMath>
        <m:sSub>
          <m:sSubPr>
            <m:ctrlPr>
              <w:rPr>
                <w:rFonts w:ascii="Cambria Math" w:hAnsi="Cambria Math" w:cs="Times New Roman"/>
                <w:lang w:val="en-GB"/>
              </w:rPr>
            </m:ctrlPr>
          </m:sSubPr>
          <m:e>
            <m:r>
              <w:rPr>
                <w:rFonts w:ascii="Cambria Math" w:hAnsi="Cambria Math" w:cs="Times New Roman"/>
                <w:lang w:val="en-GB"/>
              </w:rPr>
              <m:t>p</m:t>
            </m:r>
          </m:e>
          <m:sub>
            <m:r>
              <w:rPr>
                <w:rFonts w:ascii="Cambria Math" w:hAnsi="Cambria Math" w:cs="Times New Roman"/>
                <w:lang w:val="en-GB"/>
              </w:rPr>
              <m:t>k</m:t>
            </m:r>
          </m:sub>
        </m:sSub>
      </m:oMath>
      <w:r w:rsidRPr="00985785">
        <w:rPr>
          <w:rFonts w:ascii="Times New Roman" w:hAnsi="Times New Roman" w:cs="Times New Roman"/>
          <w:lang w:val="en-GB"/>
        </w:rPr>
        <w:t>, then the Gini index is defined as:</w:t>
      </w:r>
    </w:p>
    <w:p w14:paraId="5258A783" w14:textId="77777777" w:rsidR="00146BB6" w:rsidRPr="00985785" w:rsidRDefault="00146BB6" w:rsidP="00146BB6">
      <w:pPr>
        <w:rPr>
          <w:rFonts w:ascii="Times New Roman" w:hAnsi="Times New Roman" w:cs="Times New Roman"/>
          <w:b/>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p</m:t>
              </m:r>
            </m:e>
          </m:d>
          <m:r>
            <w:rPr>
              <w:rFonts w:ascii="Cambria Math" w:hAnsi="Cambria Math" w:cs="Times New Roman"/>
              <w:lang w:val="en-GB"/>
            </w:rPr>
            <m:t>=1-</m:t>
          </m:r>
          <m:nary>
            <m:naryPr>
              <m:chr m:val="∑"/>
              <m:limLoc m:val="subSup"/>
              <m:ctrlPr>
                <w:rPr>
                  <w:rFonts w:ascii="Cambria Math" w:hAnsi="Cambria Math" w:cs="Times New Roman"/>
                  <w:i/>
                  <w:lang w:val="en-GB"/>
                </w:rPr>
              </m:ctrlPr>
            </m:naryPr>
            <m:sub>
              <m:r>
                <w:rPr>
                  <w:rFonts w:ascii="Cambria Math" w:hAnsi="Cambria Math" w:cs="Times New Roman"/>
                  <w:lang w:val="en-GB"/>
                </w:rPr>
                <m:t>k=1</m:t>
              </m:r>
            </m:sub>
            <m:sup>
              <m:r>
                <w:rPr>
                  <w:rFonts w:ascii="Cambria Math" w:hAnsi="Cambria Math" w:cs="Times New Roman"/>
                  <w:lang w:val="en-GB"/>
                </w:rPr>
                <m:t>K</m:t>
              </m:r>
            </m:sup>
            <m:e>
              <m:sSup>
                <m:sSupPr>
                  <m:ctrlPr>
                    <w:rPr>
                      <w:rFonts w:ascii="Cambria Math" w:hAnsi="Cambria Math" w:cs="Times New Roman"/>
                      <w:i/>
                      <w:lang w:val="en-GB"/>
                    </w:rPr>
                  </m:ctrlPr>
                </m:sSupPr>
                <m:e>
                  <m:sSub>
                    <m:sSubPr>
                      <m:ctrlPr>
                        <w:rPr>
                          <w:rFonts w:ascii="Cambria Math" w:hAnsi="Cambria Math" w:cs="Times New Roman"/>
                          <w:i/>
                          <w:lang w:val="en-GB"/>
                        </w:rPr>
                      </m:ctrlPr>
                    </m:sSubPr>
                    <m:e>
                      <m:r>
                        <w:rPr>
                          <w:rFonts w:ascii="Cambria Math" w:hAnsi="Cambria Math" w:cs="Times New Roman"/>
                          <w:lang w:val="en-GB"/>
                        </w:rPr>
                        <m:t>p</m:t>
                      </m:r>
                    </m:e>
                    <m:sub>
                      <m:r>
                        <w:rPr>
                          <w:rFonts w:ascii="Cambria Math" w:hAnsi="Cambria Math" w:cs="Times New Roman"/>
                          <w:lang w:val="en-GB"/>
                        </w:rPr>
                        <m:t>k</m:t>
                      </m:r>
                    </m:sub>
                  </m:sSub>
                </m:e>
                <m:sup>
                  <m:r>
                    <w:rPr>
                      <w:rFonts w:ascii="Cambria Math" w:hAnsi="Cambria Math" w:cs="Times New Roman"/>
                      <w:lang w:val="en-GB"/>
                    </w:rPr>
                    <m:t>2</m:t>
                  </m:r>
                </m:sup>
              </m:sSup>
            </m:e>
          </m:nary>
        </m:oMath>
      </m:oMathPara>
    </w:p>
    <w:p w14:paraId="2E1F222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 xml:space="preserve">Assuming that </w:t>
      </w:r>
      <m:oMath>
        <m:sSub>
          <m:sSubPr>
            <m:ctrlPr>
              <w:rPr>
                <w:rFonts w:ascii="Cambria Math" w:hAnsi="Cambria Math" w:cs="Times New Roman"/>
                <w:i/>
                <w:lang w:val="en-GB"/>
              </w:rPr>
            </m:ctrlPr>
          </m:sSubPr>
          <m:e>
            <m:r>
              <w:rPr>
                <w:rFonts w:ascii="Cambria Math" w:hAnsi="Cambria Math" w:cs="Times New Roman"/>
                <w:lang w:val="en-GB"/>
              </w:rPr>
              <m:t>C</m:t>
            </m:r>
          </m:e>
          <m:sub>
            <m:r>
              <w:rPr>
                <w:rFonts w:ascii="Cambria Math" w:hAnsi="Cambria Math" w:cs="Times New Roman"/>
                <w:lang w:val="en-GB"/>
              </w:rPr>
              <m:t>k</m:t>
            </m:r>
          </m:sub>
        </m:sSub>
      </m:oMath>
      <w:r w:rsidRPr="00985785">
        <w:rPr>
          <w:rFonts w:ascii="Times New Roman" w:hAnsi="Times New Roman" w:cs="Times New Roman"/>
          <w:lang w:val="en-GB"/>
        </w:rPr>
        <w:t xml:space="preserve"> be the subset of samples belonging to the k class in D, then the Gini index is:</w:t>
      </w:r>
    </w:p>
    <w:p w14:paraId="7B6E4300" w14:textId="77777777" w:rsidR="00146BB6" w:rsidRPr="00985785" w:rsidRDefault="00146BB6" w:rsidP="00146BB6">
      <w:pPr>
        <w:rPr>
          <w:rFonts w:ascii="Times New Roman" w:hAnsi="Times New Roman" w:cs="Times New Roman"/>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D</m:t>
              </m:r>
            </m:e>
          </m:d>
          <m:r>
            <w:rPr>
              <w:rFonts w:ascii="Cambria Math" w:hAnsi="Cambria Math" w:cs="Times New Roman"/>
              <w:lang w:val="en-GB"/>
            </w:rPr>
            <m:t>=1-</m:t>
          </m:r>
          <m:nary>
            <m:naryPr>
              <m:chr m:val="∑"/>
              <m:limLoc m:val="subSup"/>
              <m:ctrlPr>
                <w:rPr>
                  <w:rFonts w:ascii="Cambria Math" w:hAnsi="Cambria Math" w:cs="Times New Roman"/>
                  <w:i/>
                  <w:lang w:val="en-GB"/>
                </w:rPr>
              </m:ctrlPr>
            </m:naryPr>
            <m:sub>
              <m:r>
                <w:rPr>
                  <w:rFonts w:ascii="Cambria Math" w:hAnsi="Cambria Math" w:cs="Times New Roman"/>
                  <w:lang w:val="en-GB"/>
                </w:rPr>
                <m:t>k=1</m:t>
              </m:r>
            </m:sub>
            <m:sup>
              <m:r>
                <w:rPr>
                  <w:rFonts w:ascii="Cambria Math" w:hAnsi="Cambria Math" w:cs="Times New Roman"/>
                  <w:lang w:val="en-GB"/>
                </w:rPr>
                <m:t>K</m:t>
              </m:r>
            </m:sup>
            <m:e>
              <m:sSup>
                <m:sSupPr>
                  <m:ctrlPr>
                    <w:rPr>
                      <w:rFonts w:ascii="Cambria Math" w:hAnsi="Cambria Math" w:cs="Times New Roman"/>
                      <w:i/>
                      <w:lang w:val="en-GB"/>
                    </w:rPr>
                  </m:ctrlPr>
                </m:sSupPr>
                <m:e>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C</m:t>
                          </m:r>
                        </m:e>
                        <m:sub>
                          <m:r>
                            <w:rPr>
                              <w:rFonts w:ascii="Cambria Math" w:hAnsi="Cambria Math" w:cs="Times New Roman"/>
                              <w:lang w:val="en-GB"/>
                            </w:rPr>
                            <m:t>k</m:t>
                          </m:r>
                        </m:sub>
                      </m:sSub>
                      <m:r>
                        <w:rPr>
                          <w:rFonts w:ascii="Cambria Math" w:hAnsi="Cambria Math" w:cs="Times New Roman"/>
                          <w:lang w:val="en-GB"/>
                        </w:rPr>
                        <m:t>|</m:t>
                      </m:r>
                    </m:num>
                    <m:den>
                      <m:r>
                        <w:rPr>
                          <w:rFonts w:ascii="Cambria Math" w:hAnsi="Cambria Math" w:cs="Times New Roman"/>
                          <w:lang w:val="en-GB"/>
                        </w:rPr>
                        <m:t>|D|</m:t>
                      </m:r>
                    </m:den>
                  </m:f>
                  <m:r>
                    <w:rPr>
                      <w:rFonts w:ascii="Cambria Math" w:hAnsi="Cambria Math" w:cs="Times New Roman"/>
                      <w:lang w:val="en-GB"/>
                    </w:rPr>
                    <m:t>)</m:t>
                  </m:r>
                </m:e>
                <m:sup>
                  <m:r>
                    <w:rPr>
                      <w:rFonts w:ascii="Cambria Math" w:hAnsi="Cambria Math" w:cs="Times New Roman"/>
                      <w:lang w:val="en-GB"/>
                    </w:rPr>
                    <m:t>2</m:t>
                  </m:r>
                </m:sup>
              </m:sSup>
            </m:e>
          </m:nary>
        </m:oMath>
      </m:oMathPara>
    </w:p>
    <w:p w14:paraId="500D5B7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Assuming that feature A divide the sample D into two data subsets D1 and D2, then the Gini index of the sample D under the feature A is:</w:t>
      </w:r>
    </w:p>
    <w:p w14:paraId="2B7B1031" w14:textId="77777777" w:rsidR="00146BB6" w:rsidRPr="00985785" w:rsidRDefault="00146BB6" w:rsidP="00146BB6">
      <w:pPr>
        <w:rPr>
          <w:rFonts w:ascii="Times New Roman" w:hAnsi="Times New Roman" w:cs="Times New Roman"/>
          <w:lang w:val="en-GB"/>
        </w:rPr>
      </w:pPr>
      <m:oMathPara>
        <m:oMathParaPr>
          <m:jc m:val="left"/>
        </m:oMathParaPr>
        <m:oMath>
          <m:r>
            <w:rPr>
              <w:rFonts w:ascii="Cambria Math" w:hAnsi="Cambria Math" w:cs="Times New Roman"/>
              <w:lang w:val="en-GB"/>
            </w:rPr>
            <m:t>Gini</m:t>
          </m:r>
          <m:d>
            <m:dPr>
              <m:ctrlPr>
                <w:rPr>
                  <w:rFonts w:ascii="Cambria Math" w:hAnsi="Cambria Math" w:cs="Times New Roman"/>
                  <w:i/>
                  <w:lang w:val="en-GB"/>
                </w:rPr>
              </m:ctrlPr>
            </m:dPr>
            <m:e>
              <m:r>
                <w:rPr>
                  <w:rFonts w:ascii="Cambria Math" w:hAnsi="Cambria Math" w:cs="Times New Roman"/>
                  <w:lang w:val="en-GB"/>
                </w:rPr>
                <m:t>D, A</m:t>
              </m:r>
            </m:e>
          </m:d>
          <m:r>
            <w:rPr>
              <w:rFonts w:ascii="Cambria Math" w:hAnsi="Cambria Math" w:cs="Times New Roman"/>
              <w:lang w:val="en-GB"/>
            </w:rPr>
            <m:t>=</m:t>
          </m:r>
          <m:f>
            <m:fPr>
              <m:ctrlPr>
                <w:rPr>
                  <w:rFonts w:ascii="Cambria Math" w:hAnsi="Cambria Math" w:cs="Times New Roman"/>
                  <w:i/>
                  <w:lang w:val="en-GB"/>
                </w:rPr>
              </m:ctrlPr>
            </m:fPr>
            <m:num>
              <m:d>
                <m:dPr>
                  <m:begChr m:val="|"/>
                  <m:endChr m:val="|"/>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e>
              </m:d>
            </m:num>
            <m:den>
              <m:r>
                <w:rPr>
                  <w:rFonts w:ascii="Cambria Math" w:hAnsi="Cambria Math" w:cs="Times New Roman"/>
                  <w:lang w:val="en-GB"/>
                </w:rPr>
                <m:t>D</m:t>
              </m:r>
            </m:den>
          </m:f>
          <m:r>
            <w:rPr>
              <w:rFonts w:ascii="Cambria Math" w:hAnsi="Cambria Math" w:cs="Times New Roman"/>
              <w:lang w:val="en-GB"/>
            </w:rPr>
            <m:t>Gini</m:t>
          </m:r>
          <m:d>
            <m:dPr>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1</m:t>
                  </m:r>
                </m:sub>
              </m:sSub>
            </m:e>
          </m:d>
          <m:r>
            <w:rPr>
              <w:rFonts w:ascii="Cambria Math" w:hAnsi="Cambria Math" w:cs="Times New Roman"/>
              <w:lang w:val="en-GB"/>
            </w:rPr>
            <m:t>+</m:t>
          </m:r>
          <m:f>
            <m:fPr>
              <m:ctrlPr>
                <w:rPr>
                  <w:rFonts w:ascii="Cambria Math" w:hAnsi="Cambria Math" w:cs="Times New Roman"/>
                  <w:i/>
                  <w:lang w:val="en-GB"/>
                </w:rPr>
              </m:ctrlPr>
            </m:fPr>
            <m:num>
              <m:d>
                <m:dPr>
                  <m:begChr m:val="|"/>
                  <m:endChr m:val="|"/>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e>
              </m:d>
            </m:num>
            <m:den>
              <m:r>
                <w:rPr>
                  <w:rFonts w:ascii="Cambria Math" w:hAnsi="Cambria Math" w:cs="Times New Roman"/>
                  <w:lang w:val="en-GB"/>
                </w:rPr>
                <m:t>D</m:t>
              </m:r>
            </m:den>
          </m:f>
          <m:r>
            <w:rPr>
              <w:rFonts w:ascii="Cambria Math" w:hAnsi="Cambria Math" w:cs="Times New Roman"/>
              <w:lang w:val="en-GB"/>
            </w:rPr>
            <m:t>Gini</m:t>
          </m:r>
          <m:d>
            <m:dPr>
              <m:ctrlPr>
                <w:rPr>
                  <w:rFonts w:ascii="Cambria Math" w:hAnsi="Cambria Math" w:cs="Times New Roman"/>
                  <w:i/>
                  <w:lang w:val="en-GB"/>
                </w:rPr>
              </m:ctrlPr>
            </m:dPr>
            <m:e>
              <m:sSub>
                <m:sSubPr>
                  <m:ctrlPr>
                    <w:rPr>
                      <w:rFonts w:ascii="Cambria Math" w:hAnsi="Cambria Math" w:cs="Times New Roman"/>
                      <w:i/>
                      <w:lang w:val="en-GB"/>
                    </w:rPr>
                  </m:ctrlPr>
                </m:sSubPr>
                <m:e>
                  <m:r>
                    <w:rPr>
                      <w:rFonts w:ascii="Cambria Math" w:hAnsi="Cambria Math" w:cs="Times New Roman"/>
                      <w:lang w:val="en-GB"/>
                    </w:rPr>
                    <m:t>D</m:t>
                  </m:r>
                </m:e>
                <m:sub>
                  <m:r>
                    <w:rPr>
                      <w:rFonts w:ascii="Cambria Math" w:hAnsi="Cambria Math" w:cs="Times New Roman"/>
                      <w:lang w:val="en-GB"/>
                    </w:rPr>
                    <m:t>2</m:t>
                  </m:r>
                </m:sub>
              </m:sSub>
            </m:e>
          </m:d>
        </m:oMath>
      </m:oMathPara>
    </w:p>
    <w:p w14:paraId="2B28FC79" w14:textId="77777777" w:rsidR="00146BB6" w:rsidRPr="00985785" w:rsidRDefault="00146BB6" w:rsidP="00146BB6">
      <w:pPr>
        <w:jc w:val="both"/>
        <w:rPr>
          <w:rFonts w:ascii="Times New Roman" w:hAnsi="Times New Roman" w:cs="Times New Roman"/>
          <w:lang w:val="en-GB"/>
        </w:rPr>
      </w:pPr>
      <w:r w:rsidRPr="00985785">
        <w:rPr>
          <w:rFonts w:ascii="Times New Roman" w:hAnsi="Times New Roman" w:cs="Times New Roman"/>
          <w:lang w:val="en-GB"/>
        </w:rPr>
        <w:t>The steps to generate a decision tree using the Cart algorithm are as follows:</w:t>
      </w:r>
    </w:p>
    <w:p w14:paraId="5E6A6B2C"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w:t>
      </w:r>
      <w:proofErr w:type="gramStart"/>
      <w:r w:rsidRPr="00985785">
        <w:rPr>
          <w:rFonts w:ascii="Times New Roman" w:hAnsi="Times New Roman" w:cs="Times New Roman"/>
          <w:lang w:val="en-GB"/>
        </w:rPr>
        <w:t>feature</w:t>
      </w:r>
      <w:proofErr w:type="gramEnd"/>
      <w:r w:rsidRPr="00985785">
        <w:rPr>
          <w:rFonts w:ascii="Times New Roman" w:hAnsi="Times New Roman" w:cs="Times New Roman"/>
          <w:lang w:val="en-GB"/>
        </w:rPr>
        <w:t xml:space="preserve"> A in the sample D and each possible value of A (A&gt;=a and A&lt;a) to divide the sample into two parts and calculate the Gini (D, A).</w:t>
      </w:r>
    </w:p>
    <w:p w14:paraId="339E602F"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(D, A). Next, determining whether the splitting stop condition is satisfied. If not, output the optimal segmentation point.</w:t>
      </w:r>
    </w:p>
    <w:p w14:paraId="5DDCC5D0" w14:textId="77777777" w:rsidR="00146BB6" w:rsidRPr="00985785" w:rsidRDefault="00146BB6" w:rsidP="00146BB6">
      <w:pPr>
        <w:pStyle w:val="a3"/>
        <w:numPr>
          <w:ilvl w:val="0"/>
          <w:numId w:val="35"/>
        </w:numPr>
        <w:ind w:firstLineChars="0"/>
        <w:jc w:val="both"/>
        <w:rPr>
          <w:rFonts w:ascii="Times New Roman" w:hAnsi="Times New Roman" w:cs="Times New Roman"/>
          <w:lang w:val="en-GB"/>
        </w:rPr>
      </w:pPr>
      <w:r w:rsidRPr="00985785">
        <w:rPr>
          <w:rFonts w:ascii="Times New Roman" w:hAnsi="Times New Roman" w:cs="Times New Roman"/>
          <w:lang w:val="en-GB"/>
        </w:rPr>
        <w:t>Recursive call (1) (2)</w:t>
      </w:r>
    </w:p>
    <w:p w14:paraId="64C6581A" w14:textId="4396B997" w:rsidR="001E34E3" w:rsidRPr="00985785" w:rsidRDefault="00F33C9E" w:rsidP="006D3366">
      <w:pPr>
        <w:pStyle w:val="a3"/>
        <w:numPr>
          <w:ilvl w:val="0"/>
          <w:numId w:val="44"/>
        </w:numPr>
        <w:spacing w:before="240" w:after="60"/>
        <w:ind w:left="357" w:firstLineChars="0" w:hanging="357"/>
        <w:rPr>
          <w:rFonts w:ascii="Times New Roman" w:hAnsi="Times New Roman" w:cs="Times New Roman"/>
        </w:rPr>
      </w:pPr>
      <w:r w:rsidRPr="00985785">
        <w:rPr>
          <w:rFonts w:ascii="Times New Roman" w:hAnsi="Times New Roman" w:cs="Times New Roman"/>
          <w:b/>
          <w:sz w:val="26"/>
          <w:szCs w:val="26"/>
          <w:lang w:val="en-GB"/>
        </w:rPr>
        <w:t>Cart A</w:t>
      </w:r>
      <w:r w:rsidR="00DF2495" w:rsidRPr="00985785">
        <w:rPr>
          <w:rFonts w:ascii="Times New Roman" w:hAnsi="Times New Roman" w:cs="Times New Roman"/>
          <w:b/>
          <w:sz w:val="26"/>
          <w:szCs w:val="26"/>
          <w:lang w:val="en-GB"/>
        </w:rPr>
        <w:t xml:space="preserve">lgorithm </w:t>
      </w:r>
      <w:r w:rsidRPr="00985785">
        <w:rPr>
          <w:rFonts w:ascii="Times New Roman" w:hAnsi="Times New Roman" w:cs="Times New Roman"/>
          <w:b/>
          <w:sz w:val="26"/>
          <w:szCs w:val="26"/>
          <w:lang w:val="en-GB"/>
        </w:rPr>
        <w:t>F</w:t>
      </w:r>
      <w:r w:rsidR="00DF2495" w:rsidRPr="00985785">
        <w:rPr>
          <w:rFonts w:ascii="Times New Roman" w:hAnsi="Times New Roman" w:cs="Times New Roman"/>
          <w:b/>
          <w:sz w:val="26"/>
          <w:szCs w:val="26"/>
          <w:lang w:val="en-GB"/>
        </w:rPr>
        <w:t>indings</w:t>
      </w:r>
      <w:r w:rsidRPr="00985785">
        <w:rPr>
          <w:rFonts w:ascii="Times New Roman" w:hAnsi="Times New Roman" w:cs="Times New Roman"/>
          <w:b/>
          <w:sz w:val="26"/>
          <w:szCs w:val="26"/>
          <w:lang w:val="en-GB"/>
        </w:rPr>
        <w:t xml:space="preserve"> and Evaluations</w:t>
      </w:r>
    </w:p>
    <w:p w14:paraId="7566C26E" w14:textId="085ABE16" w:rsidR="006D3366" w:rsidRPr="00985785" w:rsidRDefault="006D3366" w:rsidP="006D3366">
      <w:pPr>
        <w:rPr>
          <w:rFonts w:ascii="Times New Roman" w:hAnsi="Times New Roman" w:cs="Times New Roman"/>
          <w:lang w:val="en-GB" w:eastAsia="en-US"/>
        </w:rPr>
      </w:pPr>
      <w:r w:rsidRPr="00985785">
        <w:rPr>
          <w:rFonts w:ascii="Times New Roman" w:hAnsi="Times New Roman" w:cs="Times New Roman"/>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985785" w:rsidRDefault="006D3366" w:rsidP="006D3366">
      <w:pPr>
        <w:jc w:val="center"/>
        <w:rPr>
          <w:rFonts w:ascii="Times New Roman" w:hAnsi="Times New Roman" w:cs="Times New Roman"/>
          <w:lang w:val="en-GB" w:eastAsia="en-US"/>
        </w:rPr>
      </w:pPr>
      <w:r w:rsidRPr="00985785">
        <w:rPr>
          <w:rFonts w:ascii="Times New Roman" w:hAnsi="Times New Roman" w:cs="Times New Roman"/>
          <w:b/>
          <w:lang w:val="en-GB"/>
        </w:rPr>
        <w:t>Figure 5: Cart algorithm decision tree</w:t>
      </w:r>
    </w:p>
    <w:p w14:paraId="17065E86" w14:textId="5B85DA93" w:rsidR="009B7153" w:rsidRPr="00985785" w:rsidRDefault="006D3366" w:rsidP="00380E53">
      <w:pPr>
        <w:jc w:val="both"/>
        <w:rPr>
          <w:rFonts w:ascii="Times New Roman" w:hAnsi="Times New Roman" w:cs="Times New Roman"/>
          <w:lang w:val="en-GB"/>
        </w:rPr>
      </w:pPr>
      <w:r w:rsidRPr="00985785">
        <w:rPr>
          <w:rFonts w:ascii="Times New Roman" w:hAnsi="Times New Roman" w:cs="Times New Roman"/>
          <w:lang w:val="en-GB" w:eastAsia="en-US"/>
        </w:rPr>
        <w:t xml:space="preserve">The Fig. 5 is the </w:t>
      </w:r>
      <w:r w:rsidR="00A350BC" w:rsidRPr="00985785">
        <w:rPr>
          <w:rFonts w:ascii="Times New Roman" w:hAnsi="Times New Roman" w:cs="Times New Roman"/>
          <w:lang w:val="en-GB" w:eastAsia="en-US"/>
        </w:rPr>
        <w:t xml:space="preserve">decision tree </w:t>
      </w:r>
      <w:r w:rsidRPr="00985785">
        <w:rPr>
          <w:rFonts w:ascii="Times New Roman" w:hAnsi="Times New Roman" w:cs="Times New Roman"/>
          <w:lang w:val="en-GB" w:eastAsia="en-US"/>
        </w:rPr>
        <w:t>result of using Cart algorit</w:t>
      </w:r>
      <w:r w:rsidR="00A350BC" w:rsidRPr="00985785">
        <w:rPr>
          <w:rFonts w:ascii="Times New Roman" w:hAnsi="Times New Roman" w:cs="Times New Roman"/>
          <w:lang w:val="en-GB" w:eastAsia="en-US"/>
        </w:rPr>
        <w:t>h</w:t>
      </w:r>
      <w:r w:rsidRPr="00985785">
        <w:rPr>
          <w:rFonts w:ascii="Times New Roman" w:hAnsi="Times New Roman" w:cs="Times New Roman"/>
          <w:lang w:val="en-GB" w:eastAsia="en-US"/>
        </w:rPr>
        <w:t>m</w:t>
      </w:r>
      <w:r w:rsidR="0048123D" w:rsidRPr="00985785">
        <w:rPr>
          <w:rFonts w:ascii="Times New Roman" w:hAnsi="Times New Roman" w:cs="Times New Roman"/>
          <w:lang w:val="en-GB" w:eastAsia="en-US"/>
        </w:rPr>
        <w:t>.</w:t>
      </w:r>
      <w:r w:rsidRPr="00985785">
        <w:rPr>
          <w:rFonts w:ascii="Times New Roman" w:hAnsi="Times New Roman" w:cs="Times New Roman"/>
          <w:lang w:val="en-GB" w:eastAsia="en-US"/>
        </w:rPr>
        <w:t xml:space="preserve"> </w:t>
      </w:r>
      <w:r w:rsidR="00380E53" w:rsidRPr="00985785">
        <w:rPr>
          <w:rFonts w:ascii="Times New Roman" w:hAnsi="Times New Roman" w:cs="Times New Roman"/>
          <w:lang w:val="en-GB" w:eastAsia="en-US"/>
        </w:rPr>
        <w:t xml:space="preserve">Before </w:t>
      </w:r>
      <w:r w:rsidR="00380E53" w:rsidRPr="00985785">
        <w:rPr>
          <w:rFonts w:ascii="Times New Roman" w:hAnsi="Times New Roman" w:cs="Times New Roman"/>
          <w:lang w:val="en-GB"/>
        </w:rPr>
        <w:t>generating</w:t>
      </w:r>
      <w:r w:rsidR="00380E53" w:rsidRPr="00985785">
        <w:rPr>
          <w:rFonts w:ascii="Times New Roman" w:hAnsi="Times New Roman" w:cs="Times New Roman"/>
          <w:lang w:val="en-GB" w:eastAsia="en-US"/>
        </w:rPr>
        <w:t xml:space="preserve"> the Cart algorithm decision tree</w:t>
      </w:r>
      <w:r w:rsidR="00380E53" w:rsidRPr="00985785">
        <w:rPr>
          <w:rFonts w:ascii="Times New Roman" w:hAnsi="Times New Roman" w:cs="Times New Roman"/>
          <w:lang w:val="en-GB"/>
        </w:rPr>
        <w:t xml:space="preserve">, the project </w:t>
      </w:r>
      <w:r w:rsidR="0048123D" w:rsidRPr="00985785">
        <w:rPr>
          <w:rFonts w:ascii="Times New Roman" w:hAnsi="Times New Roman" w:cs="Times New Roman"/>
          <w:lang w:val="en-GB"/>
        </w:rPr>
        <w:t>added some regional words to the training dataset based on the results of the ID3 algorithm</w:t>
      </w:r>
      <w:r w:rsidR="00F057EA" w:rsidRPr="00985785">
        <w:rPr>
          <w:rFonts w:ascii="Times New Roman" w:hAnsi="Times New Roman" w:cs="Times New Roman"/>
          <w:lang w:val="en-GB"/>
        </w:rPr>
        <w:t>. The purpose of doing this is to get a better tree. The purpose of this is to get a tree that can classify regional words more accurately.</w:t>
      </w:r>
    </w:p>
    <w:p w14:paraId="391F2C58" w14:textId="54904742" w:rsidR="009B7153" w:rsidRPr="00985785" w:rsidRDefault="009B7153" w:rsidP="00380E53">
      <w:pPr>
        <w:jc w:val="both"/>
        <w:rPr>
          <w:rFonts w:ascii="Times New Roman" w:hAnsi="Times New Roman" w:cs="Times New Roman"/>
          <w:lang w:val="en-GB"/>
        </w:rPr>
      </w:pPr>
      <w:r w:rsidRPr="00985785">
        <w:rPr>
          <w:rFonts w:ascii="Times New Roman" w:hAnsi="Times New Roman" w:cs="Times New Roman"/>
          <w:lang w:val="en-GB"/>
        </w:rPr>
        <w:t xml:space="preserve">In terms of the classification result of the Cart algorithm, </w:t>
      </w:r>
      <w:r w:rsidR="00AD1DBD" w:rsidRPr="00985785">
        <w:rPr>
          <w:rFonts w:ascii="Times New Roman" w:hAnsi="Times New Roman" w:cs="Times New Roman"/>
          <w:lang w:val="en-GB"/>
        </w:rPr>
        <w:t xml:space="preserve">Although the Cart algorithm generates more tree branches and the branching conditions </w:t>
      </w:r>
      <w:r w:rsidR="008512A6" w:rsidRPr="00985785">
        <w:rPr>
          <w:rFonts w:ascii="Times New Roman" w:hAnsi="Times New Roman" w:cs="Times New Roman"/>
          <w:lang w:val="en-GB"/>
        </w:rPr>
        <w:t xml:space="preserve">become </w:t>
      </w:r>
      <w:r w:rsidR="00AD1DBD" w:rsidRPr="00985785">
        <w:rPr>
          <w:rFonts w:ascii="Times New Roman" w:hAnsi="Times New Roman" w:cs="Times New Roman"/>
          <w:lang w:val="en-GB"/>
        </w:rPr>
        <w:t xml:space="preserve">more precise, </w:t>
      </w:r>
      <w:r w:rsidR="008512A6" w:rsidRPr="00985785">
        <w:rPr>
          <w:rFonts w:ascii="Times New Roman" w:hAnsi="Times New Roman" w:cs="Times New Roman"/>
          <w:lang w:val="en-GB"/>
        </w:rPr>
        <w:t xml:space="preserve">the </w:t>
      </w:r>
      <w:r w:rsidR="008512A6" w:rsidRPr="00985785">
        <w:rPr>
          <w:rFonts w:ascii="Times New Roman" w:hAnsi="Times New Roman" w:cs="Times New Roman"/>
          <w:lang w:val="en-GB"/>
        </w:rPr>
        <w:lastRenderedPageBreak/>
        <w:t xml:space="preserve">classification results </w:t>
      </w:r>
      <w:r w:rsidR="00C6781D" w:rsidRPr="00985785">
        <w:rPr>
          <w:rFonts w:ascii="Times New Roman" w:hAnsi="Times New Roman" w:cs="Times New Roman"/>
          <w:lang w:val="en-GB"/>
        </w:rPr>
        <w:t>are</w:t>
      </w:r>
      <w:r w:rsidR="008512A6" w:rsidRPr="00985785">
        <w:rPr>
          <w:rFonts w:ascii="Times New Roman" w:hAnsi="Times New Roman" w:cs="Times New Roman"/>
          <w:lang w:val="en-GB"/>
        </w:rPr>
        <w:t xml:space="preserve"> not quite different from the ID3 algorithm. T</w:t>
      </w:r>
      <w:r w:rsidR="00321BB9" w:rsidRPr="00985785">
        <w:rPr>
          <w:rFonts w:ascii="Times New Roman" w:hAnsi="Times New Roman" w:cs="Times New Roman"/>
          <w:lang w:val="en-GB"/>
        </w:rPr>
        <w:t xml:space="preserve">here </w:t>
      </w:r>
      <w:r w:rsidR="00C6781D" w:rsidRPr="00985785">
        <w:rPr>
          <w:rFonts w:ascii="Times New Roman" w:hAnsi="Times New Roman" w:cs="Times New Roman"/>
          <w:lang w:val="en-GB"/>
        </w:rPr>
        <w:t>are</w:t>
      </w:r>
      <w:r w:rsidR="00321BB9" w:rsidRPr="00985785">
        <w:rPr>
          <w:rFonts w:ascii="Times New Roman" w:hAnsi="Times New Roman" w:cs="Times New Roman"/>
          <w:lang w:val="en-GB"/>
        </w:rPr>
        <w:t xml:space="preserve"> 56 word</w:t>
      </w:r>
      <w:r w:rsidR="00F97BB6" w:rsidRPr="00985785">
        <w:rPr>
          <w:rFonts w:ascii="Times New Roman" w:hAnsi="Times New Roman" w:cs="Times New Roman"/>
          <w:lang w:val="en-GB"/>
        </w:rPr>
        <w:t>s were judged as regional words that i</w:t>
      </w:r>
      <w:r w:rsidR="00321BB9" w:rsidRPr="00985785">
        <w:rPr>
          <w:rFonts w:ascii="Times New Roman" w:hAnsi="Times New Roman" w:cs="Times New Roman"/>
          <w:lang w:val="en-GB"/>
        </w:rPr>
        <w:t xml:space="preserve">n these 56 words, </w:t>
      </w:r>
      <w:r w:rsidR="00CE4BB5" w:rsidRPr="00985785">
        <w:rPr>
          <w:rFonts w:ascii="Times New Roman" w:hAnsi="Times New Roman" w:cs="Times New Roman"/>
          <w:lang w:val="en-GB"/>
        </w:rPr>
        <w:t>excepting ‘</w:t>
      </w:r>
      <w:r w:rsidR="00CE4BB5" w:rsidRPr="00985785">
        <w:rPr>
          <w:rFonts w:ascii="Times New Roman" w:eastAsiaTheme="minorEastAsia" w:hAnsi="Times New Roman" w:cs="Times New Roman"/>
          <w:bCs/>
          <w:color w:val="000000"/>
        </w:rPr>
        <w:t>mince</w:t>
      </w:r>
      <w:r w:rsidR="00CE4BB5" w:rsidRPr="00985785">
        <w:rPr>
          <w:rFonts w:ascii="Times New Roman" w:hAnsi="Times New Roman" w:cs="Times New Roman"/>
          <w:lang w:val="en-GB"/>
        </w:rPr>
        <w:t xml:space="preserve">’, </w:t>
      </w:r>
      <w:r w:rsidR="00321BB9" w:rsidRPr="00985785">
        <w:rPr>
          <w:rFonts w:ascii="Times New Roman" w:hAnsi="Times New Roman" w:cs="Times New Roman"/>
          <w:lang w:val="en-GB"/>
        </w:rPr>
        <w:t>55 are in the result of ID3 algorithm. ‘mince’ is a word which widely distributed near Edinburgh. However, when using ID3 algorithm, because of its ‘proportion’ larger than 67%, but its ‘ratio’ lower than 65%, so it was judged as a national word.</w:t>
      </w:r>
    </w:p>
    <w:p w14:paraId="276D4CD3" w14:textId="3010FD82" w:rsidR="001E34E3" w:rsidRPr="00985785" w:rsidRDefault="002A5375" w:rsidP="00C849C8">
      <w:pPr>
        <w:pStyle w:val="a3"/>
        <w:numPr>
          <w:ilvl w:val="1"/>
          <w:numId w:val="8"/>
        </w:numPr>
        <w:spacing w:before="240" w:after="60"/>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Summary and Future W</w:t>
      </w:r>
      <w:r w:rsidR="00F265C6" w:rsidRPr="00985785">
        <w:rPr>
          <w:rFonts w:ascii="Times New Roman" w:hAnsi="Times New Roman" w:cs="Times New Roman"/>
          <w:b/>
          <w:sz w:val="26"/>
          <w:szCs w:val="26"/>
          <w:lang w:val="en-GB"/>
        </w:rPr>
        <w:t>ork</w:t>
      </w:r>
    </w:p>
    <w:p w14:paraId="3576A31B" w14:textId="1E80BEF6" w:rsidR="00E83091" w:rsidRPr="00985785" w:rsidRDefault="00CE286C" w:rsidP="00E24D76">
      <w:pPr>
        <w:jc w:val="both"/>
        <w:rPr>
          <w:rFonts w:ascii="Times New Roman" w:hAnsi="Times New Roman" w:cs="Times New Roman"/>
          <w:lang w:val="en-GB"/>
        </w:rPr>
      </w:pPr>
      <w:r w:rsidRPr="00985785">
        <w:rPr>
          <w:rFonts w:ascii="Times New Roman" w:hAnsi="Times New Roman" w:cs="Times New Roman"/>
          <w:lang w:val="en-GB"/>
        </w:rPr>
        <w:t xml:space="preserve">In this iteration, the project first obtained regional words. Besides, </w:t>
      </w:r>
      <w:r w:rsidR="00D25C00" w:rsidRPr="00985785">
        <w:rPr>
          <w:rFonts w:ascii="Times New Roman" w:hAnsi="Times New Roman" w:cs="Times New Roman"/>
          <w:lang w:val="en-GB"/>
        </w:rPr>
        <w:t>the project got the reason why the word is judged as a regional word based on the context in which the word appears.</w:t>
      </w:r>
      <w:r w:rsidR="000C2A40" w:rsidRPr="00985785">
        <w:rPr>
          <w:rFonts w:ascii="Times New Roman" w:hAnsi="Times New Roman" w:cs="Times New Roman"/>
          <w:lang w:val="en-GB"/>
        </w:rPr>
        <w:t xml:space="preserve"> </w:t>
      </w:r>
      <w:r w:rsidR="00231368" w:rsidRPr="00985785">
        <w:rPr>
          <w:rFonts w:ascii="Times New Roman" w:hAnsi="Times New Roman" w:cs="Times New Roman"/>
          <w:lang w:val="en-GB"/>
        </w:rPr>
        <w:t xml:space="preserve">Further, the project found that ‘city number’ did not have any impact in the decision tree, therefore ‘city number’ is a useless feature for the project. </w:t>
      </w:r>
      <w:r w:rsidR="00F802CB" w:rsidRPr="00985785">
        <w:rPr>
          <w:rFonts w:ascii="Times New Roman" w:hAnsi="Times New Roman" w:cs="Times New Roman"/>
          <w:lang w:val="en-GB"/>
        </w:rPr>
        <w:t>However,</w:t>
      </w:r>
      <w:r w:rsidR="000327B0" w:rsidRPr="00985785">
        <w:rPr>
          <w:rFonts w:ascii="Times New Roman" w:hAnsi="Times New Roman" w:cs="Times New Roman"/>
          <w:lang w:val="en-GB"/>
        </w:rPr>
        <w:t xml:space="preserve"> </w:t>
      </w:r>
      <w:r w:rsidR="002D7427" w:rsidRPr="00985785">
        <w:rPr>
          <w:rFonts w:ascii="Times New Roman" w:hAnsi="Times New Roman" w:cs="Times New Roman"/>
          <w:lang w:val="en-GB"/>
        </w:rPr>
        <w:t xml:space="preserve">the project wants to </w:t>
      </w:r>
      <w:r w:rsidR="000327B0" w:rsidRPr="00985785">
        <w:rPr>
          <w:rFonts w:ascii="Times New Roman" w:hAnsi="Times New Roman" w:cs="Times New Roman"/>
          <w:lang w:val="en-GB"/>
        </w:rPr>
        <w:t xml:space="preserve">continue to </w:t>
      </w:r>
      <w:r w:rsidR="002D7427" w:rsidRPr="00985785">
        <w:rPr>
          <w:rFonts w:ascii="Times New Roman" w:hAnsi="Times New Roman" w:cs="Times New Roman"/>
          <w:lang w:val="en-GB"/>
        </w:rPr>
        <w:t xml:space="preserve">explore the possibility of each classification result such as how likely is ‘haggis’ to be classified as regional content. </w:t>
      </w:r>
      <w:r w:rsidR="000674DD" w:rsidRPr="00985785">
        <w:rPr>
          <w:rFonts w:ascii="Times New Roman" w:hAnsi="Times New Roman" w:cs="Times New Roman"/>
          <w:lang w:val="en-GB"/>
        </w:rPr>
        <w:t>Unfortunately</w:t>
      </w:r>
      <w:r w:rsidR="002D7427" w:rsidRPr="00985785">
        <w:rPr>
          <w:rFonts w:ascii="Times New Roman" w:hAnsi="Times New Roman" w:cs="Times New Roman"/>
          <w:lang w:val="en-GB"/>
        </w:rPr>
        <w:t xml:space="preserve">, the project cannot get the probabilities </w:t>
      </w:r>
      <w:r w:rsidR="000674DD" w:rsidRPr="00985785">
        <w:rPr>
          <w:rFonts w:ascii="Times New Roman" w:hAnsi="Times New Roman" w:cs="Times New Roman"/>
          <w:lang w:val="en-GB"/>
        </w:rPr>
        <w:t>through using the decision tree</w:t>
      </w:r>
      <w:r w:rsidR="000674DD" w:rsidRPr="00985785">
        <w:rPr>
          <w:rFonts w:ascii="Times New Roman" w:hAnsi="Times New Roman" w:cs="Times New Roman"/>
          <w:lang w:val="en-GB"/>
        </w:rPr>
        <w:t>，</w:t>
      </w:r>
      <w:r w:rsidR="000674DD" w:rsidRPr="00985785">
        <w:rPr>
          <w:rFonts w:ascii="Times New Roman" w:hAnsi="Times New Roman" w:cs="Times New Roman"/>
          <w:lang w:val="en-GB"/>
        </w:rPr>
        <w:t xml:space="preserve"> because in this project, the result of the decision tree is binary. As a consequence</w:t>
      </w:r>
      <w:r w:rsidR="002D7427" w:rsidRPr="00985785">
        <w:rPr>
          <w:rFonts w:ascii="Times New Roman" w:hAnsi="Times New Roman" w:cs="Times New Roman"/>
          <w:lang w:val="en-GB"/>
        </w:rPr>
        <w:t xml:space="preserve">, </w:t>
      </w:r>
      <w:r w:rsidR="00E24D76" w:rsidRPr="00985785">
        <w:rPr>
          <w:rFonts w:ascii="Times New Roman" w:hAnsi="Times New Roman" w:cs="Times New Roman"/>
          <w:lang w:val="en-GB"/>
        </w:rPr>
        <w:t xml:space="preserve">in the next iteration, </w:t>
      </w:r>
      <w:r w:rsidR="002D7427" w:rsidRPr="00985785">
        <w:rPr>
          <w:rFonts w:ascii="Times New Roman" w:hAnsi="Times New Roman" w:cs="Times New Roman"/>
          <w:lang w:val="en-GB"/>
        </w:rPr>
        <w:t>the project wants to use a regression classifier</w:t>
      </w:r>
      <w:r w:rsidR="00744CD3" w:rsidRPr="00985785">
        <w:rPr>
          <w:rFonts w:ascii="Times New Roman" w:hAnsi="Times New Roman" w:cs="Times New Roman"/>
          <w:lang w:val="en-GB"/>
        </w:rPr>
        <w:t xml:space="preserve"> of </w:t>
      </w:r>
      <w:proofErr w:type="spellStart"/>
      <w:r w:rsidR="00744CD3" w:rsidRPr="00985785">
        <w:rPr>
          <w:rFonts w:ascii="Times New Roman" w:hAnsi="Times New Roman" w:cs="Times New Roman"/>
          <w:bCs/>
          <w:color w:val="000000"/>
          <w:lang w:val="en-GB"/>
        </w:rPr>
        <w:t>Sklearn</w:t>
      </w:r>
      <w:proofErr w:type="spellEnd"/>
      <w:r w:rsidR="00744CD3" w:rsidRPr="00985785">
        <w:rPr>
          <w:rFonts w:ascii="Times New Roman" w:eastAsiaTheme="minorEastAsia" w:hAnsi="Times New Roman" w:cs="Times New Roman"/>
          <w:color w:val="000000"/>
        </w:rPr>
        <w:t>-learn package</w:t>
      </w:r>
      <w:r w:rsidR="002D7427" w:rsidRPr="00985785">
        <w:rPr>
          <w:rFonts w:ascii="Times New Roman" w:hAnsi="Times New Roman" w:cs="Times New Roman"/>
          <w:lang w:val="en-GB"/>
        </w:rPr>
        <w:t xml:space="preserve"> to get the probability that a particular content is in a category.</w:t>
      </w:r>
    </w:p>
    <w:p w14:paraId="09BB647F" w14:textId="77777777" w:rsidR="00E24D76" w:rsidRPr="00985785" w:rsidRDefault="00E24D76" w:rsidP="00E24D76">
      <w:pPr>
        <w:jc w:val="both"/>
        <w:rPr>
          <w:rFonts w:ascii="Times New Roman" w:hAnsi="Times New Roman" w:cs="Times New Roman"/>
          <w:lang w:eastAsia="en-US"/>
        </w:rPr>
      </w:pPr>
    </w:p>
    <w:p w14:paraId="4138FEAC" w14:textId="419DF2EB" w:rsidR="00E55BC7" w:rsidRPr="00985785" w:rsidRDefault="00E83091">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References</w:t>
      </w:r>
    </w:p>
    <w:p w14:paraId="0B885AD4" w14:textId="7601CE21" w:rsidR="00E83091" w:rsidRPr="00985785" w:rsidRDefault="00E24D76">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530F7A0F" w14:textId="77777777" w:rsidR="00502FB9" w:rsidRPr="00985785" w:rsidRDefault="00502FB9" w:rsidP="00502FB9">
      <w:pPr>
        <w:pStyle w:val="1"/>
        <w:jc w:val="center"/>
        <w:rPr>
          <w:rFonts w:ascii="Times New Roman" w:hAnsi="Times New Roman"/>
        </w:rPr>
      </w:pPr>
      <w:r w:rsidRPr="00985785">
        <w:rPr>
          <w:rFonts w:ascii="Times New Roman" w:hAnsi="Times New Roman"/>
        </w:rPr>
        <w:lastRenderedPageBreak/>
        <w:t>Chapter 5</w:t>
      </w:r>
    </w:p>
    <w:p w14:paraId="13CA818C" w14:textId="77777777" w:rsidR="00502FB9" w:rsidRPr="00985785" w:rsidRDefault="00502FB9" w:rsidP="00502FB9">
      <w:pPr>
        <w:pStyle w:val="1"/>
        <w:jc w:val="center"/>
        <w:rPr>
          <w:rFonts w:ascii="Times New Roman" w:hAnsi="Times New Roman"/>
        </w:rPr>
      </w:pPr>
      <w:r w:rsidRPr="00985785">
        <w:rPr>
          <w:rFonts w:ascii="Times New Roman" w:hAnsi="Times New Roman"/>
        </w:rPr>
        <w:t>Iteration 3</w:t>
      </w:r>
    </w:p>
    <w:p w14:paraId="3EDF4581" w14:textId="79CDAF86" w:rsidR="00502FB9" w:rsidRPr="00985785" w:rsidRDefault="00395356" w:rsidP="0011590E">
      <w:pPr>
        <w:jc w:val="both"/>
        <w:rPr>
          <w:rFonts w:ascii="Times New Roman" w:hAnsi="Times New Roman" w:cs="Times New Roman"/>
          <w:lang w:val="en-GB"/>
        </w:rPr>
      </w:pPr>
      <w:r w:rsidRPr="00985785">
        <w:rPr>
          <w:rFonts w:ascii="Times New Roman" w:hAnsi="Times New Roman" w:cs="Times New Roman"/>
          <w:lang w:val="en-GB"/>
        </w:rPr>
        <w:t xml:space="preserve">The </w:t>
      </w:r>
      <w:r w:rsidR="0011590E" w:rsidRPr="00985785">
        <w:rPr>
          <w:rFonts w:ascii="Times New Roman" w:hAnsi="Times New Roman" w:cs="Times New Roman"/>
          <w:lang w:val="en-GB"/>
        </w:rPr>
        <w:t>aim</w:t>
      </w:r>
      <w:r w:rsidRPr="00985785">
        <w:rPr>
          <w:rFonts w:ascii="Times New Roman" w:hAnsi="Times New Roman" w:cs="Times New Roman"/>
          <w:lang w:val="en-GB"/>
        </w:rPr>
        <w:t xml:space="preserve"> of iteration three is </w:t>
      </w:r>
      <w:r w:rsidR="0011590E" w:rsidRPr="00985785">
        <w:rPr>
          <w:rFonts w:ascii="Times New Roman" w:hAnsi="Times New Roman" w:cs="Times New Roman"/>
          <w:lang w:val="en-GB"/>
        </w:rPr>
        <w:t xml:space="preserve">using logistic regression to find the probability that a word is judged as a regional word. </w:t>
      </w:r>
      <w:r w:rsidR="00B8119A" w:rsidRPr="00985785">
        <w:rPr>
          <w:rFonts w:ascii="Times New Roman" w:hAnsi="Times New Roman" w:cs="Times New Roman"/>
          <w:lang w:val="en-GB"/>
        </w:rPr>
        <w:t xml:space="preserve">During the process of iteration three, the project also found other valuable information, such as the impact of each feature on the classification results, </w:t>
      </w:r>
      <w:r w:rsidR="00B8119A" w:rsidRPr="00985785">
        <w:rPr>
          <w:rFonts w:ascii="Times New Roman" w:hAnsi="Times New Roman" w:cs="Times New Roman"/>
          <w:bCs/>
          <w:color w:val="000000"/>
          <w:lang w:val="en-GB"/>
        </w:rPr>
        <w:t>impact of using L1 and L2 on classification results, and some newly discovered regional words.</w:t>
      </w:r>
      <w:r w:rsidR="00697407" w:rsidRPr="00985785">
        <w:rPr>
          <w:rFonts w:ascii="Times New Roman" w:hAnsi="Times New Roman" w:cs="Times New Roman"/>
          <w:bCs/>
          <w:color w:val="000000"/>
          <w:lang w:val="en-GB"/>
        </w:rPr>
        <w:t xml:space="preserve"> </w:t>
      </w:r>
      <w:r w:rsidR="00523340" w:rsidRPr="00985785">
        <w:rPr>
          <w:rFonts w:ascii="Times New Roman" w:hAnsi="Times New Roman" w:cs="Times New Roman"/>
          <w:bCs/>
          <w:color w:val="000000"/>
          <w:lang w:val="en-GB"/>
        </w:rPr>
        <w:t xml:space="preserve">The </w:t>
      </w:r>
      <w:r w:rsidR="00523340" w:rsidRPr="00985785">
        <w:rPr>
          <w:rFonts w:ascii="Times New Roman" w:hAnsi="Times New Roman" w:cs="Times New Roman"/>
          <w:lang w:val="en-GB"/>
        </w:rPr>
        <w:t>iteration three divided into four parts: methodology, findings, evaluation and summary and future work.</w:t>
      </w:r>
      <w:r w:rsidR="00BB70CF" w:rsidRPr="00985785">
        <w:rPr>
          <w:rFonts w:ascii="Times New Roman" w:hAnsi="Times New Roman" w:cs="Times New Roman"/>
          <w:lang w:val="en-GB"/>
        </w:rPr>
        <w:t xml:space="preserve"> The methodology part focuses on describing the improvement of the training dataset and the changes of the selection of features. The findings part </w:t>
      </w:r>
      <w:r w:rsidR="00FE50F1" w:rsidRPr="00985785">
        <w:rPr>
          <w:rFonts w:ascii="Times New Roman" w:hAnsi="Times New Roman" w:cs="Times New Roman"/>
          <w:lang w:val="en-GB"/>
        </w:rPr>
        <w:t xml:space="preserve">mainly </w:t>
      </w:r>
      <w:proofErr w:type="spellStart"/>
      <w:r w:rsidR="00FE50F1" w:rsidRPr="00985785">
        <w:rPr>
          <w:rFonts w:ascii="Times New Roman" w:hAnsi="Times New Roman" w:cs="Times New Roman"/>
          <w:lang w:val="en-GB"/>
        </w:rPr>
        <w:t>discuseses</w:t>
      </w:r>
      <w:proofErr w:type="spellEnd"/>
      <w:r w:rsidR="00BB70CF" w:rsidRPr="00985785">
        <w:rPr>
          <w:rFonts w:ascii="Times New Roman" w:hAnsi="Times New Roman" w:cs="Times New Roman"/>
          <w:lang w:val="en-GB"/>
        </w:rPr>
        <w:t xml:space="preserve"> the logistic regression model results and probability results. The evaluation part </w:t>
      </w:r>
      <w:r w:rsidR="00FE50F1" w:rsidRPr="00985785">
        <w:rPr>
          <w:rFonts w:ascii="Times New Roman" w:hAnsi="Times New Roman" w:cs="Times New Roman"/>
          <w:lang w:val="en-GB"/>
        </w:rPr>
        <w:t xml:space="preserve">concentrates </w:t>
      </w:r>
      <w:r w:rsidR="00BB70CF" w:rsidRPr="00985785">
        <w:rPr>
          <w:rFonts w:ascii="Times New Roman" w:hAnsi="Times New Roman" w:cs="Times New Roman"/>
          <w:lang w:val="en-GB"/>
        </w:rPr>
        <w:t xml:space="preserve">on evaluating the findings. The summary and future work part </w:t>
      </w:r>
      <w:r w:rsidR="00FE50F1" w:rsidRPr="00985785">
        <w:rPr>
          <w:rFonts w:ascii="Times New Roman" w:hAnsi="Times New Roman" w:cs="Times New Roman"/>
          <w:lang w:val="en-GB"/>
        </w:rPr>
        <w:t xml:space="preserve">is responsible for </w:t>
      </w:r>
      <w:r w:rsidR="00BB70CF" w:rsidRPr="00985785">
        <w:rPr>
          <w:rFonts w:ascii="Times New Roman" w:hAnsi="Times New Roman" w:cs="Times New Roman"/>
          <w:lang w:val="en-GB"/>
        </w:rPr>
        <w:t xml:space="preserve">summarizing iteration </w:t>
      </w:r>
      <w:r w:rsidR="008E7481" w:rsidRPr="00985785">
        <w:rPr>
          <w:rFonts w:ascii="Times New Roman" w:hAnsi="Times New Roman" w:cs="Times New Roman"/>
          <w:lang w:val="en-GB"/>
        </w:rPr>
        <w:t>three and</w:t>
      </w:r>
      <w:r w:rsidR="00BB70CF" w:rsidRPr="00985785">
        <w:rPr>
          <w:rFonts w:ascii="Times New Roman" w:hAnsi="Times New Roman" w:cs="Times New Roman"/>
          <w:lang w:val="en-GB"/>
        </w:rPr>
        <w:t xml:space="preserve"> arrange the plan for iteration four. </w:t>
      </w:r>
    </w:p>
    <w:p w14:paraId="167A3045" w14:textId="771679DF" w:rsidR="00502FB9" w:rsidRPr="00985785" w:rsidRDefault="002C0BFE" w:rsidP="00502FB9">
      <w:pPr>
        <w:pStyle w:val="a3"/>
        <w:numPr>
          <w:ilvl w:val="1"/>
          <w:numId w:val="22"/>
        </w:numPr>
        <w:ind w:firstLineChars="0"/>
        <w:rPr>
          <w:rFonts w:ascii="Times New Roman" w:hAnsi="Times New Roman" w:cs="Times New Roman"/>
          <w:b/>
          <w:sz w:val="26"/>
          <w:szCs w:val="20"/>
          <w:lang w:val="en-GB"/>
        </w:rPr>
      </w:pPr>
      <w:r w:rsidRPr="00985785">
        <w:rPr>
          <w:rFonts w:ascii="Times New Roman" w:hAnsi="Times New Roman" w:cs="Times New Roman"/>
          <w:b/>
          <w:sz w:val="26"/>
          <w:szCs w:val="20"/>
          <w:lang w:val="en-GB"/>
        </w:rPr>
        <w:t>Methodology</w:t>
      </w:r>
    </w:p>
    <w:p w14:paraId="2A94BEF7" w14:textId="47276213" w:rsidR="00DB4202" w:rsidRPr="00985785" w:rsidRDefault="00314753" w:rsidP="00201DAD">
      <w:pPr>
        <w:jc w:val="both"/>
        <w:rPr>
          <w:rFonts w:ascii="Times New Roman" w:hAnsi="Times New Roman" w:cs="Times New Roman"/>
          <w:bCs/>
          <w:color w:val="000000"/>
          <w:lang w:val="en-GB"/>
        </w:rPr>
      </w:pPr>
      <w:r w:rsidRPr="00985785">
        <w:rPr>
          <w:rFonts w:ascii="Times New Roman" w:hAnsi="Times New Roman" w:cs="Times New Roman"/>
          <w:lang w:val="en-GB"/>
        </w:rPr>
        <w:t>The project wrote a Python script to achieve logistic regression</w:t>
      </w:r>
      <w:r w:rsidR="00BA6D8E" w:rsidRPr="00985785">
        <w:rPr>
          <w:rFonts w:ascii="Times New Roman" w:hAnsi="Times New Roman" w:cs="Times New Roman"/>
          <w:lang w:val="en-GB"/>
        </w:rPr>
        <w:t>. The training dataset used in the regression is an improved dataset which was added more result</w:t>
      </w:r>
      <w:r w:rsidR="00B47D8C" w:rsidRPr="00985785">
        <w:rPr>
          <w:rFonts w:ascii="Times New Roman" w:hAnsi="Times New Roman" w:cs="Times New Roman"/>
          <w:lang w:val="en-GB"/>
        </w:rPr>
        <w:t>s</w:t>
      </w:r>
      <w:r w:rsidR="00BA6D8E" w:rsidRPr="00985785">
        <w:rPr>
          <w:rFonts w:ascii="Times New Roman" w:hAnsi="Times New Roman" w:cs="Times New Roman"/>
          <w:lang w:val="en-GB"/>
        </w:rPr>
        <w:t xml:space="preserve"> generated in the decision tree</w:t>
      </w:r>
      <w:r w:rsidR="008A2D95" w:rsidRPr="00985785">
        <w:rPr>
          <w:rFonts w:ascii="Times New Roman" w:hAnsi="Times New Roman" w:cs="Times New Roman"/>
          <w:lang w:val="en-GB"/>
        </w:rPr>
        <w:t>.</w:t>
      </w:r>
      <w:r w:rsidR="00AD283D" w:rsidRPr="00985785">
        <w:rPr>
          <w:rFonts w:ascii="Times New Roman" w:hAnsi="Times New Roman" w:cs="Times New Roman"/>
          <w:lang w:val="en-GB"/>
        </w:rPr>
        <w:t xml:space="preserve"> </w:t>
      </w:r>
      <w:r w:rsidR="00201DAD" w:rsidRPr="00985785">
        <w:rPr>
          <w:rFonts w:ascii="Times New Roman" w:hAnsi="Times New Roman" w:cs="Times New Roman"/>
          <w:lang w:val="en-GB"/>
        </w:rPr>
        <w:t>Besides, t</w:t>
      </w:r>
      <w:r w:rsidR="00A95D3F" w:rsidRPr="00985785">
        <w:rPr>
          <w:rFonts w:ascii="Times New Roman" w:hAnsi="Times New Roman" w:cs="Times New Roman"/>
          <w:lang w:val="en-GB"/>
        </w:rPr>
        <w:t>he project used the features</w:t>
      </w:r>
      <w:r w:rsidR="009F7B6E" w:rsidRPr="00985785">
        <w:rPr>
          <w:rFonts w:ascii="Times New Roman" w:hAnsi="Times New Roman" w:cs="Times New Roman"/>
          <w:lang w:val="en-GB"/>
        </w:rPr>
        <w:t xml:space="preserve"> excepting ‘city number’ and ’shop number’ </w:t>
      </w:r>
      <w:r w:rsidR="00201DAD" w:rsidRPr="00985785">
        <w:rPr>
          <w:rFonts w:ascii="Times New Roman" w:hAnsi="Times New Roman" w:cs="Times New Roman"/>
          <w:lang w:val="en-GB"/>
        </w:rPr>
        <w:t>for the logistic regression</w:t>
      </w:r>
      <w:r w:rsidR="00A95D3F" w:rsidRPr="00985785">
        <w:rPr>
          <w:rFonts w:ascii="Times New Roman" w:hAnsi="Times New Roman" w:cs="Times New Roman"/>
          <w:lang w:val="en-GB"/>
        </w:rPr>
        <w:t>.</w:t>
      </w:r>
      <w:r w:rsidR="008C5547" w:rsidRPr="00985785">
        <w:rPr>
          <w:rFonts w:ascii="Times New Roman" w:hAnsi="Times New Roman" w:cs="Times New Roman"/>
          <w:lang w:val="en-GB"/>
        </w:rPr>
        <w:t xml:space="preserve"> </w:t>
      </w:r>
      <w:r w:rsidR="00F17737" w:rsidRPr="00985785">
        <w:rPr>
          <w:rFonts w:ascii="Times New Roman" w:hAnsi="Times New Roman" w:cs="Times New Roman"/>
          <w:lang w:val="en-GB"/>
        </w:rPr>
        <w:t>Considering</w:t>
      </w:r>
      <w:r w:rsidR="009F7B6E" w:rsidRPr="00985785">
        <w:rPr>
          <w:rFonts w:ascii="Times New Roman" w:hAnsi="Times New Roman" w:cs="Times New Roman"/>
          <w:lang w:val="en-GB"/>
        </w:rPr>
        <w:t xml:space="preserve"> ‘city number’</w:t>
      </w:r>
      <w:r w:rsidR="00F17737" w:rsidRPr="00985785">
        <w:rPr>
          <w:rFonts w:ascii="Times New Roman" w:hAnsi="Times New Roman" w:cs="Times New Roman"/>
          <w:lang w:val="en-GB"/>
        </w:rPr>
        <w:t>, it</w:t>
      </w:r>
      <w:r w:rsidR="009F7B6E" w:rsidRPr="00985785">
        <w:rPr>
          <w:rFonts w:ascii="Times New Roman" w:hAnsi="Times New Roman" w:cs="Times New Roman"/>
          <w:lang w:val="en-GB"/>
        </w:rPr>
        <w:t xml:space="preserve"> has been confirmed by the decision tree that it has no effect for the classification.</w:t>
      </w:r>
      <w:r w:rsidR="00D448C9" w:rsidRPr="00985785">
        <w:rPr>
          <w:rFonts w:ascii="Times New Roman" w:hAnsi="Times New Roman" w:cs="Times New Roman"/>
          <w:lang w:val="en-GB"/>
        </w:rPr>
        <w:t xml:space="preserve"> </w:t>
      </w:r>
      <w:r w:rsidR="00F17737" w:rsidRPr="00985785">
        <w:rPr>
          <w:rFonts w:ascii="Times New Roman" w:hAnsi="Times New Roman" w:cs="Times New Roman"/>
          <w:lang w:val="en-GB"/>
        </w:rPr>
        <w:t>In terms of ‘shop number’,</w:t>
      </w:r>
      <w:r w:rsidR="00F072D4" w:rsidRPr="00985785">
        <w:rPr>
          <w:rFonts w:ascii="Times New Roman" w:hAnsi="Times New Roman" w:cs="Times New Roman"/>
          <w:lang w:val="en-GB"/>
        </w:rPr>
        <w:t xml:space="preserve"> the reason for not using it as a feature is because of the </w:t>
      </w:r>
      <w:r w:rsidR="004B2E4C" w:rsidRPr="00985785">
        <w:rPr>
          <w:rFonts w:ascii="Times New Roman" w:hAnsi="Times New Roman" w:cs="Times New Roman"/>
          <w:lang w:val="en-GB"/>
        </w:rPr>
        <w:t xml:space="preserve">first logistic regression </w:t>
      </w:r>
      <w:r w:rsidR="00F072D4" w:rsidRPr="00985785">
        <w:rPr>
          <w:rFonts w:ascii="Times New Roman" w:hAnsi="Times New Roman" w:cs="Times New Roman"/>
          <w:lang w:val="en-GB"/>
        </w:rPr>
        <w:t>classification result of the project.</w:t>
      </w:r>
      <w:r w:rsidR="007E71C5" w:rsidRPr="00985785">
        <w:rPr>
          <w:rFonts w:ascii="Times New Roman" w:hAnsi="Times New Roman" w:cs="Times New Roman"/>
          <w:lang w:val="en-GB"/>
        </w:rPr>
        <w:t xml:space="preserve"> </w:t>
      </w:r>
      <w:r w:rsidR="00407D5C" w:rsidRPr="00985785">
        <w:rPr>
          <w:rFonts w:ascii="Times New Roman" w:hAnsi="Times New Roman" w:cs="Times New Roman"/>
          <w:lang w:val="en-GB"/>
        </w:rPr>
        <w:t>For the first classification, the pro</w:t>
      </w:r>
      <w:r w:rsidR="004B2E4C" w:rsidRPr="00985785">
        <w:rPr>
          <w:rFonts w:ascii="Times New Roman" w:hAnsi="Times New Roman" w:cs="Times New Roman"/>
          <w:lang w:val="en-GB"/>
        </w:rPr>
        <w:t>ject used all other features except ‘c</w:t>
      </w:r>
      <w:r w:rsidR="00407D5C" w:rsidRPr="00985785">
        <w:rPr>
          <w:rFonts w:ascii="Times New Roman" w:hAnsi="Times New Roman" w:cs="Times New Roman"/>
          <w:lang w:val="en-GB"/>
        </w:rPr>
        <w:t>ity number’</w:t>
      </w:r>
      <w:r w:rsidR="004B2E4C" w:rsidRPr="00985785">
        <w:rPr>
          <w:rFonts w:ascii="Times New Roman" w:hAnsi="Times New Roman" w:cs="Times New Roman"/>
          <w:lang w:val="en-GB"/>
        </w:rPr>
        <w:t xml:space="preserve"> and found that </w:t>
      </w:r>
      <w:r w:rsidR="0081415A" w:rsidRPr="00985785">
        <w:rPr>
          <w:rFonts w:ascii="Times New Roman" w:hAnsi="Times New Roman" w:cs="Times New Roman"/>
          <w:lang w:val="en-GB"/>
        </w:rPr>
        <w:t>logistic regression cannot directly classify word with ‘shop number’ less than ten into non-regional word like decision tree.</w:t>
      </w:r>
      <w:r w:rsidR="00DB4202" w:rsidRPr="00985785">
        <w:rPr>
          <w:rFonts w:ascii="Times New Roman" w:hAnsi="Times New Roman" w:cs="Times New Roman"/>
          <w:lang w:val="en-GB"/>
        </w:rPr>
        <w:t xml:space="preserve"> In contrast, the logistic regression set the regional probability of these words very high</w:t>
      </w:r>
      <w:r w:rsidR="00CC255B" w:rsidRPr="00985785">
        <w:rPr>
          <w:rFonts w:ascii="Times New Roman" w:hAnsi="Times New Roman" w:cs="Times New Roman"/>
          <w:lang w:val="en-GB"/>
        </w:rPr>
        <w:t xml:space="preserve"> which means these words have high probability of being regional words</w:t>
      </w:r>
      <w:r w:rsidR="00DB4202" w:rsidRPr="00985785">
        <w:rPr>
          <w:rFonts w:ascii="Times New Roman" w:hAnsi="Times New Roman" w:cs="Times New Roman"/>
          <w:lang w:val="en-GB"/>
        </w:rPr>
        <w:t>.</w:t>
      </w:r>
      <w:r w:rsidR="00400980" w:rsidRPr="00985785">
        <w:rPr>
          <w:rFonts w:ascii="Times New Roman" w:hAnsi="Times New Roman" w:cs="Times New Roman"/>
          <w:lang w:val="en-GB"/>
        </w:rPr>
        <w:t xml:space="preserve"> </w:t>
      </w:r>
      <w:r w:rsidR="00AA32A4" w:rsidRPr="00985785">
        <w:rPr>
          <w:rFonts w:ascii="Times New Roman" w:hAnsi="Times New Roman" w:cs="Times New Roman"/>
          <w:lang w:val="en-GB"/>
        </w:rPr>
        <w:t xml:space="preserve">In logistic regression, the probability that a word belongs to a category is affected by the weight of the </w:t>
      </w:r>
      <w:r w:rsidR="00F23BC5" w:rsidRPr="00985785">
        <w:rPr>
          <w:rFonts w:ascii="Times New Roman" w:hAnsi="Times New Roman" w:cs="Times New Roman"/>
          <w:lang w:val="en-GB"/>
        </w:rPr>
        <w:t>features</w:t>
      </w:r>
      <w:r w:rsidR="00AA32A4" w:rsidRPr="00985785">
        <w:rPr>
          <w:rFonts w:ascii="Times New Roman" w:hAnsi="Times New Roman" w:cs="Times New Roman"/>
          <w:lang w:val="en-GB"/>
        </w:rPr>
        <w:t>.</w:t>
      </w:r>
      <w:r w:rsidR="00A3206B" w:rsidRPr="00985785">
        <w:rPr>
          <w:rFonts w:ascii="Times New Roman" w:hAnsi="Times New Roman" w:cs="Times New Roman"/>
          <w:lang w:val="en-GB"/>
        </w:rPr>
        <w:t xml:space="preserve"> </w:t>
      </w:r>
      <w:r w:rsidR="00AA31C8" w:rsidRPr="00985785">
        <w:rPr>
          <w:rFonts w:ascii="Times New Roman" w:hAnsi="Times New Roman" w:cs="Times New Roman"/>
          <w:lang w:val="en-GB"/>
        </w:rPr>
        <w:t xml:space="preserve">In this project, </w:t>
      </w:r>
      <w:r w:rsidR="00EB3B2F" w:rsidRPr="00985785">
        <w:rPr>
          <w:rFonts w:ascii="Times New Roman" w:hAnsi="Times New Roman" w:cs="Times New Roman"/>
          <w:lang w:val="en-GB"/>
        </w:rPr>
        <w:t xml:space="preserve">the weight of </w:t>
      </w:r>
      <w:r w:rsidR="006138F5" w:rsidRPr="00985785">
        <w:rPr>
          <w:rFonts w:ascii="Times New Roman" w:hAnsi="Times New Roman" w:cs="Times New Roman"/>
          <w:bCs/>
          <w:color w:val="000000"/>
          <w:lang w:val="en-GB"/>
        </w:rPr>
        <w:t xml:space="preserve">‘shop number’ </w:t>
      </w:r>
      <w:r w:rsidR="00EB3B2F" w:rsidRPr="00985785">
        <w:rPr>
          <w:rFonts w:ascii="Times New Roman" w:hAnsi="Times New Roman" w:cs="Times New Roman"/>
          <w:bCs/>
          <w:color w:val="000000"/>
          <w:lang w:val="en-GB"/>
        </w:rPr>
        <w:t xml:space="preserve">is </w:t>
      </w:r>
      <w:r w:rsidR="006138F5" w:rsidRPr="00985785">
        <w:rPr>
          <w:rFonts w:ascii="Times New Roman" w:hAnsi="Times New Roman" w:cs="Times New Roman"/>
          <w:bCs/>
          <w:color w:val="000000"/>
          <w:lang w:val="en-GB"/>
        </w:rPr>
        <w:t>smaller than other features</w:t>
      </w:r>
      <w:r w:rsidR="00EB3B2F" w:rsidRPr="00985785">
        <w:rPr>
          <w:rFonts w:ascii="Times New Roman" w:hAnsi="Times New Roman" w:cs="Times New Roman"/>
          <w:bCs/>
          <w:color w:val="000000"/>
          <w:lang w:val="en-GB"/>
        </w:rPr>
        <w:t xml:space="preserve"> and almost closes to zero.</w:t>
      </w:r>
      <w:r w:rsidR="00737AEA" w:rsidRPr="00985785">
        <w:rPr>
          <w:rFonts w:ascii="Times New Roman" w:hAnsi="Times New Roman" w:cs="Times New Roman"/>
          <w:bCs/>
          <w:color w:val="000000"/>
          <w:lang w:val="en-GB"/>
        </w:rPr>
        <w:t xml:space="preserve"> </w:t>
      </w:r>
      <w:r w:rsidR="00402C18" w:rsidRPr="00985785">
        <w:rPr>
          <w:rFonts w:ascii="Times New Roman" w:hAnsi="Times New Roman" w:cs="Times New Roman"/>
          <w:bCs/>
          <w:color w:val="000000"/>
          <w:lang w:val="en-GB"/>
        </w:rPr>
        <w:t xml:space="preserve">As a consequence, words with </w:t>
      </w:r>
      <w:r w:rsidR="000C57C3" w:rsidRPr="00985785">
        <w:rPr>
          <w:rFonts w:ascii="Times New Roman" w:hAnsi="Times New Roman" w:cs="Times New Roman"/>
          <w:bCs/>
          <w:color w:val="000000"/>
          <w:lang w:val="en-GB"/>
        </w:rPr>
        <w:t>ten</w:t>
      </w:r>
      <w:r w:rsidR="00402C18" w:rsidRPr="00985785">
        <w:rPr>
          <w:rFonts w:ascii="Times New Roman" w:hAnsi="Times New Roman" w:cs="Times New Roman"/>
          <w:bCs/>
          <w:color w:val="000000"/>
          <w:lang w:val="en-GB"/>
        </w:rPr>
        <w:t xml:space="preserve"> or less shops may be given a high probability.</w:t>
      </w:r>
      <w:r w:rsidR="0061699A"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The result of</w:t>
      </w:r>
      <w:r w:rsidR="00BA607E"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using</w:t>
      </w:r>
      <w:r w:rsidR="00BA607E" w:rsidRPr="00985785">
        <w:rPr>
          <w:rFonts w:ascii="Times New Roman" w:hAnsi="Times New Roman" w:cs="Times New Roman"/>
          <w:bCs/>
          <w:color w:val="000000"/>
          <w:lang w:val="en-GB"/>
        </w:rPr>
        <w:t xml:space="preserve"> the </w:t>
      </w:r>
      <w:r w:rsidR="00A12161" w:rsidRPr="00985785">
        <w:rPr>
          <w:rFonts w:ascii="Times New Roman" w:hAnsi="Times New Roman" w:cs="Times New Roman"/>
          <w:bCs/>
          <w:color w:val="000000"/>
          <w:lang w:val="en-GB"/>
        </w:rPr>
        <w:t>‘</w:t>
      </w:r>
      <w:r w:rsidR="00BA607E" w:rsidRPr="00985785">
        <w:rPr>
          <w:rFonts w:ascii="Times New Roman" w:hAnsi="Times New Roman" w:cs="Times New Roman"/>
          <w:bCs/>
          <w:color w:val="000000"/>
          <w:lang w:val="en-GB"/>
        </w:rPr>
        <w:t>shop number</w:t>
      </w:r>
      <w:r w:rsidR="00A12161" w:rsidRPr="00985785">
        <w:rPr>
          <w:rFonts w:ascii="Times New Roman" w:hAnsi="Times New Roman" w:cs="Times New Roman"/>
          <w:bCs/>
          <w:color w:val="000000"/>
          <w:lang w:val="en-GB"/>
        </w:rPr>
        <w:t>’</w:t>
      </w:r>
      <w:r w:rsidR="00BA607E" w:rsidRPr="00985785">
        <w:rPr>
          <w:rFonts w:ascii="Times New Roman" w:hAnsi="Times New Roman" w:cs="Times New Roman"/>
          <w:bCs/>
          <w:color w:val="000000"/>
          <w:lang w:val="en-GB"/>
        </w:rPr>
        <w:t xml:space="preserve"> as </w:t>
      </w:r>
      <w:r w:rsidR="00A12161" w:rsidRPr="00985785">
        <w:rPr>
          <w:rFonts w:ascii="Times New Roman" w:hAnsi="Times New Roman" w:cs="Times New Roman"/>
          <w:bCs/>
          <w:color w:val="000000"/>
          <w:lang w:val="en-GB"/>
        </w:rPr>
        <w:t>a feature to classify words</w:t>
      </w:r>
      <w:r w:rsidR="00BA607E" w:rsidRPr="00985785">
        <w:rPr>
          <w:rFonts w:ascii="Times New Roman" w:hAnsi="Times New Roman" w:cs="Times New Roman"/>
          <w:bCs/>
          <w:color w:val="000000"/>
          <w:lang w:val="en-GB"/>
        </w:rPr>
        <w:t xml:space="preserve"> </w:t>
      </w:r>
      <w:r w:rsidR="00A12161" w:rsidRPr="00985785">
        <w:rPr>
          <w:rFonts w:ascii="Times New Roman" w:hAnsi="Times New Roman" w:cs="Times New Roman"/>
          <w:bCs/>
          <w:color w:val="000000"/>
          <w:lang w:val="en-GB"/>
        </w:rPr>
        <w:t>is meaningless</w:t>
      </w:r>
      <w:r w:rsidR="00BA607E" w:rsidRPr="00985785">
        <w:rPr>
          <w:rFonts w:ascii="Times New Roman" w:hAnsi="Times New Roman" w:cs="Times New Roman"/>
          <w:bCs/>
          <w:color w:val="000000"/>
          <w:lang w:val="en-GB"/>
        </w:rPr>
        <w:t>, so the project is not shown</w:t>
      </w:r>
      <w:r w:rsidR="00A12161" w:rsidRPr="00985785">
        <w:rPr>
          <w:rFonts w:ascii="Times New Roman" w:hAnsi="Times New Roman" w:cs="Times New Roman"/>
          <w:bCs/>
          <w:color w:val="000000"/>
          <w:lang w:val="en-GB"/>
        </w:rPr>
        <w:t xml:space="preserve"> it</w:t>
      </w:r>
      <w:r w:rsidR="00BA607E" w:rsidRPr="00985785">
        <w:rPr>
          <w:rFonts w:ascii="Times New Roman" w:hAnsi="Times New Roman" w:cs="Times New Roman"/>
          <w:bCs/>
          <w:color w:val="000000"/>
          <w:lang w:val="en-GB"/>
        </w:rPr>
        <w:t xml:space="preserve"> in detail, only the statement.</w:t>
      </w:r>
      <w:r w:rsidR="00FF7166" w:rsidRPr="00985785">
        <w:rPr>
          <w:rFonts w:ascii="Times New Roman" w:hAnsi="Times New Roman" w:cs="Times New Roman"/>
          <w:bCs/>
          <w:color w:val="000000"/>
          <w:lang w:val="en-GB"/>
        </w:rPr>
        <w:t xml:space="preserve"> </w:t>
      </w:r>
      <w:r w:rsidRPr="00985785">
        <w:rPr>
          <w:rFonts w:ascii="Times New Roman" w:hAnsi="Times New Roman" w:cs="Times New Roman"/>
          <w:bCs/>
          <w:color w:val="000000"/>
          <w:lang w:val="en-GB"/>
        </w:rPr>
        <w:t xml:space="preserve">In order to </w:t>
      </w:r>
      <w:r w:rsidR="00FA345C" w:rsidRPr="00985785">
        <w:rPr>
          <w:rFonts w:ascii="Times New Roman" w:hAnsi="Times New Roman" w:cs="Times New Roman"/>
          <w:bCs/>
          <w:color w:val="000000"/>
          <w:lang w:val="en-GB"/>
        </w:rPr>
        <w:t xml:space="preserve">filter words with </w:t>
      </w:r>
      <w:r w:rsidR="00FA345C" w:rsidRPr="00985785">
        <w:rPr>
          <w:rFonts w:ascii="Times New Roman" w:hAnsi="Times New Roman" w:cs="Times New Roman"/>
          <w:lang w:val="en-GB"/>
        </w:rPr>
        <w:t>‘shop number’ less than ten, the project filtered them in the script and did not use them as a training set for generating the logistic regression model.</w:t>
      </w:r>
      <w:r w:rsidR="005425F2" w:rsidRPr="00985785">
        <w:rPr>
          <w:rFonts w:ascii="Times New Roman" w:hAnsi="Times New Roman" w:cs="Times New Roman"/>
          <w:lang w:val="en-GB"/>
        </w:rPr>
        <w:t xml:space="preserve"> Besides, the project also did not make regional judgments on words with less than ten shops, because the project only cares about regional words, </w:t>
      </w:r>
      <w:r w:rsidR="00212B0D" w:rsidRPr="00985785">
        <w:rPr>
          <w:rFonts w:ascii="Times New Roman" w:hAnsi="Times New Roman" w:cs="Times New Roman"/>
          <w:lang w:val="en-GB"/>
        </w:rPr>
        <w:t>and the filtering of these words has no effect on regional words.</w:t>
      </w:r>
      <w:r w:rsidR="00820C54" w:rsidRPr="00985785">
        <w:rPr>
          <w:rFonts w:ascii="Times New Roman" w:hAnsi="Times New Roman" w:cs="Times New Roman"/>
          <w:lang w:val="en-GB"/>
        </w:rPr>
        <w:t xml:space="preserve"> </w:t>
      </w:r>
      <w:r w:rsidR="00690FF6" w:rsidRPr="00985785">
        <w:rPr>
          <w:rFonts w:ascii="Times New Roman" w:hAnsi="Times New Roman" w:cs="Times New Roman"/>
          <w:lang w:val="en-GB"/>
        </w:rPr>
        <w:t>I</w:t>
      </w:r>
      <w:r w:rsidR="005703BB" w:rsidRPr="00985785">
        <w:rPr>
          <w:rFonts w:ascii="Times New Roman" w:hAnsi="Times New Roman" w:cs="Times New Roman"/>
          <w:lang w:val="en-GB"/>
        </w:rPr>
        <w:t xml:space="preserve">n the end, the project decided to filter the words with less than </w:t>
      </w:r>
      <w:r w:rsidR="001804D8" w:rsidRPr="00985785">
        <w:rPr>
          <w:rFonts w:ascii="Times New Roman" w:hAnsi="Times New Roman" w:cs="Times New Roman"/>
          <w:lang w:val="en-GB"/>
        </w:rPr>
        <w:t>ten</w:t>
      </w:r>
      <w:r w:rsidR="005703BB" w:rsidRPr="00985785">
        <w:rPr>
          <w:rFonts w:ascii="Times New Roman" w:hAnsi="Times New Roman" w:cs="Times New Roman"/>
          <w:lang w:val="en-GB"/>
        </w:rPr>
        <w:t xml:space="preserve"> </w:t>
      </w:r>
      <w:r w:rsidR="001804D8" w:rsidRPr="00985785">
        <w:rPr>
          <w:rFonts w:ascii="Times New Roman" w:hAnsi="Times New Roman" w:cs="Times New Roman"/>
          <w:lang w:val="en-GB"/>
        </w:rPr>
        <w:t>shops</w:t>
      </w:r>
      <w:r w:rsidR="005703BB" w:rsidRPr="00985785">
        <w:rPr>
          <w:rFonts w:ascii="Times New Roman" w:hAnsi="Times New Roman" w:cs="Times New Roman"/>
          <w:lang w:val="en-GB"/>
        </w:rPr>
        <w:t xml:space="preserve"> instead of using the ‘shop number’ </w:t>
      </w:r>
      <w:r w:rsidR="001804D8" w:rsidRPr="00985785">
        <w:rPr>
          <w:rFonts w:ascii="Times New Roman" w:hAnsi="Times New Roman" w:cs="Times New Roman"/>
          <w:lang w:val="en-GB"/>
        </w:rPr>
        <w:t xml:space="preserve">as a </w:t>
      </w:r>
      <w:r w:rsidR="005703BB" w:rsidRPr="00985785">
        <w:rPr>
          <w:rFonts w:ascii="Times New Roman" w:hAnsi="Times New Roman" w:cs="Times New Roman"/>
          <w:lang w:val="en-GB"/>
        </w:rPr>
        <w:t>feature.</w:t>
      </w:r>
    </w:p>
    <w:p w14:paraId="689A88B4" w14:textId="244B6CF6" w:rsidR="00502FB9" w:rsidRPr="00985785" w:rsidRDefault="008823F8" w:rsidP="00201DAD">
      <w:pPr>
        <w:jc w:val="both"/>
        <w:rPr>
          <w:rFonts w:ascii="Times New Roman" w:hAnsi="Times New Roman" w:cs="Times New Roman"/>
          <w:lang w:val="en-GB"/>
        </w:rPr>
      </w:pPr>
      <w:r w:rsidRPr="00985785">
        <w:rPr>
          <w:rFonts w:ascii="Times New Roman" w:hAnsi="Times New Roman" w:cs="Times New Roman"/>
          <w:lang w:val="en-GB"/>
        </w:rPr>
        <w:t xml:space="preserve">The project </w:t>
      </w:r>
      <w:r w:rsidR="00A7084F" w:rsidRPr="00985785">
        <w:rPr>
          <w:rFonts w:ascii="Times New Roman" w:hAnsi="Times New Roman" w:cs="Times New Roman"/>
          <w:lang w:val="en-GB"/>
        </w:rPr>
        <w:t xml:space="preserve">initially </w:t>
      </w:r>
      <w:r w:rsidRPr="00985785">
        <w:rPr>
          <w:rFonts w:ascii="Times New Roman" w:hAnsi="Times New Roman" w:cs="Times New Roman"/>
          <w:lang w:val="en-GB"/>
        </w:rPr>
        <w:t xml:space="preserve">wanted to </w:t>
      </w:r>
      <w:r w:rsidR="00A7084F" w:rsidRPr="00985785">
        <w:rPr>
          <w:rFonts w:ascii="Times New Roman" w:hAnsi="Times New Roman" w:cs="Times New Roman"/>
          <w:lang w:val="en-GB"/>
        </w:rPr>
        <w:t xml:space="preserve">use logistic regression to </w:t>
      </w:r>
      <w:r w:rsidRPr="00985785">
        <w:rPr>
          <w:rFonts w:ascii="Times New Roman" w:hAnsi="Times New Roman" w:cs="Times New Roman"/>
          <w:lang w:val="en-GB"/>
        </w:rPr>
        <w:t>obtain the probability that the word is judged as a regional word</w:t>
      </w:r>
      <w:r w:rsidR="00A7084F" w:rsidRPr="00985785">
        <w:rPr>
          <w:rFonts w:ascii="Times New Roman" w:hAnsi="Times New Roman" w:cs="Times New Roman"/>
          <w:lang w:val="en-GB"/>
        </w:rPr>
        <w:t xml:space="preserve">. However, </w:t>
      </w:r>
      <w:r w:rsidR="0080788E" w:rsidRPr="00985785">
        <w:rPr>
          <w:rFonts w:ascii="Times New Roman" w:hAnsi="Times New Roman" w:cs="Times New Roman"/>
          <w:lang w:val="en-GB"/>
        </w:rPr>
        <w:t>some</w:t>
      </w:r>
      <w:r w:rsidR="007D3AA8" w:rsidRPr="00985785">
        <w:rPr>
          <w:rFonts w:ascii="Times New Roman" w:hAnsi="Times New Roman" w:cs="Times New Roman"/>
          <w:lang w:val="en-GB"/>
        </w:rPr>
        <w:t xml:space="preserve"> other</w:t>
      </w:r>
      <w:r w:rsidR="002549D5" w:rsidRPr="00985785">
        <w:rPr>
          <w:rFonts w:ascii="Times New Roman" w:hAnsi="Times New Roman" w:cs="Times New Roman"/>
          <w:lang w:val="en-GB"/>
        </w:rPr>
        <w:t xml:space="preserve"> findings were discovered during the classification</w:t>
      </w:r>
      <w:r w:rsidR="00830F5B" w:rsidRPr="00985785">
        <w:rPr>
          <w:rFonts w:ascii="Times New Roman" w:hAnsi="Times New Roman" w:cs="Times New Roman"/>
          <w:lang w:val="en-GB"/>
        </w:rPr>
        <w:t xml:space="preserve"> procedure</w:t>
      </w:r>
      <w:r w:rsidR="002575E1" w:rsidRPr="00985785">
        <w:rPr>
          <w:rFonts w:ascii="Times New Roman" w:hAnsi="Times New Roman" w:cs="Times New Roman"/>
          <w:lang w:val="en-GB"/>
        </w:rPr>
        <w:t xml:space="preserve">, </w:t>
      </w:r>
      <w:r w:rsidR="00B763E1" w:rsidRPr="00985785">
        <w:rPr>
          <w:rFonts w:ascii="Times New Roman" w:hAnsi="Times New Roman" w:cs="Times New Roman"/>
          <w:lang w:val="en-GB"/>
        </w:rPr>
        <w:t xml:space="preserve">such as </w:t>
      </w:r>
      <w:r w:rsidR="00507A9D" w:rsidRPr="00985785">
        <w:rPr>
          <w:rFonts w:ascii="Times New Roman" w:hAnsi="Times New Roman" w:cs="Times New Roman"/>
          <w:lang w:val="en-GB"/>
        </w:rPr>
        <w:t xml:space="preserve">the differences of using L1 and L2 </w:t>
      </w:r>
      <w:r w:rsidR="00507A9D" w:rsidRPr="00985785">
        <w:rPr>
          <w:rFonts w:ascii="Times New Roman" w:hAnsi="Times New Roman" w:cs="Times New Roman"/>
          <w:lang w:val="en-GB"/>
        </w:rPr>
        <w:lastRenderedPageBreak/>
        <w:t xml:space="preserve">regularizations, </w:t>
      </w:r>
      <w:r w:rsidR="00B763E1" w:rsidRPr="00985785">
        <w:rPr>
          <w:rFonts w:ascii="Times New Roman" w:hAnsi="Times New Roman" w:cs="Times New Roman"/>
          <w:bCs/>
          <w:color w:val="000000"/>
        </w:rPr>
        <w:t>classification rate</w:t>
      </w:r>
      <w:r w:rsidR="00507A9D" w:rsidRPr="00985785">
        <w:rPr>
          <w:rFonts w:ascii="Times New Roman" w:hAnsi="Times New Roman" w:cs="Times New Roman"/>
          <w:bCs/>
          <w:color w:val="000000"/>
        </w:rPr>
        <w:t xml:space="preserve"> which means </w:t>
      </w:r>
      <w:r w:rsidR="00507A9D" w:rsidRPr="00985785">
        <w:rPr>
          <w:rFonts w:ascii="Times New Roman" w:hAnsi="Times New Roman" w:cs="Times New Roman"/>
          <w:bCs/>
          <w:color w:val="000000"/>
          <w:lang w:val="en-GB"/>
        </w:rPr>
        <w:t xml:space="preserve">the degree of fit between the logistic regression model and the training </w:t>
      </w:r>
      <w:r w:rsidR="00566270" w:rsidRPr="00985785">
        <w:rPr>
          <w:rFonts w:ascii="Times New Roman" w:hAnsi="Times New Roman" w:cs="Times New Roman"/>
          <w:bCs/>
          <w:color w:val="000000"/>
          <w:lang w:val="en-GB"/>
        </w:rPr>
        <w:t>data</w:t>
      </w:r>
      <w:r w:rsidR="00507A9D" w:rsidRPr="00985785">
        <w:rPr>
          <w:rFonts w:ascii="Times New Roman" w:hAnsi="Times New Roman" w:cs="Times New Roman"/>
          <w:bCs/>
          <w:color w:val="000000"/>
          <w:lang w:val="en-GB"/>
        </w:rPr>
        <w:t>set</w:t>
      </w:r>
      <w:r w:rsidR="002575E1" w:rsidRPr="00985785">
        <w:rPr>
          <w:rFonts w:ascii="Times New Roman" w:hAnsi="Times New Roman" w:cs="Times New Roman"/>
          <w:bCs/>
          <w:color w:val="000000"/>
        </w:rPr>
        <w:t xml:space="preserve"> and</w:t>
      </w:r>
      <w:r w:rsidR="00507A9D" w:rsidRPr="00985785">
        <w:rPr>
          <w:rFonts w:ascii="Times New Roman" w:hAnsi="Times New Roman" w:cs="Times New Roman"/>
          <w:bCs/>
          <w:color w:val="000000"/>
        </w:rPr>
        <w:t xml:space="preserve"> </w:t>
      </w:r>
      <w:r w:rsidR="002575E1" w:rsidRPr="00985785">
        <w:rPr>
          <w:rFonts w:ascii="Times New Roman" w:hAnsi="Times New Roman" w:cs="Times New Roman"/>
          <w:bCs/>
          <w:color w:val="000000"/>
        </w:rPr>
        <w:t>the coefficient (</w:t>
      </w:r>
      <w:r w:rsidR="00082269" w:rsidRPr="00985785">
        <w:rPr>
          <w:rFonts w:ascii="Times New Roman" w:hAnsi="Times New Roman" w:cs="Times New Roman"/>
          <w:bCs/>
          <w:color w:val="000000"/>
        </w:rPr>
        <w:t>impact</w:t>
      </w:r>
      <w:r w:rsidR="002575E1" w:rsidRPr="00985785">
        <w:rPr>
          <w:rFonts w:ascii="Times New Roman" w:hAnsi="Times New Roman" w:cs="Times New Roman"/>
          <w:bCs/>
          <w:color w:val="000000"/>
        </w:rPr>
        <w:t>) of each feature</w:t>
      </w:r>
      <w:r w:rsidRPr="00985785">
        <w:rPr>
          <w:rFonts w:ascii="Times New Roman" w:hAnsi="Times New Roman" w:cs="Times New Roman"/>
          <w:lang w:val="en-GB"/>
        </w:rPr>
        <w:t>.</w:t>
      </w:r>
    </w:p>
    <w:p w14:paraId="0B7B3FBB" w14:textId="12F97ACA" w:rsidR="00502FB9" w:rsidRPr="00985785" w:rsidRDefault="00502FB9" w:rsidP="00502FB9">
      <w:pPr>
        <w:pStyle w:val="a3"/>
        <w:numPr>
          <w:ilvl w:val="1"/>
          <w:numId w:val="22"/>
        </w:numPr>
        <w:ind w:firstLineChars="0"/>
        <w:rPr>
          <w:rFonts w:ascii="Times New Roman" w:hAnsi="Times New Roman" w:cs="Times New Roman"/>
          <w:b/>
          <w:sz w:val="26"/>
          <w:szCs w:val="26"/>
          <w:lang w:val="en-GB"/>
        </w:rPr>
      </w:pPr>
      <w:r w:rsidRPr="00985785">
        <w:rPr>
          <w:rFonts w:ascii="Times New Roman" w:hAnsi="Times New Roman" w:cs="Times New Roman"/>
          <w:b/>
          <w:sz w:val="26"/>
          <w:szCs w:val="26"/>
          <w:lang w:val="en-GB"/>
        </w:rPr>
        <w:t>F</w:t>
      </w:r>
      <w:r w:rsidR="002C0BFE" w:rsidRPr="00985785">
        <w:rPr>
          <w:rFonts w:ascii="Times New Roman" w:hAnsi="Times New Roman" w:cs="Times New Roman"/>
          <w:b/>
          <w:sz w:val="26"/>
          <w:szCs w:val="26"/>
          <w:lang w:val="en-GB"/>
        </w:rPr>
        <w:t>indings</w:t>
      </w:r>
    </w:p>
    <w:p w14:paraId="6BA5384E" w14:textId="582FC3B2" w:rsidR="0030092B" w:rsidRPr="00985785" w:rsidRDefault="000D2B22" w:rsidP="0030092B">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following table is generated through using ‘proportion’, ‘ratio’ and ‘average distance’</w:t>
      </w:r>
      <w:r w:rsidR="00C4563F" w:rsidRPr="00985785">
        <w:rPr>
          <w:rFonts w:ascii="Times New Roman" w:hAnsi="Times New Roman" w:cs="Times New Roman"/>
          <w:bCs/>
          <w:color w:val="000000"/>
          <w:lang w:val="en-GB"/>
        </w:rPr>
        <w:t xml:space="preserve"> as</w:t>
      </w:r>
      <w:r w:rsidRPr="00985785">
        <w:rPr>
          <w:rFonts w:ascii="Times New Roman" w:hAnsi="Times New Roman" w:cs="Times New Roman"/>
          <w:bCs/>
          <w:color w:val="000000"/>
          <w:lang w:val="en-GB"/>
        </w:rPr>
        <w:t xml:space="preserve"> features</w:t>
      </w:r>
      <w:r w:rsidR="00C4563F" w:rsidRPr="00985785">
        <w:rPr>
          <w:rFonts w:ascii="Times New Roman" w:hAnsi="Times New Roman" w:cs="Times New Roman"/>
          <w:bCs/>
          <w:color w:val="000000"/>
          <w:lang w:val="en-GB"/>
        </w:rPr>
        <w:t>.</w:t>
      </w:r>
      <w:r w:rsidR="00A90C6A" w:rsidRPr="00985785">
        <w:rPr>
          <w:rFonts w:ascii="Times New Roman" w:hAnsi="Times New Roman" w:cs="Times New Roman"/>
          <w:bCs/>
          <w:color w:val="000000"/>
          <w:lang w:val="en-GB"/>
        </w:rPr>
        <w:t xml:space="preserve"> It </w:t>
      </w:r>
      <w:r w:rsidR="00D90718" w:rsidRPr="00985785">
        <w:rPr>
          <w:rFonts w:ascii="Times New Roman" w:hAnsi="Times New Roman" w:cs="Times New Roman"/>
          <w:bCs/>
          <w:color w:val="000000"/>
          <w:lang w:val="en-GB"/>
        </w:rPr>
        <w:t xml:space="preserve">compares the differences of using L1 and L2 </w:t>
      </w:r>
      <w:r w:rsidR="00D90718" w:rsidRPr="00985785">
        <w:rPr>
          <w:rFonts w:ascii="Times New Roman" w:hAnsi="Times New Roman" w:cs="Times New Roman"/>
          <w:lang w:val="en-GB"/>
        </w:rPr>
        <w:t>regularizations.</w:t>
      </w:r>
      <w:r w:rsidR="000A7C58" w:rsidRPr="00985785">
        <w:rPr>
          <w:rFonts w:ascii="Times New Roman" w:hAnsi="Times New Roman" w:cs="Times New Roman"/>
          <w:lang w:val="en-GB"/>
        </w:rPr>
        <w:t xml:space="preserve"> The percentage </w:t>
      </w:r>
      <w:r w:rsidR="000A7C58" w:rsidRPr="00985785">
        <w:rPr>
          <w:rFonts w:ascii="Times New Roman" w:hAnsi="Times New Roman" w:cs="Times New Roman"/>
          <w:bCs/>
          <w:color w:val="000000"/>
          <w:lang w:val="en-GB"/>
        </w:rPr>
        <w:t xml:space="preserve">threshold means </w:t>
      </w:r>
      <w:r w:rsidR="00FB44BA" w:rsidRPr="00985785">
        <w:rPr>
          <w:rFonts w:ascii="Times New Roman" w:hAnsi="Times New Roman" w:cs="Times New Roman"/>
          <w:bCs/>
          <w:color w:val="000000"/>
          <w:lang w:val="en-GB"/>
        </w:rPr>
        <w:t>words above this percentage are regional words.</w:t>
      </w:r>
    </w:p>
    <w:tbl>
      <w:tblPr>
        <w:tblStyle w:val="af"/>
        <w:tblW w:w="0" w:type="auto"/>
        <w:tblLook w:val="04A0" w:firstRow="1" w:lastRow="0" w:firstColumn="1" w:lastColumn="0" w:noHBand="0" w:noVBand="1"/>
      </w:tblPr>
      <w:tblGrid>
        <w:gridCol w:w="2592"/>
        <w:gridCol w:w="2863"/>
        <w:gridCol w:w="2835"/>
      </w:tblGrid>
      <w:tr w:rsidR="0030092B" w:rsidRPr="00985785" w14:paraId="61EA2026" w14:textId="77777777" w:rsidTr="008018CC">
        <w:tc>
          <w:tcPr>
            <w:tcW w:w="2692" w:type="dxa"/>
          </w:tcPr>
          <w:p w14:paraId="3C6DFCB3" w14:textId="36F01B1A" w:rsidR="0030092B" w:rsidRPr="00985785" w:rsidRDefault="00D90718" w:rsidP="008018CC">
            <w:pPr>
              <w:jc w:val="both"/>
              <w:rPr>
                <w:rFonts w:ascii="Times New Roman" w:hAnsi="Times New Roman" w:cs="Times New Roman"/>
                <w:bCs/>
                <w:color w:val="000000"/>
                <w:lang w:val="en-GB"/>
              </w:rPr>
            </w:pPr>
            <w:r w:rsidRPr="00985785">
              <w:rPr>
                <w:rFonts w:ascii="Times New Roman" w:hAnsi="Times New Roman" w:cs="Times New Roman"/>
                <w:lang w:val="en-GB"/>
              </w:rPr>
              <w:t>Regularization</w:t>
            </w:r>
          </w:p>
        </w:tc>
        <w:tc>
          <w:tcPr>
            <w:tcW w:w="2969" w:type="dxa"/>
          </w:tcPr>
          <w:p w14:paraId="62843C5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969" w:type="dxa"/>
          </w:tcPr>
          <w:p w14:paraId="060AA86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30092B" w:rsidRPr="00985785" w14:paraId="4A045CE7" w14:textId="77777777" w:rsidTr="008018CC">
        <w:tc>
          <w:tcPr>
            <w:tcW w:w="2692" w:type="dxa"/>
          </w:tcPr>
          <w:p w14:paraId="6DE03143"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969" w:type="dxa"/>
          </w:tcPr>
          <w:p w14:paraId="4CCEC0EA" w14:textId="6A122F98" w:rsidR="0030092B" w:rsidRPr="00985785" w:rsidRDefault="009D3ED2" w:rsidP="008018CC">
            <w:pPr>
              <w:jc w:val="both"/>
              <w:rPr>
                <w:rFonts w:ascii="Times New Roman" w:hAnsi="Times New Roman" w:cs="Times New Roman"/>
                <w:bCs/>
                <w:color w:val="000000"/>
                <w:lang w:val="en-GB"/>
              </w:rPr>
            </w:pPr>
            <w:r w:rsidRPr="00985785">
              <w:rPr>
                <w:rFonts w:ascii="Times New Roman" w:hAnsi="Times New Roman" w:cs="Times New Roman"/>
                <w:bCs/>
                <w:color w:val="000000"/>
              </w:rPr>
              <w:t>83</w:t>
            </w:r>
            <w:r w:rsidR="0030092B" w:rsidRPr="00985785">
              <w:rPr>
                <w:rFonts w:ascii="Times New Roman" w:hAnsi="Times New Roman" w:cs="Times New Roman"/>
                <w:bCs/>
                <w:color w:val="000000"/>
              </w:rPr>
              <w:t>.</w:t>
            </w:r>
            <w:r w:rsidRPr="00985785">
              <w:rPr>
                <w:rFonts w:ascii="Times New Roman" w:hAnsi="Times New Roman" w:cs="Times New Roman"/>
                <w:bCs/>
                <w:color w:val="000000"/>
              </w:rPr>
              <w:t>13</w:t>
            </w:r>
            <w:r w:rsidR="0030092B" w:rsidRPr="00985785">
              <w:rPr>
                <w:rFonts w:ascii="Times New Roman" w:hAnsi="Times New Roman" w:cs="Times New Roman"/>
                <w:bCs/>
                <w:color w:val="000000"/>
              </w:rPr>
              <w:t>%</w:t>
            </w:r>
          </w:p>
        </w:tc>
        <w:tc>
          <w:tcPr>
            <w:tcW w:w="2969" w:type="dxa"/>
          </w:tcPr>
          <w:p w14:paraId="32CBA84D" w14:textId="6137B6D2" w:rsidR="0030092B" w:rsidRPr="00985785" w:rsidRDefault="00F71759"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53</w:t>
            </w:r>
            <w:r w:rsidR="0030092B"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57</w:t>
            </w:r>
            <w:r w:rsidR="0030092B" w:rsidRPr="00985785">
              <w:rPr>
                <w:rFonts w:ascii="Times New Roman" w:hAnsi="Times New Roman" w:cs="Times New Roman"/>
                <w:bCs/>
                <w:color w:val="000000"/>
                <w:lang w:val="en-GB"/>
              </w:rPr>
              <w:t>%</w:t>
            </w:r>
          </w:p>
        </w:tc>
      </w:tr>
      <w:tr w:rsidR="0030092B" w:rsidRPr="00985785" w14:paraId="10499929" w14:textId="77777777" w:rsidTr="008018CC">
        <w:tc>
          <w:tcPr>
            <w:tcW w:w="2692" w:type="dxa"/>
          </w:tcPr>
          <w:p w14:paraId="246CD5F9"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969" w:type="dxa"/>
          </w:tcPr>
          <w:p w14:paraId="7E5972F1"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c>
          <w:tcPr>
            <w:tcW w:w="2969" w:type="dxa"/>
          </w:tcPr>
          <w:p w14:paraId="489B7E5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30092B" w:rsidRPr="00985785" w14:paraId="48CDE8F7" w14:textId="77777777" w:rsidTr="008018CC">
        <w:tc>
          <w:tcPr>
            <w:tcW w:w="2692" w:type="dxa"/>
          </w:tcPr>
          <w:p w14:paraId="7285620E" w14:textId="05EC3625"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w:t>
            </w:r>
            <w:r w:rsidR="00715A87" w:rsidRPr="00985785">
              <w:rPr>
                <w:rFonts w:ascii="Times New Roman" w:hAnsi="Times New Roman" w:cs="Times New Roman"/>
                <w:bCs/>
                <w:color w:val="000000"/>
                <w:lang w:val="en-GB"/>
              </w:rPr>
              <w:t>s</w:t>
            </w:r>
            <w:r w:rsidRPr="00985785">
              <w:rPr>
                <w:rFonts w:ascii="Times New Roman" w:hAnsi="Times New Roman" w:cs="Times New Roman"/>
                <w:bCs/>
                <w:color w:val="000000"/>
                <w:lang w:val="en-GB"/>
              </w:rPr>
              <w:t xml:space="preserve"> (‘proportion’, ‘ratio’ and ‘average distance’)</w:t>
            </w:r>
          </w:p>
        </w:tc>
        <w:tc>
          <w:tcPr>
            <w:tcW w:w="2969" w:type="dxa"/>
          </w:tcPr>
          <w:p w14:paraId="5EEEAAA8" w14:textId="77777777" w:rsidR="009D3ED2" w:rsidRPr="00985785" w:rsidRDefault="009D3ED2" w:rsidP="008018CC">
            <w:pPr>
              <w:jc w:val="both"/>
              <w:rPr>
                <w:rFonts w:ascii="Times New Roman" w:eastAsiaTheme="minorEastAsia" w:hAnsi="Times New Roman" w:cs="Times New Roman"/>
                <w:bCs/>
                <w:color w:val="000000"/>
              </w:rPr>
            </w:pPr>
            <w:r w:rsidRPr="00985785">
              <w:rPr>
                <w:rFonts w:ascii="Times New Roman" w:eastAsiaTheme="minorEastAsia" w:hAnsi="Times New Roman" w:cs="Times New Roman"/>
                <w:bCs/>
                <w:color w:val="000000"/>
              </w:rPr>
              <w:t xml:space="preserve">1.50840108e+00   4.48321094e+00  </w:t>
            </w:r>
          </w:p>
          <w:p w14:paraId="778727B5" w14:textId="763B606A" w:rsidR="0030092B" w:rsidRPr="00985785" w:rsidRDefault="009D3ED2" w:rsidP="008018CC">
            <w:pPr>
              <w:jc w:val="both"/>
              <w:rPr>
                <w:rFonts w:ascii="Times New Roman" w:hAnsi="Times New Roman" w:cs="Times New Roman"/>
                <w:bCs/>
                <w:color w:val="000000"/>
                <w:lang w:val="en-GB"/>
              </w:rPr>
            </w:pPr>
            <w:r w:rsidRPr="00985785">
              <w:rPr>
                <w:rFonts w:ascii="Times New Roman" w:eastAsiaTheme="minorEastAsia" w:hAnsi="Times New Roman" w:cs="Times New Roman"/>
                <w:bCs/>
                <w:color w:val="000000"/>
              </w:rPr>
              <w:t>-1.51522389e-05</w:t>
            </w:r>
          </w:p>
        </w:tc>
        <w:tc>
          <w:tcPr>
            <w:tcW w:w="2969" w:type="dxa"/>
          </w:tcPr>
          <w:p w14:paraId="170B4A6F"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3.44111057e-12,</w:t>
            </w:r>
          </w:p>
          <w:p w14:paraId="27334B95"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8.63444565e-12,</w:t>
            </w:r>
          </w:p>
          <w:p w14:paraId="75E76300"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-1.77054477e-06</w:t>
            </w:r>
          </w:p>
        </w:tc>
      </w:tr>
      <w:tr w:rsidR="0030092B" w:rsidRPr="00985785" w14:paraId="675D843E" w14:textId="77777777" w:rsidTr="008018CC">
        <w:tc>
          <w:tcPr>
            <w:tcW w:w="2692" w:type="dxa"/>
          </w:tcPr>
          <w:p w14:paraId="1E6F3036"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words</w:t>
            </w:r>
          </w:p>
        </w:tc>
        <w:tc>
          <w:tcPr>
            <w:tcW w:w="2969" w:type="dxa"/>
          </w:tcPr>
          <w:p w14:paraId="2A995159" w14:textId="3E40F8EF" w:rsidR="0030092B" w:rsidRPr="00985785" w:rsidRDefault="0021235F"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59</w:t>
            </w:r>
          </w:p>
        </w:tc>
        <w:tc>
          <w:tcPr>
            <w:tcW w:w="2969" w:type="dxa"/>
          </w:tcPr>
          <w:p w14:paraId="56D292FB" w14:textId="77777777" w:rsidR="0030092B" w:rsidRPr="00985785" w:rsidRDefault="0030092B" w:rsidP="008018CC">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bl>
    <w:p w14:paraId="30594F49" w14:textId="483A03D5" w:rsidR="0030092B" w:rsidRPr="00985785" w:rsidRDefault="0030092B" w:rsidP="00FB44BA">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 xml:space="preserve">Table 2: Comparison of </w:t>
      </w:r>
      <w:r w:rsidR="008C5547" w:rsidRPr="00985785">
        <w:rPr>
          <w:rFonts w:ascii="Times New Roman" w:hAnsi="Times New Roman" w:cs="Times New Roman"/>
          <w:b/>
          <w:bCs/>
          <w:color w:val="000000"/>
          <w:lang w:val="en-GB"/>
        </w:rPr>
        <w:t>regularization</w:t>
      </w:r>
      <w:r w:rsidR="008C5547"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choices for independent</w:t>
      </w:r>
      <w:r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word when selecting ‘proportion’, ‘ratio’ and ‘average distance’ as features</w:t>
      </w:r>
    </w:p>
    <w:p w14:paraId="74B1CE34" w14:textId="70080576" w:rsidR="00FB44BA" w:rsidRPr="00985785" w:rsidRDefault="00AC2A1D" w:rsidP="00AC2A1D">
      <w:pPr>
        <w:jc w:val="both"/>
        <w:rPr>
          <w:rFonts w:ascii="Times New Roman" w:hAnsi="Times New Roman" w:cs="Times New Roman"/>
          <w:lang w:val="en-GB"/>
        </w:rPr>
      </w:pPr>
      <w:r w:rsidRPr="00985785">
        <w:rPr>
          <w:rFonts w:ascii="Times New Roman" w:hAnsi="Times New Roman" w:cs="Times New Roman"/>
          <w:bCs/>
          <w:color w:val="000000"/>
          <w:lang w:val="en-GB"/>
        </w:rPr>
        <w:t>T</w:t>
      </w:r>
      <w:r w:rsidR="00AF576E" w:rsidRPr="00985785">
        <w:rPr>
          <w:rFonts w:ascii="Times New Roman" w:hAnsi="Times New Roman" w:cs="Times New Roman"/>
          <w:bCs/>
          <w:color w:val="000000"/>
          <w:lang w:val="en-GB"/>
        </w:rPr>
        <w:t xml:space="preserve">he </w:t>
      </w:r>
      <w:r w:rsidR="00030E97" w:rsidRPr="00985785">
        <w:rPr>
          <w:rFonts w:ascii="Times New Roman" w:hAnsi="Times New Roman" w:cs="Times New Roman"/>
          <w:bCs/>
          <w:color w:val="000000"/>
          <w:lang w:val="en-GB"/>
        </w:rPr>
        <w:t xml:space="preserve">regional </w:t>
      </w:r>
      <w:r w:rsidR="00D51986" w:rsidRPr="00985785">
        <w:rPr>
          <w:rFonts w:ascii="Times New Roman" w:hAnsi="Times New Roman" w:cs="Times New Roman"/>
          <w:bCs/>
          <w:color w:val="000000"/>
          <w:lang w:val="en-GB"/>
        </w:rPr>
        <w:t xml:space="preserve">result of the words’ probability </w:t>
      </w:r>
      <w:r w:rsidR="00030E97" w:rsidRPr="00985785">
        <w:rPr>
          <w:rFonts w:ascii="Times New Roman" w:hAnsi="Times New Roman" w:cs="Times New Roman"/>
          <w:bCs/>
          <w:color w:val="000000"/>
          <w:lang w:val="en-GB"/>
        </w:rPr>
        <w:t xml:space="preserve">(greater than 50%) </w:t>
      </w:r>
      <w:r w:rsidR="00EE23AF" w:rsidRPr="00985785">
        <w:rPr>
          <w:rFonts w:ascii="Times New Roman" w:hAnsi="Times New Roman" w:cs="Times New Roman"/>
          <w:bCs/>
          <w:color w:val="000000"/>
          <w:lang w:val="en-GB"/>
        </w:rPr>
        <w:t xml:space="preserve">when using L1 </w:t>
      </w:r>
      <w:r w:rsidR="00EE23AF" w:rsidRPr="00985785">
        <w:rPr>
          <w:rFonts w:ascii="Times New Roman" w:hAnsi="Times New Roman" w:cs="Times New Roman"/>
          <w:lang w:val="en-GB"/>
        </w:rPr>
        <w:t>regularization</w:t>
      </w:r>
      <w:r w:rsidR="00AE0F44" w:rsidRPr="00985785">
        <w:rPr>
          <w:rFonts w:ascii="Times New Roman" w:hAnsi="Times New Roman" w:cs="Times New Roman"/>
          <w:lang w:val="en-GB"/>
        </w:rPr>
        <w:t xml:space="preserve"> is showed</w:t>
      </w:r>
      <w:r w:rsidRPr="00985785">
        <w:rPr>
          <w:rFonts w:ascii="Times New Roman" w:hAnsi="Times New Roman" w:cs="Times New Roman"/>
          <w:lang w:val="en-GB"/>
        </w:rPr>
        <w:t xml:space="preserve"> in Appendix A.1</w:t>
      </w:r>
      <w:r w:rsidR="00F9346D" w:rsidRPr="00985785">
        <w:rPr>
          <w:rFonts w:ascii="Times New Roman" w:hAnsi="Times New Roman" w:cs="Times New Roman"/>
          <w:lang w:val="en-GB"/>
        </w:rPr>
        <w:t>.</w:t>
      </w:r>
      <w:r w:rsidR="00367B69" w:rsidRPr="00985785">
        <w:rPr>
          <w:rFonts w:ascii="Times New Roman" w:hAnsi="Times New Roman" w:cs="Times New Roman"/>
          <w:lang w:val="en-GB"/>
        </w:rPr>
        <w:t xml:space="preserve"> Compared to the results of the decision tree, some words </w:t>
      </w:r>
      <w:r w:rsidR="0021235F" w:rsidRPr="00985785">
        <w:rPr>
          <w:rFonts w:ascii="Times New Roman" w:hAnsi="Times New Roman" w:cs="Times New Roman"/>
          <w:lang w:val="en-GB"/>
        </w:rPr>
        <w:t>were</w:t>
      </w:r>
      <w:r w:rsidR="00367B69" w:rsidRPr="00985785">
        <w:rPr>
          <w:rFonts w:ascii="Times New Roman" w:hAnsi="Times New Roman" w:cs="Times New Roman"/>
          <w:lang w:val="en-GB"/>
        </w:rPr>
        <w:t xml:space="preserve"> newly defined as regional words</w:t>
      </w:r>
      <w:r w:rsidR="00A735BA" w:rsidRPr="00985785">
        <w:rPr>
          <w:rFonts w:ascii="Times New Roman" w:hAnsi="Times New Roman" w:cs="Times New Roman"/>
          <w:lang w:val="en-GB"/>
        </w:rPr>
        <w:t xml:space="preserve"> (</w:t>
      </w:r>
      <w:r w:rsidR="00050686" w:rsidRPr="00985785">
        <w:rPr>
          <w:rFonts w:ascii="Times New Roman" w:hAnsi="Times New Roman" w:cs="Times New Roman"/>
          <w:bCs/>
          <w:color w:val="000000"/>
          <w:lang w:val="en-GB"/>
        </w:rPr>
        <w:t>Probability is greater than 50%</w:t>
      </w:r>
      <w:r w:rsidR="00A735BA" w:rsidRPr="00985785">
        <w:rPr>
          <w:rFonts w:ascii="Times New Roman" w:hAnsi="Times New Roman" w:cs="Times New Roman"/>
          <w:lang w:val="en-GB"/>
        </w:rPr>
        <w:t>)</w:t>
      </w:r>
      <w:r w:rsidR="00621BC7" w:rsidRPr="00985785">
        <w:rPr>
          <w:rFonts w:ascii="Times New Roman" w:hAnsi="Times New Roman" w:cs="Times New Roman"/>
          <w:lang w:val="en-GB"/>
        </w:rPr>
        <w:t>.</w:t>
      </w:r>
      <w:r w:rsidR="00A735BA" w:rsidRPr="00985785">
        <w:rPr>
          <w:rFonts w:ascii="Times New Roman" w:hAnsi="Times New Roman" w:cs="Times New Roman"/>
          <w:lang w:val="en-GB"/>
        </w:rPr>
        <w:t xml:space="preserve"> </w:t>
      </w:r>
      <w:r w:rsidR="0021235F" w:rsidRPr="00985785">
        <w:rPr>
          <w:rFonts w:ascii="Times New Roman" w:hAnsi="Times New Roman" w:cs="Times New Roman"/>
          <w:lang w:val="en-GB"/>
        </w:rPr>
        <w:t>They are</w:t>
      </w:r>
      <w:r w:rsidR="00367B69" w:rsidRPr="00985785">
        <w:rPr>
          <w:rFonts w:ascii="Times New Roman" w:hAnsi="Times New Roman" w:cs="Times New Roman"/>
          <w:lang w:val="en-GB"/>
        </w:rPr>
        <w:t xml:space="preserve"> </w:t>
      </w:r>
      <w:r w:rsidR="0021235F" w:rsidRPr="00985785">
        <w:rPr>
          <w:rFonts w:ascii="Times New Roman" w:hAnsi="Times New Roman" w:cs="Times New Roman"/>
          <w:lang w:val="en-GB"/>
        </w:rPr>
        <w:t>‘premium’, ‘spam’, ‘</w:t>
      </w:r>
      <w:proofErr w:type="spellStart"/>
      <w:r w:rsidR="0021235F" w:rsidRPr="00985785">
        <w:rPr>
          <w:rFonts w:ascii="Times New Roman" w:hAnsi="Times New Roman" w:cs="Times New Roman"/>
          <w:lang w:val="en-GB"/>
        </w:rPr>
        <w:t>greek</w:t>
      </w:r>
      <w:proofErr w:type="spellEnd"/>
      <w:r w:rsidR="0021235F" w:rsidRPr="00985785">
        <w:rPr>
          <w:rFonts w:ascii="Times New Roman" w:hAnsi="Times New Roman" w:cs="Times New Roman"/>
          <w:lang w:val="en-GB"/>
        </w:rPr>
        <w:t>’, ‘telephone’, ‘munchie’, ‘serving’, ‘</w:t>
      </w:r>
      <w:r w:rsidR="00BD3471" w:rsidRPr="00985785">
        <w:rPr>
          <w:rFonts w:ascii="Times New Roman" w:hAnsi="Times New Roman" w:cs="Times New Roman"/>
          <w:lang w:val="en-GB"/>
        </w:rPr>
        <w:t>cooki</w:t>
      </w:r>
      <w:r w:rsidR="009B404C" w:rsidRPr="00985785">
        <w:rPr>
          <w:rFonts w:ascii="Times New Roman" w:hAnsi="Times New Roman" w:cs="Times New Roman"/>
          <w:lang w:val="en-GB"/>
        </w:rPr>
        <w:t>e</w:t>
      </w:r>
      <w:r w:rsidR="0021235F" w:rsidRPr="00985785">
        <w:rPr>
          <w:rFonts w:ascii="Times New Roman" w:hAnsi="Times New Roman" w:cs="Times New Roman"/>
          <w:lang w:val="en-GB"/>
        </w:rPr>
        <w:t>’, ‘farm’, ‘under’</w:t>
      </w:r>
      <w:r w:rsidR="00A735BA" w:rsidRPr="00985785">
        <w:rPr>
          <w:rFonts w:ascii="Times New Roman" w:hAnsi="Times New Roman" w:cs="Times New Roman"/>
          <w:lang w:val="en-GB"/>
        </w:rPr>
        <w:t>.</w:t>
      </w:r>
      <w:r w:rsidR="00050686" w:rsidRPr="00985785">
        <w:rPr>
          <w:rFonts w:ascii="Times New Roman" w:hAnsi="Times New Roman" w:cs="Times New Roman"/>
          <w:lang w:val="en-GB"/>
        </w:rPr>
        <w:t xml:space="preserve"> However, </w:t>
      </w:r>
      <w:r w:rsidR="00236B85" w:rsidRPr="00985785">
        <w:rPr>
          <w:rFonts w:ascii="Times New Roman" w:hAnsi="Times New Roman" w:cs="Times New Roman"/>
          <w:lang w:val="en-GB"/>
        </w:rPr>
        <w:t xml:space="preserve">there </w:t>
      </w:r>
      <w:r w:rsidR="00C51BB4" w:rsidRPr="00985785">
        <w:rPr>
          <w:rFonts w:ascii="Times New Roman" w:hAnsi="Times New Roman" w:cs="Times New Roman"/>
          <w:lang w:val="en-GB"/>
        </w:rPr>
        <w:t>are</w:t>
      </w:r>
      <w:r w:rsidR="0021235F" w:rsidRPr="00985785">
        <w:rPr>
          <w:rFonts w:ascii="Times New Roman" w:hAnsi="Times New Roman" w:cs="Times New Roman"/>
          <w:lang w:val="en-GB"/>
        </w:rPr>
        <w:t xml:space="preserve"> </w:t>
      </w:r>
      <w:r w:rsidR="00461A86" w:rsidRPr="00985785">
        <w:rPr>
          <w:rFonts w:ascii="Times New Roman" w:hAnsi="Times New Roman" w:cs="Times New Roman"/>
          <w:lang w:val="en-GB"/>
        </w:rPr>
        <w:t>six</w:t>
      </w:r>
      <w:r w:rsidR="00C51BB4" w:rsidRPr="00985785">
        <w:rPr>
          <w:rFonts w:ascii="Times New Roman" w:hAnsi="Times New Roman" w:cs="Times New Roman"/>
          <w:lang w:val="en-GB"/>
        </w:rPr>
        <w:t xml:space="preserve"> regional words defined in the decision tree were given low probability, such as ‘</w:t>
      </w:r>
      <w:proofErr w:type="spellStart"/>
      <w:r w:rsidR="000960CC" w:rsidRPr="00985785">
        <w:rPr>
          <w:rFonts w:ascii="Times New Roman" w:eastAsiaTheme="minorEastAsia" w:hAnsi="Times New Roman" w:cs="Times New Roman"/>
          <w:bCs/>
          <w:color w:val="000000"/>
        </w:rPr>
        <w:t>bolognese</w:t>
      </w:r>
      <w:proofErr w:type="spellEnd"/>
      <w:r w:rsidR="000960CC" w:rsidRPr="00985785">
        <w:rPr>
          <w:rFonts w:ascii="Times New Roman" w:eastAsiaTheme="minorEastAsia" w:hAnsi="Times New Roman" w:cs="Times New Roman"/>
          <w:bCs/>
          <w:color w:val="000000"/>
        </w:rPr>
        <w:t>’</w:t>
      </w:r>
      <w:r w:rsidR="004E1903" w:rsidRPr="00985785">
        <w:rPr>
          <w:rFonts w:ascii="Times New Roman" w:hAnsi="Times New Roman" w:cs="Times New Roman"/>
        </w:rPr>
        <w:t xml:space="preserve">, </w:t>
      </w:r>
      <w:r w:rsidR="004E1903" w:rsidRPr="00985785">
        <w:rPr>
          <w:rFonts w:ascii="Times New Roman" w:hAnsi="Times New Roman" w:cs="Times New Roman"/>
          <w:lang w:val="en-GB"/>
        </w:rPr>
        <w:t>‘</w:t>
      </w:r>
      <w:r w:rsidR="004E1903" w:rsidRPr="00985785">
        <w:rPr>
          <w:rFonts w:ascii="Times New Roman" w:eastAsia="Hiragino Sans GB W3" w:hAnsi="Times New Roman" w:cs="Times New Roman"/>
          <w:bCs/>
          <w:color w:val="000000"/>
        </w:rPr>
        <w:t>plaice</w:t>
      </w:r>
      <w:r w:rsidR="004E1903" w:rsidRPr="00985785">
        <w:rPr>
          <w:rFonts w:ascii="Times New Roman" w:hAnsi="Times New Roman" w:cs="Times New Roman"/>
          <w:lang w:val="en-GB"/>
        </w:rPr>
        <w:t>’</w:t>
      </w:r>
      <w:r w:rsidR="00EC57A6" w:rsidRPr="00985785">
        <w:rPr>
          <w:rFonts w:ascii="Times New Roman" w:hAnsi="Times New Roman" w:cs="Times New Roman"/>
          <w:lang w:val="en-GB"/>
        </w:rPr>
        <w:t>, ‘</w:t>
      </w:r>
      <w:r w:rsidR="00EC57A6" w:rsidRPr="00985785">
        <w:rPr>
          <w:rFonts w:ascii="Times New Roman" w:eastAsiaTheme="minorEastAsia" w:hAnsi="Times New Roman" w:cs="Times New Roman"/>
          <w:bCs/>
          <w:color w:val="000000"/>
        </w:rPr>
        <w:t>kidney</w:t>
      </w:r>
      <w:r w:rsidR="00EC57A6" w:rsidRPr="00985785">
        <w:rPr>
          <w:rFonts w:ascii="Times New Roman" w:hAnsi="Times New Roman" w:cs="Times New Roman"/>
          <w:lang w:val="en-GB"/>
        </w:rPr>
        <w:t>’</w:t>
      </w:r>
      <w:r w:rsidR="008018CC" w:rsidRPr="00985785">
        <w:rPr>
          <w:rFonts w:ascii="Times New Roman" w:hAnsi="Times New Roman" w:cs="Times New Roman"/>
          <w:lang w:val="en-GB"/>
        </w:rPr>
        <w:t>, ’rump’</w:t>
      </w:r>
      <w:r w:rsidR="0021235F" w:rsidRPr="00985785">
        <w:rPr>
          <w:rFonts w:ascii="Times New Roman" w:hAnsi="Times New Roman" w:cs="Times New Roman"/>
          <w:lang w:val="en-GB"/>
        </w:rPr>
        <w:t>, ‘bull’</w:t>
      </w:r>
      <w:r w:rsidR="00C228A8" w:rsidRPr="00985785">
        <w:rPr>
          <w:rFonts w:ascii="Times New Roman" w:hAnsi="Times New Roman" w:cs="Times New Roman"/>
          <w:lang w:val="en-GB"/>
        </w:rPr>
        <w:t>, ‘mince’</w:t>
      </w:r>
      <w:r w:rsidR="00C51BB4" w:rsidRPr="00985785">
        <w:rPr>
          <w:rFonts w:ascii="Times New Roman" w:hAnsi="Times New Roman" w:cs="Times New Roman"/>
          <w:lang w:val="en-GB"/>
        </w:rPr>
        <w:t>.</w:t>
      </w:r>
    </w:p>
    <w:p w14:paraId="37B62F07" w14:textId="6B649C61" w:rsidR="00030E97" w:rsidRPr="00985785" w:rsidRDefault="00B04DA0" w:rsidP="00AC2A1D">
      <w:pPr>
        <w:jc w:val="both"/>
        <w:rPr>
          <w:rFonts w:ascii="Times New Roman" w:hAnsi="Times New Roman" w:cs="Times New Roman"/>
          <w:lang w:val="en-GB"/>
        </w:rPr>
      </w:pPr>
      <w:r w:rsidRPr="00985785">
        <w:rPr>
          <w:rFonts w:ascii="Times New Roman" w:hAnsi="Times New Roman" w:cs="Times New Roman"/>
          <w:bCs/>
          <w:color w:val="000000"/>
          <w:lang w:val="en-GB"/>
        </w:rPr>
        <w:t>Unfortunately, w</w:t>
      </w:r>
      <w:r w:rsidR="001016AB" w:rsidRPr="00985785">
        <w:rPr>
          <w:rFonts w:ascii="Times New Roman" w:hAnsi="Times New Roman" w:cs="Times New Roman"/>
          <w:bCs/>
          <w:color w:val="000000"/>
          <w:lang w:val="en-GB"/>
        </w:rPr>
        <w:t xml:space="preserve">hen using L2 </w:t>
      </w:r>
      <w:r w:rsidR="001016AB" w:rsidRPr="00985785">
        <w:rPr>
          <w:rFonts w:ascii="Times New Roman" w:hAnsi="Times New Roman" w:cs="Times New Roman"/>
          <w:lang w:val="en-GB"/>
        </w:rPr>
        <w:t>regularization, the regional probability of all words is less than 50%</w:t>
      </w:r>
      <w:r w:rsidR="00EA2B4A" w:rsidRPr="00985785">
        <w:rPr>
          <w:rFonts w:ascii="Times New Roman" w:hAnsi="Times New Roman" w:cs="Times New Roman"/>
          <w:lang w:val="en-GB"/>
        </w:rPr>
        <w:t>,</w:t>
      </w:r>
      <w:r w:rsidR="00BB6C41" w:rsidRPr="00985785">
        <w:rPr>
          <w:rFonts w:ascii="Times New Roman" w:hAnsi="Times New Roman" w:cs="Times New Roman"/>
          <w:lang w:val="en-GB"/>
        </w:rPr>
        <w:t xml:space="preserve"> which means </w:t>
      </w:r>
      <w:r w:rsidR="000D5DED" w:rsidRPr="00985785">
        <w:rPr>
          <w:rFonts w:ascii="Times New Roman" w:hAnsi="Times New Roman" w:cs="Times New Roman"/>
          <w:lang w:val="en-GB"/>
        </w:rPr>
        <w:t xml:space="preserve">the logistic model cannot judge the </w:t>
      </w:r>
      <w:r w:rsidR="002C6532" w:rsidRPr="00985785">
        <w:rPr>
          <w:rFonts w:ascii="Times New Roman" w:hAnsi="Times New Roman" w:cs="Times New Roman"/>
          <w:lang w:val="en-GB"/>
        </w:rPr>
        <w:t>regionality for each word</w:t>
      </w:r>
      <w:r w:rsidR="001016AB" w:rsidRPr="00985785">
        <w:rPr>
          <w:rFonts w:ascii="Times New Roman" w:hAnsi="Times New Roman" w:cs="Times New Roman"/>
          <w:lang w:val="en-GB"/>
        </w:rPr>
        <w:t xml:space="preserve">. As a result, in Table 2, the project cannot tell the </w:t>
      </w:r>
      <w:r w:rsidR="001016AB" w:rsidRPr="00985785">
        <w:rPr>
          <w:rFonts w:ascii="Times New Roman" w:hAnsi="Times New Roman" w:cs="Times New Roman"/>
          <w:bCs/>
          <w:color w:val="000000"/>
          <w:lang w:val="en-GB"/>
        </w:rPr>
        <w:t>threshold and the number of regional words.</w:t>
      </w:r>
    </w:p>
    <w:p w14:paraId="315F47EB" w14:textId="711B5367" w:rsidR="00502FB9" w:rsidRPr="00985785" w:rsidRDefault="00502FB9" w:rsidP="00502FB9">
      <w:pPr>
        <w:pStyle w:val="a3"/>
        <w:numPr>
          <w:ilvl w:val="1"/>
          <w:numId w:val="22"/>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Evaluation:</w:t>
      </w:r>
    </w:p>
    <w:p w14:paraId="78DFADA9" w14:textId="7A1022A2" w:rsidR="00E93929" w:rsidRPr="00985785" w:rsidRDefault="00FB44BA"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According to the result of Table 2, using different regularizations result</w:t>
      </w:r>
      <w:r w:rsidR="00BB6C41" w:rsidRPr="00985785">
        <w:rPr>
          <w:rFonts w:ascii="Times New Roman" w:hAnsi="Times New Roman" w:cs="Times New Roman"/>
          <w:bCs/>
          <w:color w:val="000000"/>
          <w:lang w:val="en-GB"/>
        </w:rPr>
        <w:t>ed</w:t>
      </w:r>
      <w:r w:rsidRPr="00985785">
        <w:rPr>
          <w:rFonts w:ascii="Times New Roman" w:hAnsi="Times New Roman" w:cs="Times New Roman"/>
          <w:bCs/>
          <w:color w:val="000000"/>
          <w:lang w:val="en-GB"/>
        </w:rPr>
        <w:t xml:space="preserve"> in very large differences in classification rates. </w:t>
      </w:r>
      <w:r w:rsidR="001F3758" w:rsidRPr="00985785">
        <w:rPr>
          <w:rFonts w:ascii="Times New Roman" w:hAnsi="Times New Roman" w:cs="Times New Roman"/>
          <w:bCs/>
          <w:color w:val="000000"/>
          <w:lang w:val="en-GB"/>
        </w:rPr>
        <w:t>W</w:t>
      </w:r>
      <w:r w:rsidR="00D422F7" w:rsidRPr="00985785">
        <w:rPr>
          <w:rFonts w:ascii="Times New Roman" w:hAnsi="Times New Roman" w:cs="Times New Roman"/>
          <w:bCs/>
          <w:color w:val="000000"/>
          <w:lang w:val="en-GB"/>
        </w:rPr>
        <w:t>hen using L1 regularization, L1</w:t>
      </w:r>
      <w:r w:rsidR="008E5F29" w:rsidRPr="00985785">
        <w:rPr>
          <w:rFonts w:ascii="Times New Roman" w:hAnsi="Times New Roman" w:cs="Times New Roman"/>
          <w:bCs/>
          <w:color w:val="000000"/>
          <w:lang w:val="en-GB"/>
        </w:rPr>
        <w:t xml:space="preserve"> </w:t>
      </w:r>
      <w:r w:rsidR="00D422F7" w:rsidRPr="00985785">
        <w:rPr>
          <w:rFonts w:ascii="Times New Roman" w:hAnsi="Times New Roman" w:cs="Times New Roman"/>
          <w:bCs/>
          <w:color w:val="000000"/>
          <w:lang w:val="en-GB"/>
        </w:rPr>
        <w:t>regularization reduced the weight of features which have less impact on classification. Through the result of coefficient</w:t>
      </w:r>
      <w:r w:rsidR="00715A87" w:rsidRPr="00985785">
        <w:rPr>
          <w:rFonts w:ascii="Times New Roman" w:hAnsi="Times New Roman" w:cs="Times New Roman"/>
          <w:bCs/>
          <w:color w:val="000000"/>
          <w:lang w:val="en-GB"/>
        </w:rPr>
        <w:t>s</w:t>
      </w:r>
      <w:r w:rsidR="00F23BD4" w:rsidRPr="00985785">
        <w:rPr>
          <w:rFonts w:ascii="Times New Roman" w:hAnsi="Times New Roman" w:cs="Times New Roman"/>
          <w:bCs/>
          <w:color w:val="000000"/>
          <w:lang w:val="en-GB"/>
        </w:rPr>
        <w:t>, the project knows</w:t>
      </w:r>
      <w:r w:rsidR="00D422F7" w:rsidRPr="00985785">
        <w:rPr>
          <w:rFonts w:ascii="Times New Roman" w:hAnsi="Times New Roman" w:cs="Times New Roman"/>
          <w:bCs/>
          <w:color w:val="000000"/>
          <w:lang w:val="en-GB"/>
        </w:rPr>
        <w:t xml:space="preserve"> that </w:t>
      </w:r>
      <w:r w:rsidR="00F23BD4" w:rsidRPr="00985785">
        <w:rPr>
          <w:rFonts w:ascii="Times New Roman" w:hAnsi="Times New Roman" w:cs="Times New Roman"/>
          <w:bCs/>
          <w:color w:val="000000"/>
          <w:lang w:val="en-GB"/>
        </w:rPr>
        <w:t xml:space="preserve">among the three features selected by the project, </w:t>
      </w:r>
      <w:r w:rsidR="00C76143" w:rsidRPr="00985785">
        <w:rPr>
          <w:rFonts w:ascii="Times New Roman" w:hAnsi="Times New Roman" w:cs="Times New Roman"/>
          <w:bCs/>
          <w:color w:val="000000"/>
          <w:lang w:val="en-GB"/>
        </w:rPr>
        <w:t xml:space="preserve">‘ratio’ has the greatest impact on the results of the classification, followed by </w:t>
      </w:r>
      <w:r w:rsidR="00442A70" w:rsidRPr="00985785">
        <w:rPr>
          <w:rFonts w:ascii="Times New Roman" w:hAnsi="Times New Roman" w:cs="Times New Roman"/>
          <w:bCs/>
          <w:color w:val="000000"/>
          <w:lang w:val="en-GB"/>
        </w:rPr>
        <w:t>‘average distance’</w:t>
      </w:r>
      <w:r w:rsidR="00801656" w:rsidRPr="00985785">
        <w:rPr>
          <w:rFonts w:ascii="Times New Roman" w:hAnsi="Times New Roman" w:cs="Times New Roman"/>
          <w:bCs/>
          <w:color w:val="000000"/>
          <w:lang w:val="en-GB"/>
        </w:rPr>
        <w:t xml:space="preserve"> and ‘proportion’</w:t>
      </w:r>
      <w:r w:rsidR="00C76143" w:rsidRPr="00985785">
        <w:rPr>
          <w:rFonts w:ascii="Times New Roman" w:hAnsi="Times New Roman" w:cs="Times New Roman"/>
          <w:bCs/>
          <w:color w:val="000000"/>
          <w:lang w:val="en-GB"/>
        </w:rPr>
        <w:t>.</w:t>
      </w:r>
      <w:r w:rsidR="00F16B8C" w:rsidRPr="00985785">
        <w:rPr>
          <w:rFonts w:ascii="Times New Roman" w:hAnsi="Times New Roman" w:cs="Times New Roman"/>
          <w:bCs/>
          <w:color w:val="000000"/>
          <w:lang w:val="en-GB"/>
        </w:rPr>
        <w:t xml:space="preserve"> </w:t>
      </w:r>
      <w:r w:rsidR="00E55D12" w:rsidRPr="00985785">
        <w:rPr>
          <w:rFonts w:ascii="Times New Roman" w:hAnsi="Times New Roman" w:cs="Times New Roman"/>
          <w:bCs/>
          <w:color w:val="000000"/>
          <w:lang w:val="en-GB"/>
        </w:rPr>
        <w:t xml:space="preserve">The reason why the coefficient of ‘average distance’ </w:t>
      </w:r>
      <w:r w:rsidR="00BE5718" w:rsidRPr="00985785">
        <w:rPr>
          <w:rFonts w:ascii="Times New Roman" w:hAnsi="Times New Roman" w:cs="Times New Roman"/>
          <w:bCs/>
          <w:color w:val="000000"/>
          <w:lang w:val="en-GB"/>
        </w:rPr>
        <w:t>closed to zero</w:t>
      </w:r>
      <w:r w:rsidR="00E55D12" w:rsidRPr="00985785">
        <w:rPr>
          <w:rFonts w:ascii="Times New Roman" w:hAnsi="Times New Roman" w:cs="Times New Roman"/>
          <w:bCs/>
          <w:color w:val="000000"/>
          <w:lang w:val="en-GB"/>
        </w:rPr>
        <w:t xml:space="preserve"> is not because the L1 regularization </w:t>
      </w:r>
      <w:r w:rsidR="00D066DE" w:rsidRPr="00985785">
        <w:rPr>
          <w:rFonts w:ascii="Times New Roman" w:hAnsi="Times New Roman" w:cs="Times New Roman"/>
          <w:bCs/>
          <w:color w:val="000000"/>
          <w:lang w:val="en-GB"/>
        </w:rPr>
        <w:t>considered</w:t>
      </w:r>
      <w:r w:rsidR="00E55D12" w:rsidRPr="00985785">
        <w:rPr>
          <w:rFonts w:ascii="Times New Roman" w:hAnsi="Times New Roman" w:cs="Times New Roman"/>
          <w:bCs/>
          <w:color w:val="000000"/>
          <w:lang w:val="en-GB"/>
        </w:rPr>
        <w:t xml:space="preserve"> this property not important and reduced it to zero. It is because value</w:t>
      </w:r>
      <w:r w:rsidR="00A4613C" w:rsidRPr="00985785">
        <w:rPr>
          <w:rFonts w:ascii="Times New Roman" w:hAnsi="Times New Roman" w:cs="Times New Roman"/>
          <w:bCs/>
          <w:color w:val="000000"/>
          <w:lang w:val="en-GB"/>
        </w:rPr>
        <w:t>s</w:t>
      </w:r>
      <w:r w:rsidR="00E55D12" w:rsidRPr="00985785">
        <w:rPr>
          <w:rFonts w:ascii="Times New Roman" w:hAnsi="Times New Roman" w:cs="Times New Roman"/>
          <w:bCs/>
          <w:color w:val="000000"/>
          <w:lang w:val="en-GB"/>
        </w:rPr>
        <w:t xml:space="preserve"> of the </w:t>
      </w:r>
      <w:r w:rsidR="00A4613C" w:rsidRPr="00985785">
        <w:rPr>
          <w:rFonts w:ascii="Times New Roman" w:hAnsi="Times New Roman" w:cs="Times New Roman"/>
          <w:bCs/>
          <w:color w:val="000000"/>
          <w:lang w:val="en-GB"/>
        </w:rPr>
        <w:t>‘</w:t>
      </w:r>
      <w:r w:rsidR="00E55D12" w:rsidRPr="00985785">
        <w:rPr>
          <w:rFonts w:ascii="Times New Roman" w:hAnsi="Times New Roman" w:cs="Times New Roman"/>
          <w:bCs/>
          <w:color w:val="000000"/>
          <w:lang w:val="en-GB"/>
        </w:rPr>
        <w:t>average distance</w:t>
      </w:r>
      <w:r w:rsidR="00A4613C" w:rsidRPr="00985785">
        <w:rPr>
          <w:rFonts w:ascii="Times New Roman" w:hAnsi="Times New Roman" w:cs="Times New Roman"/>
          <w:bCs/>
          <w:color w:val="000000"/>
          <w:lang w:val="en-GB"/>
        </w:rPr>
        <w:t>’ are</w:t>
      </w:r>
      <w:r w:rsidR="00E55D12" w:rsidRPr="00985785">
        <w:rPr>
          <w:rFonts w:ascii="Times New Roman" w:hAnsi="Times New Roman" w:cs="Times New Roman"/>
          <w:bCs/>
          <w:color w:val="000000"/>
          <w:lang w:val="en-GB"/>
        </w:rPr>
        <w:t xml:space="preserve"> large,</w:t>
      </w:r>
      <w:r w:rsidR="000F654D" w:rsidRPr="00985785">
        <w:rPr>
          <w:rFonts w:ascii="Times New Roman" w:hAnsi="Times New Roman" w:cs="Times New Roman"/>
          <w:bCs/>
          <w:color w:val="000000"/>
          <w:lang w:val="en-GB"/>
        </w:rPr>
        <w:t xml:space="preserve"> such as </w:t>
      </w:r>
      <w:r w:rsidR="00A4613C" w:rsidRPr="00985785">
        <w:rPr>
          <w:rFonts w:ascii="Times New Roman" w:hAnsi="Times New Roman" w:cs="Times New Roman"/>
          <w:bCs/>
          <w:color w:val="000000"/>
          <w:lang w:val="en-GB"/>
        </w:rPr>
        <w:t xml:space="preserve">300,000, so the </w:t>
      </w:r>
      <w:r w:rsidR="004114F4" w:rsidRPr="00985785">
        <w:rPr>
          <w:rFonts w:ascii="Times New Roman" w:hAnsi="Times New Roman" w:cs="Times New Roman"/>
          <w:bCs/>
          <w:color w:val="000000"/>
          <w:lang w:val="en-GB"/>
        </w:rPr>
        <w:t>model</w:t>
      </w:r>
      <w:r w:rsidR="00A4613C" w:rsidRPr="00985785">
        <w:rPr>
          <w:rFonts w:ascii="Times New Roman" w:hAnsi="Times New Roman" w:cs="Times New Roman"/>
          <w:bCs/>
          <w:color w:val="000000"/>
          <w:lang w:val="en-GB"/>
        </w:rPr>
        <w:t xml:space="preserve"> reduce</w:t>
      </w:r>
      <w:r w:rsidR="004114F4" w:rsidRPr="00985785">
        <w:rPr>
          <w:rFonts w:ascii="Times New Roman" w:hAnsi="Times New Roman" w:cs="Times New Roman"/>
          <w:bCs/>
          <w:color w:val="000000"/>
          <w:lang w:val="en-GB"/>
        </w:rPr>
        <w:t>d</w:t>
      </w:r>
      <w:r w:rsidR="00A4613C" w:rsidRPr="00985785">
        <w:rPr>
          <w:rFonts w:ascii="Times New Roman" w:hAnsi="Times New Roman" w:cs="Times New Roman"/>
          <w:bCs/>
          <w:color w:val="000000"/>
          <w:lang w:val="en-GB"/>
        </w:rPr>
        <w:t xml:space="preserve"> </w:t>
      </w:r>
      <w:r w:rsidR="002B654B" w:rsidRPr="00985785">
        <w:rPr>
          <w:rFonts w:ascii="Times New Roman" w:hAnsi="Times New Roman" w:cs="Times New Roman"/>
          <w:bCs/>
          <w:color w:val="000000"/>
          <w:lang w:val="en-GB"/>
        </w:rPr>
        <w:t>the</w:t>
      </w:r>
      <w:r w:rsidR="00A4613C" w:rsidRPr="00985785">
        <w:rPr>
          <w:rFonts w:ascii="Times New Roman" w:hAnsi="Times New Roman" w:cs="Times New Roman"/>
          <w:bCs/>
          <w:color w:val="000000"/>
          <w:lang w:val="en-GB"/>
        </w:rPr>
        <w:t xml:space="preserve"> coefficient </w:t>
      </w:r>
      <w:r w:rsidR="002B654B" w:rsidRPr="00985785">
        <w:rPr>
          <w:rFonts w:ascii="Times New Roman" w:hAnsi="Times New Roman" w:cs="Times New Roman"/>
          <w:bCs/>
          <w:color w:val="000000"/>
          <w:lang w:val="en-GB"/>
        </w:rPr>
        <w:t xml:space="preserve">of ‘average distance’ </w:t>
      </w:r>
      <w:r w:rsidR="00A4613C" w:rsidRPr="00985785">
        <w:rPr>
          <w:rFonts w:ascii="Times New Roman" w:hAnsi="Times New Roman" w:cs="Times New Roman"/>
          <w:bCs/>
          <w:color w:val="000000"/>
          <w:lang w:val="en-GB"/>
        </w:rPr>
        <w:t xml:space="preserve">to make the probability output of the logistic regression </w:t>
      </w:r>
      <w:r w:rsidR="00EE42F8" w:rsidRPr="00985785">
        <w:rPr>
          <w:rFonts w:ascii="Times New Roman" w:hAnsi="Times New Roman" w:cs="Times New Roman"/>
          <w:bCs/>
          <w:color w:val="000000"/>
          <w:lang w:val="en-GB"/>
        </w:rPr>
        <w:t xml:space="preserve">model </w:t>
      </w:r>
      <w:r w:rsidR="00A4613C" w:rsidRPr="00985785">
        <w:rPr>
          <w:rFonts w:ascii="Times New Roman" w:hAnsi="Times New Roman" w:cs="Times New Roman"/>
          <w:bCs/>
          <w:color w:val="000000"/>
          <w:lang w:val="en-GB"/>
        </w:rPr>
        <w:t xml:space="preserve">in </w:t>
      </w:r>
      <w:r w:rsidR="002B654B" w:rsidRPr="00985785">
        <w:rPr>
          <w:rFonts w:ascii="Times New Roman" w:hAnsi="Times New Roman" w:cs="Times New Roman"/>
          <w:bCs/>
          <w:color w:val="000000"/>
          <w:lang w:val="en-GB"/>
        </w:rPr>
        <w:t>zero to one</w:t>
      </w:r>
      <w:r w:rsidR="00A4613C" w:rsidRPr="00985785">
        <w:rPr>
          <w:rFonts w:ascii="Times New Roman" w:hAnsi="Times New Roman" w:cs="Times New Roman"/>
          <w:bCs/>
          <w:color w:val="000000"/>
          <w:lang w:val="en-GB"/>
        </w:rPr>
        <w:t>.</w:t>
      </w:r>
      <w:r w:rsidR="00801656" w:rsidRPr="00985785">
        <w:rPr>
          <w:rFonts w:ascii="Times New Roman" w:hAnsi="Times New Roman" w:cs="Times New Roman"/>
          <w:bCs/>
          <w:color w:val="000000"/>
          <w:lang w:val="en-GB"/>
        </w:rPr>
        <w:t xml:space="preserve"> </w:t>
      </w:r>
      <w:r w:rsidR="00496843" w:rsidRPr="00985785">
        <w:rPr>
          <w:rFonts w:ascii="Times New Roman" w:hAnsi="Times New Roman" w:cs="Times New Roman"/>
          <w:bCs/>
          <w:color w:val="000000"/>
          <w:lang w:val="en-GB"/>
        </w:rPr>
        <w:t xml:space="preserve">In addition, </w:t>
      </w:r>
      <w:r w:rsidR="006C5E19" w:rsidRPr="00985785">
        <w:rPr>
          <w:rFonts w:ascii="Times New Roman" w:hAnsi="Times New Roman" w:cs="Times New Roman"/>
          <w:bCs/>
          <w:color w:val="000000"/>
          <w:lang w:val="en-GB"/>
        </w:rPr>
        <w:t xml:space="preserve">the logistic regression model regarded ‘average distance’ as an important feature. </w:t>
      </w:r>
    </w:p>
    <w:p w14:paraId="454C7908" w14:textId="1D608634" w:rsidR="003B0F37" w:rsidRPr="00985785" w:rsidRDefault="00E93929"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w:t>
      </w:r>
      <w:r w:rsidR="003E639B" w:rsidRPr="00985785">
        <w:rPr>
          <w:rFonts w:ascii="Times New Roman" w:hAnsi="Times New Roman" w:cs="Times New Roman"/>
          <w:bCs/>
          <w:color w:val="000000"/>
          <w:lang w:val="en-GB"/>
        </w:rPr>
        <w:t xml:space="preserve">he project speculated that the reason for appearing above new regional words was because of </w:t>
      </w:r>
      <w:r w:rsidR="0093224D" w:rsidRPr="00985785">
        <w:rPr>
          <w:rFonts w:ascii="Times New Roman" w:hAnsi="Times New Roman" w:cs="Times New Roman"/>
          <w:bCs/>
          <w:color w:val="000000"/>
          <w:lang w:val="en-GB"/>
        </w:rPr>
        <w:t>that</w:t>
      </w:r>
      <w:r w:rsidR="003E639B" w:rsidRPr="00985785">
        <w:rPr>
          <w:rFonts w:ascii="Times New Roman" w:hAnsi="Times New Roman" w:cs="Times New Roman"/>
          <w:bCs/>
          <w:color w:val="000000"/>
          <w:lang w:val="en-GB"/>
        </w:rPr>
        <w:t>.</w:t>
      </w:r>
      <w:r w:rsidR="00CB3123" w:rsidRPr="00985785">
        <w:rPr>
          <w:rFonts w:ascii="Times New Roman" w:hAnsi="Times New Roman" w:cs="Times New Roman"/>
          <w:bCs/>
          <w:color w:val="000000"/>
          <w:lang w:val="en-GB"/>
        </w:rPr>
        <w:t xml:space="preserve"> In order to verify this speculation, the project observed the features of these new regional words</w:t>
      </w:r>
      <w:r w:rsidR="00656691" w:rsidRPr="00985785">
        <w:rPr>
          <w:rFonts w:ascii="Times New Roman" w:hAnsi="Times New Roman" w:cs="Times New Roman"/>
          <w:bCs/>
          <w:color w:val="000000"/>
          <w:lang w:val="en-GB"/>
        </w:rPr>
        <w:t xml:space="preserve"> and found that the ‘average distance’ of these words was small and ‘ratio’ and ‘proportion’ </w:t>
      </w:r>
      <w:r w:rsidR="00B51782" w:rsidRPr="00985785">
        <w:rPr>
          <w:rFonts w:ascii="Times New Roman" w:hAnsi="Times New Roman" w:cs="Times New Roman"/>
          <w:bCs/>
          <w:color w:val="000000"/>
          <w:lang w:val="en-GB"/>
        </w:rPr>
        <w:t>were</w:t>
      </w:r>
      <w:r w:rsidR="00656691" w:rsidRPr="00985785">
        <w:rPr>
          <w:rFonts w:ascii="Times New Roman" w:hAnsi="Times New Roman" w:cs="Times New Roman"/>
          <w:bCs/>
          <w:color w:val="000000"/>
          <w:lang w:val="en-GB"/>
        </w:rPr>
        <w:t xml:space="preserve"> low</w:t>
      </w:r>
      <w:r w:rsidR="00CB3123" w:rsidRPr="00985785">
        <w:rPr>
          <w:rFonts w:ascii="Times New Roman" w:hAnsi="Times New Roman" w:cs="Times New Roman"/>
          <w:bCs/>
          <w:color w:val="000000"/>
          <w:lang w:val="en-GB"/>
        </w:rPr>
        <w:t>.</w:t>
      </w:r>
      <w:r w:rsidR="00B657FE" w:rsidRPr="00985785">
        <w:rPr>
          <w:rFonts w:ascii="Times New Roman" w:hAnsi="Times New Roman" w:cs="Times New Roman"/>
          <w:bCs/>
          <w:color w:val="000000"/>
          <w:lang w:val="en-GB"/>
        </w:rPr>
        <w:t xml:space="preserve"> Thus, in the decision tree, these words were judged as non-regional words because of the low ‘ratio’ and ‘proportion’</w:t>
      </w:r>
      <w:r w:rsidR="00786AEE" w:rsidRPr="00985785">
        <w:rPr>
          <w:rFonts w:ascii="Times New Roman" w:hAnsi="Times New Roman" w:cs="Times New Roman"/>
          <w:bCs/>
          <w:color w:val="000000"/>
          <w:lang w:val="en-GB"/>
        </w:rPr>
        <w:t xml:space="preserve">. However, in logistic regression model, </w:t>
      </w:r>
      <w:r w:rsidR="002723C0" w:rsidRPr="00985785">
        <w:rPr>
          <w:rFonts w:ascii="Times New Roman" w:hAnsi="Times New Roman" w:cs="Times New Roman"/>
          <w:bCs/>
          <w:color w:val="000000"/>
          <w:lang w:val="en-GB"/>
        </w:rPr>
        <w:t xml:space="preserve">these words were judged as regional words </w:t>
      </w:r>
      <w:r w:rsidR="002723C0" w:rsidRPr="00985785">
        <w:rPr>
          <w:rFonts w:ascii="Times New Roman" w:hAnsi="Times New Roman" w:cs="Times New Roman"/>
          <w:bCs/>
          <w:color w:val="000000"/>
          <w:lang w:val="en-GB"/>
        </w:rPr>
        <w:lastRenderedPageBreak/>
        <w:t xml:space="preserve">because their </w:t>
      </w:r>
      <w:r w:rsidR="00BE10C9" w:rsidRPr="00985785">
        <w:rPr>
          <w:rFonts w:ascii="Times New Roman" w:hAnsi="Times New Roman" w:cs="Times New Roman"/>
          <w:bCs/>
          <w:color w:val="000000"/>
          <w:lang w:val="en-GB"/>
        </w:rPr>
        <w:t xml:space="preserve">‘average distance’ </w:t>
      </w:r>
      <w:r w:rsidR="00EB586B" w:rsidRPr="00985785">
        <w:rPr>
          <w:rFonts w:ascii="Times New Roman" w:hAnsi="Times New Roman" w:cs="Times New Roman"/>
          <w:bCs/>
          <w:color w:val="000000"/>
          <w:lang w:val="en-GB"/>
        </w:rPr>
        <w:t>is</w:t>
      </w:r>
      <w:r w:rsidR="00EB19B7" w:rsidRPr="00985785">
        <w:rPr>
          <w:rFonts w:ascii="Times New Roman" w:hAnsi="Times New Roman" w:cs="Times New Roman"/>
          <w:bCs/>
          <w:color w:val="000000"/>
          <w:lang w:val="en-GB"/>
        </w:rPr>
        <w:t xml:space="preserve"> small which means their</w:t>
      </w:r>
      <w:r w:rsidR="00BE10C9" w:rsidRPr="00985785">
        <w:rPr>
          <w:rFonts w:ascii="Times New Roman" w:hAnsi="Times New Roman" w:cs="Times New Roman"/>
          <w:bCs/>
          <w:color w:val="000000"/>
          <w:lang w:val="en-GB"/>
        </w:rPr>
        <w:t xml:space="preserve"> </w:t>
      </w:r>
      <w:r w:rsidR="002723C0" w:rsidRPr="00985785">
        <w:rPr>
          <w:rFonts w:ascii="Times New Roman" w:hAnsi="Times New Roman" w:cs="Times New Roman"/>
          <w:bCs/>
          <w:color w:val="000000"/>
          <w:lang w:val="en-GB"/>
        </w:rPr>
        <w:t>shops are distributed in small</w:t>
      </w:r>
      <w:r w:rsidR="008868DA" w:rsidRPr="00985785">
        <w:rPr>
          <w:rFonts w:ascii="Times New Roman" w:hAnsi="Times New Roman" w:cs="Times New Roman"/>
          <w:bCs/>
          <w:color w:val="000000"/>
          <w:lang w:val="en-GB"/>
        </w:rPr>
        <w:t xml:space="preserve"> area</w:t>
      </w:r>
      <w:r w:rsidR="00B36495" w:rsidRPr="00985785">
        <w:rPr>
          <w:rFonts w:ascii="Times New Roman" w:hAnsi="Times New Roman" w:cs="Times New Roman"/>
          <w:bCs/>
          <w:color w:val="000000"/>
          <w:lang w:val="en-GB"/>
        </w:rPr>
        <w:t>s</w:t>
      </w:r>
      <w:r w:rsidR="002723C0" w:rsidRPr="00985785">
        <w:rPr>
          <w:rFonts w:ascii="Times New Roman" w:hAnsi="Times New Roman" w:cs="Times New Roman"/>
          <w:bCs/>
          <w:color w:val="000000"/>
          <w:lang w:val="en-GB"/>
        </w:rPr>
        <w:t>.</w:t>
      </w:r>
      <w:r w:rsidR="00B657FE" w:rsidRPr="00985785">
        <w:rPr>
          <w:rFonts w:ascii="Times New Roman" w:hAnsi="Times New Roman" w:cs="Times New Roman"/>
          <w:bCs/>
          <w:color w:val="000000"/>
          <w:lang w:val="en-GB"/>
        </w:rPr>
        <w:t xml:space="preserve"> </w:t>
      </w:r>
      <w:r w:rsidR="009E2310" w:rsidRPr="00985785">
        <w:rPr>
          <w:rFonts w:ascii="Times New Roman" w:hAnsi="Times New Roman" w:cs="Times New Roman"/>
          <w:bCs/>
          <w:color w:val="000000"/>
          <w:lang w:val="en-GB"/>
        </w:rPr>
        <w:t>In terms of words which were judged as regional words by decision tree but</w:t>
      </w:r>
      <w:r w:rsidR="004C0B73" w:rsidRPr="00985785">
        <w:rPr>
          <w:rFonts w:ascii="Times New Roman" w:hAnsi="Times New Roman" w:cs="Times New Roman"/>
          <w:bCs/>
          <w:color w:val="000000"/>
          <w:lang w:val="en-GB"/>
        </w:rPr>
        <w:t xml:space="preserve"> given low probability by </w:t>
      </w:r>
      <w:r w:rsidR="00970D99" w:rsidRPr="00985785">
        <w:rPr>
          <w:rFonts w:ascii="Times New Roman" w:hAnsi="Times New Roman" w:cs="Times New Roman"/>
          <w:bCs/>
          <w:color w:val="000000"/>
          <w:lang w:val="en-GB"/>
        </w:rPr>
        <w:t>logistic regression model</w:t>
      </w:r>
      <w:r w:rsidR="005B42F6" w:rsidRPr="00985785">
        <w:rPr>
          <w:rFonts w:ascii="Times New Roman" w:hAnsi="Times New Roman" w:cs="Times New Roman"/>
          <w:bCs/>
          <w:color w:val="000000"/>
          <w:lang w:val="en-GB"/>
        </w:rPr>
        <w:t>, the project divide</w:t>
      </w:r>
      <w:r w:rsidR="003A58F5" w:rsidRPr="00985785">
        <w:rPr>
          <w:rFonts w:ascii="Times New Roman" w:hAnsi="Times New Roman" w:cs="Times New Roman"/>
          <w:bCs/>
          <w:color w:val="000000"/>
          <w:lang w:val="en-GB"/>
        </w:rPr>
        <w:t>s</w:t>
      </w:r>
      <w:r w:rsidR="005B42F6" w:rsidRPr="00985785">
        <w:rPr>
          <w:rFonts w:ascii="Times New Roman" w:hAnsi="Times New Roman" w:cs="Times New Roman"/>
          <w:bCs/>
          <w:color w:val="000000"/>
          <w:lang w:val="en-GB"/>
        </w:rPr>
        <w:t xml:space="preserve"> these words into two categories to analyse. </w:t>
      </w:r>
      <w:r w:rsidR="003B0F37" w:rsidRPr="00985785">
        <w:rPr>
          <w:rFonts w:ascii="Times New Roman" w:hAnsi="Times New Roman" w:cs="Times New Roman"/>
          <w:bCs/>
          <w:color w:val="000000"/>
          <w:lang w:val="en-GB"/>
        </w:rPr>
        <w:t>The first category</w:t>
      </w:r>
      <w:r w:rsidR="006D0888" w:rsidRPr="00985785">
        <w:rPr>
          <w:rFonts w:ascii="Times New Roman" w:hAnsi="Times New Roman" w:cs="Times New Roman"/>
          <w:bCs/>
          <w:color w:val="000000"/>
          <w:lang w:val="en-GB"/>
        </w:rPr>
        <w:t xml:space="preserve"> contains </w:t>
      </w:r>
      <w:r w:rsidR="006D0888" w:rsidRPr="00985785">
        <w:rPr>
          <w:rFonts w:ascii="Times New Roman" w:hAnsi="Times New Roman" w:cs="Times New Roman"/>
          <w:lang w:val="en-GB"/>
        </w:rPr>
        <w:t>‘</w:t>
      </w:r>
      <w:proofErr w:type="spellStart"/>
      <w:r w:rsidR="006D0888" w:rsidRPr="00985785">
        <w:rPr>
          <w:rFonts w:ascii="Times New Roman" w:eastAsiaTheme="minorEastAsia" w:hAnsi="Times New Roman" w:cs="Times New Roman"/>
          <w:bCs/>
          <w:color w:val="000000"/>
        </w:rPr>
        <w:t>bolognese</w:t>
      </w:r>
      <w:proofErr w:type="spellEnd"/>
      <w:r w:rsidR="006D0888" w:rsidRPr="00985785">
        <w:rPr>
          <w:rFonts w:ascii="Times New Roman" w:eastAsiaTheme="minorEastAsia" w:hAnsi="Times New Roman" w:cs="Times New Roman"/>
          <w:bCs/>
          <w:color w:val="000000"/>
        </w:rPr>
        <w:t>’</w:t>
      </w:r>
      <w:r w:rsidR="006D0888" w:rsidRPr="00985785">
        <w:rPr>
          <w:rFonts w:ascii="Times New Roman" w:hAnsi="Times New Roman" w:cs="Times New Roman"/>
        </w:rPr>
        <w:t xml:space="preserve">, </w:t>
      </w:r>
      <w:r w:rsidR="006D0888" w:rsidRPr="00985785">
        <w:rPr>
          <w:rFonts w:ascii="Times New Roman" w:hAnsi="Times New Roman" w:cs="Times New Roman"/>
          <w:lang w:val="en-GB"/>
        </w:rPr>
        <w:t>‘</w:t>
      </w:r>
      <w:r w:rsidR="006D0888" w:rsidRPr="00985785">
        <w:rPr>
          <w:rFonts w:ascii="Times New Roman" w:eastAsia="Hiragino Sans GB W3" w:hAnsi="Times New Roman" w:cs="Times New Roman"/>
          <w:bCs/>
          <w:color w:val="000000"/>
        </w:rPr>
        <w:t>plaice</w:t>
      </w:r>
      <w:r w:rsidR="006D0888" w:rsidRPr="00985785">
        <w:rPr>
          <w:rFonts w:ascii="Times New Roman" w:hAnsi="Times New Roman" w:cs="Times New Roman"/>
          <w:lang w:val="en-GB"/>
        </w:rPr>
        <w:t>’, ‘</w:t>
      </w:r>
      <w:r w:rsidR="006D0888" w:rsidRPr="00985785">
        <w:rPr>
          <w:rFonts w:ascii="Times New Roman" w:eastAsiaTheme="minorEastAsia" w:hAnsi="Times New Roman" w:cs="Times New Roman"/>
          <w:bCs/>
          <w:color w:val="000000"/>
        </w:rPr>
        <w:t>kidney</w:t>
      </w:r>
      <w:r w:rsidR="006D0888" w:rsidRPr="00985785">
        <w:rPr>
          <w:rFonts w:ascii="Times New Roman" w:hAnsi="Times New Roman" w:cs="Times New Roman"/>
          <w:lang w:val="en-GB"/>
        </w:rPr>
        <w:t>’</w:t>
      </w:r>
      <w:r w:rsidR="004009E5" w:rsidRPr="00985785">
        <w:rPr>
          <w:rFonts w:ascii="Times New Roman" w:hAnsi="Times New Roman" w:cs="Times New Roman"/>
          <w:lang w:val="en-GB"/>
        </w:rPr>
        <w:t xml:space="preserve"> and</w:t>
      </w:r>
      <w:r w:rsidR="006D0888" w:rsidRPr="00985785">
        <w:rPr>
          <w:rFonts w:ascii="Times New Roman" w:hAnsi="Times New Roman" w:cs="Times New Roman"/>
          <w:lang w:val="en-GB"/>
        </w:rPr>
        <w:t xml:space="preserve"> </w:t>
      </w:r>
      <w:r w:rsidR="00BB51C2" w:rsidRPr="00985785">
        <w:rPr>
          <w:rFonts w:ascii="Times New Roman" w:hAnsi="Times New Roman" w:cs="Times New Roman"/>
          <w:lang w:val="en-GB"/>
        </w:rPr>
        <w:t>‘mince’</w:t>
      </w:r>
      <w:r w:rsidR="006D0888" w:rsidRPr="00985785">
        <w:rPr>
          <w:rFonts w:ascii="Times New Roman" w:hAnsi="Times New Roman" w:cs="Times New Roman"/>
          <w:lang w:val="en-GB"/>
        </w:rPr>
        <w:t xml:space="preserve">. </w:t>
      </w:r>
      <w:r w:rsidR="003A061A" w:rsidRPr="00985785">
        <w:rPr>
          <w:rFonts w:ascii="Times New Roman" w:hAnsi="Times New Roman" w:cs="Times New Roman"/>
          <w:lang w:val="en-GB"/>
        </w:rPr>
        <w:t xml:space="preserve">The </w:t>
      </w:r>
      <w:r w:rsidR="007B3D39" w:rsidRPr="00985785">
        <w:rPr>
          <w:rFonts w:ascii="Times New Roman" w:hAnsi="Times New Roman" w:cs="Times New Roman"/>
          <w:lang w:val="en-GB"/>
        </w:rPr>
        <w:t>‘ratio’ of these words is very low and the ‘average distance’ is not very small</w:t>
      </w:r>
      <w:r w:rsidR="001053E4" w:rsidRPr="00985785">
        <w:rPr>
          <w:rFonts w:ascii="Times New Roman" w:hAnsi="Times New Roman" w:cs="Times New Roman"/>
          <w:lang w:val="en-GB"/>
        </w:rPr>
        <w:t>, but their ‘proportion’ is high.</w:t>
      </w:r>
      <w:r w:rsidRPr="00985785">
        <w:rPr>
          <w:rFonts w:ascii="Times New Roman" w:hAnsi="Times New Roman" w:cs="Times New Roman"/>
          <w:lang w:val="en-GB"/>
        </w:rPr>
        <w:t xml:space="preserve"> </w:t>
      </w:r>
      <w:r w:rsidR="0093273E" w:rsidRPr="00985785">
        <w:rPr>
          <w:rFonts w:ascii="Times New Roman" w:hAnsi="Times New Roman" w:cs="Times New Roman"/>
          <w:lang w:val="en-GB"/>
        </w:rPr>
        <w:t xml:space="preserve">However, in the logistic regression model, ‘proportion’ has the lowest impact on the results. As a consequence, </w:t>
      </w:r>
      <w:r w:rsidR="00844131" w:rsidRPr="00985785">
        <w:rPr>
          <w:rFonts w:ascii="Times New Roman" w:hAnsi="Times New Roman" w:cs="Times New Roman"/>
          <w:lang w:val="en-GB"/>
        </w:rPr>
        <w:t xml:space="preserve">the </w:t>
      </w:r>
      <w:r w:rsidR="00844131" w:rsidRPr="00985785">
        <w:rPr>
          <w:rFonts w:ascii="Times New Roman" w:hAnsi="Times New Roman" w:cs="Times New Roman"/>
          <w:bCs/>
          <w:color w:val="000000"/>
          <w:lang w:val="en-GB"/>
        </w:rPr>
        <w:t>probability of these words</w:t>
      </w:r>
      <w:r w:rsidR="000D31DF" w:rsidRPr="00985785">
        <w:rPr>
          <w:rFonts w:ascii="Times New Roman" w:hAnsi="Times New Roman" w:cs="Times New Roman"/>
          <w:bCs/>
          <w:color w:val="000000"/>
          <w:lang w:val="en-GB"/>
        </w:rPr>
        <w:t xml:space="preserve"> is less than 50% but close to 50%. The second </w:t>
      </w:r>
      <w:r w:rsidR="00BB51C2" w:rsidRPr="00985785">
        <w:rPr>
          <w:rFonts w:ascii="Times New Roman" w:hAnsi="Times New Roman" w:cs="Times New Roman"/>
          <w:bCs/>
          <w:color w:val="000000"/>
          <w:lang w:val="en-GB"/>
        </w:rPr>
        <w:t xml:space="preserve">category includes </w:t>
      </w:r>
      <w:r w:rsidR="00BB51C2" w:rsidRPr="00985785">
        <w:rPr>
          <w:rFonts w:ascii="Times New Roman" w:hAnsi="Times New Roman" w:cs="Times New Roman"/>
          <w:lang w:val="en-GB"/>
        </w:rPr>
        <w:t>‘bull’</w:t>
      </w:r>
      <w:r w:rsidR="004009E5" w:rsidRPr="00985785">
        <w:rPr>
          <w:rFonts w:ascii="Times New Roman" w:hAnsi="Times New Roman" w:cs="Times New Roman"/>
          <w:lang w:val="en-GB"/>
        </w:rPr>
        <w:t xml:space="preserve"> and ’rump’. They have high ‘ratio’ and high ‘probability’, but very large ‘average distance’.</w:t>
      </w:r>
      <w:r w:rsidR="008D6846" w:rsidRPr="00985785">
        <w:rPr>
          <w:rFonts w:ascii="Times New Roman" w:hAnsi="Times New Roman" w:cs="Times New Roman"/>
          <w:lang w:val="en-GB"/>
        </w:rPr>
        <w:t xml:space="preserve"> Thus, the logistic regression model </w:t>
      </w:r>
      <w:r w:rsidR="001F0E06" w:rsidRPr="00985785">
        <w:rPr>
          <w:rFonts w:ascii="Times New Roman" w:hAnsi="Times New Roman" w:cs="Times New Roman"/>
          <w:lang w:val="en-GB"/>
        </w:rPr>
        <w:t>gave</w:t>
      </w:r>
      <w:r w:rsidR="008D6846" w:rsidRPr="00985785">
        <w:rPr>
          <w:rFonts w:ascii="Times New Roman" w:hAnsi="Times New Roman" w:cs="Times New Roman"/>
          <w:lang w:val="en-GB"/>
        </w:rPr>
        <w:t xml:space="preserve"> them a probability of close to 50%</w:t>
      </w:r>
      <w:r w:rsidR="00FF21C6" w:rsidRPr="00985785">
        <w:rPr>
          <w:rFonts w:ascii="Times New Roman" w:hAnsi="Times New Roman" w:cs="Times New Roman"/>
          <w:lang w:val="en-GB"/>
        </w:rPr>
        <w:t xml:space="preserve"> but lower than 50%</w:t>
      </w:r>
      <w:r w:rsidR="008D6846" w:rsidRPr="00985785">
        <w:rPr>
          <w:rFonts w:ascii="Times New Roman" w:hAnsi="Times New Roman" w:cs="Times New Roman"/>
          <w:lang w:val="en-GB"/>
        </w:rPr>
        <w:t>.</w:t>
      </w:r>
    </w:p>
    <w:p w14:paraId="2CF16A99" w14:textId="1A3FD045" w:rsidR="00F16B8C" w:rsidRPr="00985785" w:rsidRDefault="002C5746"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When using L2 regularization, </w:t>
      </w:r>
      <w:r w:rsidR="00C22877" w:rsidRPr="00985785">
        <w:rPr>
          <w:rFonts w:ascii="Times New Roman" w:hAnsi="Times New Roman" w:cs="Times New Roman"/>
          <w:bCs/>
          <w:color w:val="000000"/>
          <w:lang w:val="en-GB"/>
        </w:rPr>
        <w:t>the logistic regression model reduced the coefficients of all features to close to zero.</w:t>
      </w:r>
      <w:r w:rsidR="00D4271C" w:rsidRPr="00985785">
        <w:rPr>
          <w:rFonts w:ascii="Times New Roman" w:hAnsi="Times New Roman" w:cs="Times New Roman"/>
          <w:bCs/>
          <w:color w:val="000000"/>
          <w:lang w:val="en-GB"/>
        </w:rPr>
        <w:t xml:space="preserve"> This means the model just used the ‘average distance’ </w:t>
      </w:r>
      <w:r w:rsidR="00B70C76" w:rsidRPr="00985785">
        <w:rPr>
          <w:rFonts w:ascii="Times New Roman" w:hAnsi="Times New Roman" w:cs="Times New Roman"/>
          <w:bCs/>
          <w:color w:val="000000"/>
          <w:lang w:val="en-GB"/>
        </w:rPr>
        <w:t xml:space="preserve">feature </w:t>
      </w:r>
      <w:r w:rsidR="00D4271C" w:rsidRPr="00985785">
        <w:rPr>
          <w:rFonts w:ascii="Times New Roman" w:hAnsi="Times New Roman" w:cs="Times New Roman"/>
          <w:bCs/>
          <w:color w:val="000000"/>
          <w:lang w:val="en-GB"/>
        </w:rPr>
        <w:t>to judge the regional words.</w:t>
      </w:r>
      <w:r w:rsidR="00B70C76" w:rsidRPr="00985785">
        <w:rPr>
          <w:rFonts w:ascii="Times New Roman" w:hAnsi="Times New Roman" w:cs="Times New Roman"/>
          <w:bCs/>
          <w:color w:val="000000"/>
          <w:lang w:val="en-GB"/>
        </w:rPr>
        <w:t xml:space="preserve"> </w:t>
      </w:r>
      <w:r w:rsidR="00D77660" w:rsidRPr="00985785">
        <w:rPr>
          <w:rFonts w:ascii="Times New Roman" w:hAnsi="Times New Roman" w:cs="Times New Roman"/>
          <w:bCs/>
          <w:color w:val="000000"/>
          <w:lang w:val="en-GB"/>
        </w:rPr>
        <w:t>The project speculates that L2 regularization wanted to fit all these three features,</w:t>
      </w:r>
      <w:r w:rsidR="00D77660" w:rsidRPr="00985785">
        <w:rPr>
          <w:rFonts w:ascii="Times New Roman" w:hAnsi="Times New Roman" w:cs="Times New Roman"/>
        </w:rPr>
        <w:t xml:space="preserve"> </w:t>
      </w:r>
      <w:r w:rsidR="00592358" w:rsidRPr="00985785">
        <w:rPr>
          <w:rFonts w:ascii="Times New Roman" w:hAnsi="Times New Roman" w:cs="Times New Roman"/>
          <w:bCs/>
          <w:color w:val="000000"/>
        </w:rPr>
        <w:t>b</w:t>
      </w:r>
      <w:proofErr w:type="spellStart"/>
      <w:r w:rsidR="001F0B67" w:rsidRPr="00985785">
        <w:rPr>
          <w:rFonts w:ascii="Times New Roman" w:hAnsi="Times New Roman" w:cs="Times New Roman"/>
          <w:bCs/>
          <w:color w:val="000000"/>
          <w:lang w:val="en-GB"/>
        </w:rPr>
        <w:t>ut</w:t>
      </w:r>
      <w:proofErr w:type="spellEnd"/>
      <w:r w:rsidR="00D77660" w:rsidRPr="00985785">
        <w:rPr>
          <w:rFonts w:ascii="Times New Roman" w:hAnsi="Times New Roman" w:cs="Times New Roman"/>
          <w:bCs/>
          <w:color w:val="000000"/>
          <w:lang w:val="en-GB"/>
        </w:rPr>
        <w:t xml:space="preserve"> it </w:t>
      </w:r>
      <w:r w:rsidR="00592358" w:rsidRPr="00985785">
        <w:rPr>
          <w:rFonts w:ascii="Times New Roman" w:hAnsi="Times New Roman" w:cs="Times New Roman"/>
          <w:bCs/>
          <w:color w:val="000000"/>
          <w:lang w:val="en-GB"/>
        </w:rPr>
        <w:t>overfitted</w:t>
      </w:r>
      <w:r w:rsidR="00D77660" w:rsidRPr="00985785">
        <w:rPr>
          <w:rFonts w:ascii="Times New Roman" w:hAnsi="Times New Roman" w:cs="Times New Roman"/>
          <w:bCs/>
          <w:color w:val="000000"/>
          <w:lang w:val="en-GB"/>
        </w:rPr>
        <w:t xml:space="preserve"> the feature of ‘average distance’</w:t>
      </w:r>
      <w:r w:rsidR="00FF45ED" w:rsidRPr="00985785">
        <w:rPr>
          <w:rFonts w:ascii="Times New Roman" w:hAnsi="Times New Roman" w:cs="Times New Roman"/>
          <w:bCs/>
          <w:color w:val="000000"/>
          <w:lang w:val="en-GB"/>
        </w:rPr>
        <w:t>, causing the other two parameters to be close to zero.</w:t>
      </w:r>
      <w:r w:rsidR="00D77660" w:rsidRPr="00985785">
        <w:rPr>
          <w:rFonts w:ascii="Times New Roman" w:hAnsi="Times New Roman" w:cs="Times New Roman"/>
          <w:bCs/>
          <w:color w:val="000000"/>
          <w:lang w:val="en-GB"/>
        </w:rPr>
        <w:t xml:space="preserve"> </w:t>
      </w:r>
      <w:r w:rsidR="00B70C76" w:rsidRPr="00985785">
        <w:rPr>
          <w:rFonts w:ascii="Times New Roman" w:hAnsi="Times New Roman" w:cs="Times New Roman"/>
          <w:bCs/>
          <w:color w:val="000000"/>
          <w:lang w:val="en-GB"/>
        </w:rPr>
        <w:t>As a consequence,</w:t>
      </w:r>
      <w:r w:rsidR="00B72405" w:rsidRPr="00985785">
        <w:rPr>
          <w:rFonts w:ascii="Times New Roman" w:hAnsi="Times New Roman" w:cs="Times New Roman"/>
          <w:bCs/>
          <w:color w:val="000000"/>
          <w:lang w:val="en-GB"/>
        </w:rPr>
        <w:t xml:space="preserve"> the </w:t>
      </w:r>
      <w:r w:rsidR="00F1662D" w:rsidRPr="00985785">
        <w:rPr>
          <w:rFonts w:ascii="Times New Roman" w:hAnsi="Times New Roman" w:cs="Times New Roman"/>
          <w:bCs/>
          <w:color w:val="000000"/>
          <w:lang w:val="en-GB"/>
        </w:rPr>
        <w:t xml:space="preserve">regional </w:t>
      </w:r>
      <w:r w:rsidR="00B72405" w:rsidRPr="00985785">
        <w:rPr>
          <w:rFonts w:ascii="Times New Roman" w:hAnsi="Times New Roman" w:cs="Times New Roman"/>
          <w:bCs/>
          <w:color w:val="000000"/>
          <w:lang w:val="en-GB"/>
        </w:rPr>
        <w:t>probability of all words</w:t>
      </w:r>
      <w:r w:rsidR="00F1662D" w:rsidRPr="00985785">
        <w:rPr>
          <w:rFonts w:ascii="Times New Roman" w:hAnsi="Times New Roman" w:cs="Times New Roman"/>
          <w:bCs/>
          <w:color w:val="000000"/>
          <w:lang w:val="en-GB"/>
        </w:rPr>
        <w:t xml:space="preserve"> </w:t>
      </w:r>
      <w:r w:rsidR="00C17210" w:rsidRPr="00985785">
        <w:rPr>
          <w:rFonts w:ascii="Times New Roman" w:hAnsi="Times New Roman" w:cs="Times New Roman"/>
          <w:bCs/>
          <w:color w:val="000000"/>
          <w:lang w:val="en-GB"/>
        </w:rPr>
        <w:t>was</w:t>
      </w:r>
      <w:r w:rsidR="00F1662D" w:rsidRPr="00985785">
        <w:rPr>
          <w:rFonts w:ascii="Times New Roman" w:hAnsi="Times New Roman" w:cs="Times New Roman"/>
          <w:bCs/>
          <w:color w:val="000000"/>
          <w:lang w:val="en-GB"/>
        </w:rPr>
        <w:t xml:space="preserve"> lower than 50%</w:t>
      </w:r>
      <w:r w:rsidR="00B72405" w:rsidRPr="00985785">
        <w:rPr>
          <w:rFonts w:ascii="Times New Roman" w:hAnsi="Times New Roman" w:cs="Times New Roman"/>
          <w:bCs/>
          <w:color w:val="000000"/>
          <w:lang w:val="en-GB"/>
        </w:rPr>
        <w:t xml:space="preserve"> and the model could not make decision.</w:t>
      </w:r>
      <w:r w:rsidR="00C17210" w:rsidRPr="00985785">
        <w:rPr>
          <w:rFonts w:ascii="Times New Roman" w:hAnsi="Times New Roman" w:cs="Times New Roman"/>
          <w:bCs/>
          <w:color w:val="000000"/>
          <w:lang w:val="en-GB"/>
        </w:rPr>
        <w:t xml:space="preserve"> This is the reason why classification rates show</w:t>
      </w:r>
      <w:r w:rsidR="00DC7052" w:rsidRPr="00985785">
        <w:rPr>
          <w:rFonts w:ascii="Times New Roman" w:hAnsi="Times New Roman" w:cs="Times New Roman"/>
          <w:bCs/>
          <w:color w:val="000000"/>
          <w:lang w:val="en-GB"/>
        </w:rPr>
        <w:t xml:space="preserve"> large differences</w:t>
      </w:r>
      <w:r w:rsidR="00A3293E" w:rsidRPr="00985785">
        <w:rPr>
          <w:rFonts w:ascii="Times New Roman" w:hAnsi="Times New Roman" w:cs="Times New Roman"/>
          <w:bCs/>
          <w:color w:val="000000"/>
          <w:lang w:val="en-GB"/>
        </w:rPr>
        <w:t xml:space="preserve"> when using different regularizations</w:t>
      </w:r>
      <w:r w:rsidR="00DC7052" w:rsidRPr="00985785">
        <w:rPr>
          <w:rFonts w:ascii="Times New Roman" w:hAnsi="Times New Roman" w:cs="Times New Roman"/>
          <w:bCs/>
          <w:color w:val="000000"/>
          <w:lang w:val="en-GB"/>
        </w:rPr>
        <w:t>.</w:t>
      </w:r>
    </w:p>
    <w:p w14:paraId="5F6A72FE" w14:textId="586B690B" w:rsidR="0036051D" w:rsidRPr="00985785" w:rsidRDefault="00105CC9" w:rsidP="00FB44BA">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w:t>
      </w:r>
      <w:r w:rsidR="0051553A" w:rsidRPr="00985785">
        <w:rPr>
          <w:rFonts w:ascii="Times New Roman" w:hAnsi="Times New Roman" w:cs="Times New Roman"/>
          <w:bCs/>
          <w:color w:val="000000"/>
          <w:lang w:val="en-GB"/>
        </w:rPr>
        <w:t xml:space="preserve">he project </w:t>
      </w:r>
      <w:r w:rsidRPr="00985785">
        <w:rPr>
          <w:rFonts w:ascii="Times New Roman" w:hAnsi="Times New Roman" w:cs="Times New Roman"/>
          <w:bCs/>
          <w:color w:val="000000"/>
          <w:lang w:val="en-GB"/>
        </w:rPr>
        <w:t xml:space="preserve">also found the </w:t>
      </w:r>
      <w:r w:rsidR="004E0793" w:rsidRPr="00985785">
        <w:rPr>
          <w:rFonts w:ascii="Times New Roman" w:hAnsi="Times New Roman" w:cs="Times New Roman"/>
          <w:bCs/>
          <w:color w:val="000000"/>
          <w:lang w:val="en-GB"/>
        </w:rPr>
        <w:t>context of the new appearing regional words</w:t>
      </w:r>
      <w:r w:rsidR="00F75CDC" w:rsidRPr="00985785">
        <w:rPr>
          <w:rFonts w:ascii="Times New Roman" w:hAnsi="Times New Roman" w:cs="Times New Roman"/>
          <w:bCs/>
          <w:color w:val="000000"/>
          <w:lang w:val="en-GB"/>
        </w:rPr>
        <w:t xml:space="preserve"> and found the following findings: </w:t>
      </w:r>
      <w:r w:rsidR="0036051D" w:rsidRPr="00985785">
        <w:rPr>
          <w:rFonts w:ascii="Times New Roman" w:hAnsi="Times New Roman" w:cs="Times New Roman"/>
          <w:bCs/>
          <w:color w:val="000000"/>
          <w:lang w:val="en-GB"/>
        </w:rPr>
        <w:t>‘</w:t>
      </w:r>
      <w:proofErr w:type="spellStart"/>
      <w:r w:rsidR="0036051D" w:rsidRPr="00985785">
        <w:rPr>
          <w:rFonts w:ascii="Times New Roman" w:hAnsi="Times New Roman" w:cs="Times New Roman"/>
          <w:bCs/>
          <w:color w:val="000000"/>
          <w:lang w:val="en-GB"/>
        </w:rPr>
        <w:t>greek</w:t>
      </w:r>
      <w:proofErr w:type="spellEnd"/>
      <w:r w:rsidR="0036051D" w:rsidRPr="00985785">
        <w:rPr>
          <w:rFonts w:ascii="Times New Roman" w:hAnsi="Times New Roman" w:cs="Times New Roman"/>
          <w:bCs/>
          <w:color w:val="000000"/>
          <w:lang w:val="en-GB"/>
        </w:rPr>
        <w:t xml:space="preserve">’ always used with ‘salad’ or ‘pizza’ and represent a kind of dish. Almost all ‘spam’ are used with ‘fritter’ and ‘spam fritter’ is a kind of dish. ‘premiums’ are often used with a kind of ingredient such as </w:t>
      </w:r>
      <w:r w:rsidR="0036051D" w:rsidRPr="00985785">
        <w:rPr>
          <w:rFonts w:ascii="Times New Roman" w:eastAsiaTheme="minorEastAsia" w:hAnsi="Times New Roman" w:cs="Times New Roman"/>
          <w:color w:val="000000"/>
        </w:rPr>
        <w:t>salmon and cod</w:t>
      </w:r>
      <w:r w:rsidR="0036051D" w:rsidRPr="00985785">
        <w:rPr>
          <w:rFonts w:ascii="Times New Roman" w:hAnsi="Times New Roman" w:cs="Times New Roman"/>
          <w:bCs/>
          <w:color w:val="000000"/>
          <w:lang w:val="en-GB"/>
        </w:rPr>
        <w:t xml:space="preserve"> or a </w:t>
      </w:r>
      <w:r w:rsidR="00BB714C" w:rsidRPr="00985785">
        <w:rPr>
          <w:rFonts w:ascii="Times New Roman" w:hAnsi="Times New Roman" w:cs="Times New Roman"/>
          <w:bCs/>
          <w:color w:val="000000"/>
          <w:lang w:val="en-GB"/>
        </w:rPr>
        <w:t xml:space="preserve">kind of </w:t>
      </w:r>
      <w:r w:rsidR="0036051D" w:rsidRPr="00985785">
        <w:rPr>
          <w:rFonts w:ascii="Times New Roman" w:hAnsi="Times New Roman" w:cs="Times New Roman"/>
          <w:bCs/>
          <w:color w:val="000000"/>
          <w:lang w:val="en-GB"/>
        </w:rPr>
        <w:t>sauce</w:t>
      </w:r>
      <w:r w:rsidR="00BB714C" w:rsidRPr="00985785">
        <w:rPr>
          <w:rFonts w:ascii="Times New Roman" w:hAnsi="Times New Roman" w:cs="Times New Roman"/>
          <w:bCs/>
          <w:color w:val="000000"/>
          <w:lang w:val="en-GB"/>
        </w:rPr>
        <w:t xml:space="preserve"> such as </w:t>
      </w:r>
      <w:r w:rsidR="00BB714C" w:rsidRPr="00985785">
        <w:rPr>
          <w:rFonts w:ascii="Times New Roman" w:eastAsiaTheme="minorEastAsia" w:hAnsi="Times New Roman" w:cs="Times New Roman"/>
          <w:color w:val="000000"/>
        </w:rPr>
        <w:t>tartare sauce</w:t>
      </w:r>
      <w:r w:rsidR="0036051D" w:rsidRPr="00985785">
        <w:rPr>
          <w:rFonts w:ascii="Times New Roman" w:hAnsi="Times New Roman" w:cs="Times New Roman"/>
          <w:bCs/>
          <w:color w:val="000000"/>
          <w:lang w:val="en-GB"/>
        </w:rPr>
        <w:t>.</w:t>
      </w:r>
      <w:r w:rsidR="00B76BB0" w:rsidRPr="00985785">
        <w:rPr>
          <w:rFonts w:ascii="Times New Roman" w:hAnsi="Times New Roman" w:cs="Times New Roman"/>
          <w:bCs/>
          <w:color w:val="000000"/>
          <w:lang w:val="en-GB"/>
        </w:rPr>
        <w:t xml:space="preserve"> </w:t>
      </w:r>
      <w:r w:rsidR="00F441FA" w:rsidRPr="00985785">
        <w:rPr>
          <w:rFonts w:ascii="Times New Roman" w:hAnsi="Times New Roman" w:cs="Times New Roman"/>
          <w:bCs/>
          <w:color w:val="000000"/>
          <w:lang w:val="en-GB"/>
        </w:rPr>
        <w:t>The reason that ‘telephones’ have a high regional probability is because all shop websites with ‘telephone’</w:t>
      </w:r>
      <w:r w:rsidR="009B0417" w:rsidRPr="00985785">
        <w:rPr>
          <w:rFonts w:ascii="Times New Roman" w:hAnsi="Times New Roman" w:cs="Times New Roman"/>
          <w:bCs/>
          <w:color w:val="000000"/>
          <w:lang w:val="en-GB"/>
        </w:rPr>
        <w:t xml:space="preserve"> in that regional</w:t>
      </w:r>
      <w:r w:rsidR="00F441FA" w:rsidRPr="00985785">
        <w:rPr>
          <w:rFonts w:ascii="Times New Roman" w:hAnsi="Times New Roman" w:cs="Times New Roman"/>
          <w:bCs/>
          <w:color w:val="000000"/>
          <w:lang w:val="en-GB"/>
        </w:rPr>
        <w:t xml:space="preserve"> ar</w:t>
      </w:r>
      <w:r w:rsidR="005D1E86" w:rsidRPr="00985785">
        <w:rPr>
          <w:rFonts w:ascii="Times New Roman" w:hAnsi="Times New Roman" w:cs="Times New Roman"/>
          <w:bCs/>
          <w:color w:val="000000"/>
          <w:lang w:val="en-GB"/>
        </w:rPr>
        <w:t>e developed by the same company and each website has ‘</w:t>
      </w:r>
      <w:r w:rsidR="005D1E86" w:rsidRPr="00985785">
        <w:rPr>
          <w:rFonts w:ascii="Times New Roman" w:eastAsiaTheme="minorEastAsia" w:hAnsi="Times New Roman" w:cs="Times New Roman"/>
          <w:color w:val="000000"/>
        </w:rPr>
        <w:t>telephone orders welcome</w:t>
      </w:r>
      <w:r w:rsidR="005D1E86" w:rsidRPr="00985785">
        <w:rPr>
          <w:rFonts w:ascii="Times New Roman" w:hAnsi="Times New Roman" w:cs="Times New Roman"/>
          <w:bCs/>
          <w:color w:val="000000"/>
          <w:lang w:val="en-GB"/>
        </w:rPr>
        <w:t>’.</w:t>
      </w:r>
      <w:r w:rsidR="00DB17CF" w:rsidRPr="00985785">
        <w:rPr>
          <w:rFonts w:ascii="Times New Roman" w:hAnsi="Times New Roman" w:cs="Times New Roman"/>
          <w:bCs/>
          <w:color w:val="000000"/>
          <w:lang w:val="en-GB"/>
        </w:rPr>
        <w:t xml:space="preserve"> </w:t>
      </w:r>
      <w:r w:rsidR="009B404C" w:rsidRPr="00985785">
        <w:rPr>
          <w:rFonts w:ascii="Times New Roman" w:hAnsi="Times New Roman" w:cs="Times New Roman"/>
          <w:bCs/>
          <w:color w:val="000000"/>
          <w:lang w:val="en-GB"/>
        </w:rPr>
        <w:t>‘</w:t>
      </w:r>
      <w:r w:rsidR="009B404C" w:rsidRPr="00985785">
        <w:rPr>
          <w:rFonts w:ascii="Times New Roman" w:eastAsiaTheme="minorEastAsia" w:hAnsi="Times New Roman" w:cs="Times New Roman"/>
          <w:bCs/>
          <w:color w:val="000000"/>
        </w:rPr>
        <w:t>munchie</w:t>
      </w:r>
      <w:r w:rsidR="009B404C" w:rsidRPr="00985785">
        <w:rPr>
          <w:rFonts w:ascii="Times New Roman" w:hAnsi="Times New Roman" w:cs="Times New Roman"/>
          <w:bCs/>
          <w:color w:val="000000"/>
          <w:lang w:val="en-GB"/>
        </w:rPr>
        <w:t>’ are always used with ‘box’ that maybe ‘</w:t>
      </w:r>
      <w:r w:rsidR="009B404C" w:rsidRPr="00985785">
        <w:rPr>
          <w:rFonts w:ascii="Times New Roman" w:eastAsiaTheme="minorEastAsia" w:hAnsi="Times New Roman" w:cs="Times New Roman"/>
          <w:bCs/>
          <w:color w:val="000000"/>
        </w:rPr>
        <w:t>munchie box</w:t>
      </w:r>
      <w:r w:rsidR="009B404C" w:rsidRPr="00985785">
        <w:rPr>
          <w:rFonts w:ascii="Times New Roman" w:hAnsi="Times New Roman" w:cs="Times New Roman"/>
          <w:bCs/>
          <w:color w:val="000000"/>
          <w:lang w:val="en-GB"/>
        </w:rPr>
        <w:t>’ is a kind of snack in that region.</w:t>
      </w:r>
      <w:r w:rsidR="009F5D56" w:rsidRPr="00985785">
        <w:rPr>
          <w:rFonts w:ascii="Times New Roman" w:hAnsi="Times New Roman" w:cs="Times New Roman"/>
          <w:bCs/>
          <w:color w:val="000000"/>
          <w:lang w:val="en-GB"/>
        </w:rPr>
        <w:t xml:space="preserve"> ‘serving’ is mostly concentrated in the central England region and often used with ‘quality’ to show good ingredients. This maybe a regional </w:t>
      </w:r>
      <w:r w:rsidR="005E575A" w:rsidRPr="00985785">
        <w:rPr>
          <w:rFonts w:ascii="Times New Roman" w:hAnsi="Times New Roman" w:cs="Times New Roman"/>
          <w:bCs/>
          <w:color w:val="000000"/>
          <w:lang w:val="en-GB"/>
        </w:rPr>
        <w:t>usage.</w:t>
      </w:r>
      <w:r w:rsidR="00B607E3" w:rsidRPr="00985785">
        <w:rPr>
          <w:rFonts w:ascii="Times New Roman" w:hAnsi="Times New Roman" w:cs="Times New Roman"/>
          <w:bCs/>
          <w:color w:val="000000"/>
          <w:lang w:val="en-GB"/>
        </w:rPr>
        <w:t xml:space="preserve"> The reason for the regionality of ‘cookie’ may be due to the good sales of cookies in that area.</w:t>
      </w:r>
      <w:r w:rsidR="00307E3C" w:rsidRPr="00985785">
        <w:rPr>
          <w:rFonts w:ascii="Times New Roman" w:hAnsi="Times New Roman" w:cs="Times New Roman"/>
          <w:bCs/>
          <w:color w:val="000000"/>
          <w:lang w:val="en-GB"/>
        </w:rPr>
        <w:t xml:space="preserve"> All ‘farm’ are used in conjunction with ‘house’ and ‘farm house’ are a regional brand of pizza.</w:t>
      </w:r>
      <w:r w:rsidR="002042C4" w:rsidRPr="00985785">
        <w:rPr>
          <w:rFonts w:ascii="Times New Roman" w:hAnsi="Times New Roman" w:cs="Times New Roman"/>
          <w:bCs/>
          <w:color w:val="000000"/>
          <w:lang w:val="en-GB"/>
        </w:rPr>
        <w:t xml:space="preserve"> </w:t>
      </w:r>
      <w:r w:rsidR="00ED7A88" w:rsidRPr="00985785">
        <w:rPr>
          <w:rFonts w:ascii="Times New Roman" w:hAnsi="Times New Roman" w:cs="Times New Roman"/>
          <w:bCs/>
          <w:color w:val="000000"/>
          <w:lang w:val="en-GB"/>
        </w:rPr>
        <w:t>There are many usages of</w:t>
      </w:r>
      <w:r w:rsidR="00136C67" w:rsidRPr="00985785">
        <w:rPr>
          <w:rFonts w:ascii="Times New Roman" w:hAnsi="Times New Roman" w:cs="Times New Roman"/>
          <w:bCs/>
          <w:color w:val="000000"/>
          <w:lang w:val="en-GB"/>
        </w:rPr>
        <w:t xml:space="preserve"> ‘under’</w:t>
      </w:r>
      <w:r w:rsidR="00ED7A88" w:rsidRPr="00985785">
        <w:rPr>
          <w:rFonts w:ascii="Times New Roman" w:hAnsi="Times New Roman" w:cs="Times New Roman"/>
          <w:bCs/>
          <w:color w:val="000000"/>
          <w:lang w:val="en-GB"/>
        </w:rPr>
        <w:t xml:space="preserve">, </w:t>
      </w:r>
      <w:r w:rsidR="00E27638" w:rsidRPr="00985785">
        <w:rPr>
          <w:rFonts w:ascii="Times New Roman" w:hAnsi="Times New Roman" w:cs="Times New Roman"/>
          <w:bCs/>
          <w:color w:val="000000"/>
          <w:lang w:val="en-GB"/>
        </w:rPr>
        <w:t>but the most appearing is ‘</w:t>
      </w:r>
      <w:r w:rsidR="00E74A28" w:rsidRPr="00985785">
        <w:rPr>
          <w:rFonts w:ascii="Times New Roman" w:hAnsi="Times New Roman" w:cs="Times New Roman"/>
          <w:bCs/>
          <w:color w:val="000000"/>
          <w:lang w:val="en-GB"/>
        </w:rPr>
        <w:t>under 1</w:t>
      </w:r>
      <w:r w:rsidR="00E27638" w:rsidRPr="00985785">
        <w:rPr>
          <w:rFonts w:ascii="Times New Roman" w:hAnsi="Times New Roman" w:cs="Times New Roman"/>
          <w:bCs/>
          <w:color w:val="000000"/>
          <w:lang w:val="en-GB"/>
        </w:rPr>
        <w:t>2’,</w:t>
      </w:r>
      <w:r w:rsidR="00ED7A88" w:rsidRPr="00985785">
        <w:rPr>
          <w:rFonts w:ascii="Times New Roman" w:hAnsi="Times New Roman" w:cs="Times New Roman"/>
          <w:bCs/>
          <w:color w:val="000000"/>
          <w:lang w:val="en-GB"/>
        </w:rPr>
        <w:t xml:space="preserve"> and </w:t>
      </w:r>
      <w:r w:rsidR="000A3F85" w:rsidRPr="00985785">
        <w:rPr>
          <w:rFonts w:ascii="Times New Roman" w:hAnsi="Times New Roman" w:cs="Times New Roman"/>
          <w:bCs/>
          <w:color w:val="000000"/>
          <w:lang w:val="en-GB"/>
        </w:rPr>
        <w:t>shops contain this</w:t>
      </w:r>
      <w:r w:rsidR="00ED7A88" w:rsidRPr="00985785">
        <w:rPr>
          <w:rFonts w:ascii="Times New Roman" w:hAnsi="Times New Roman" w:cs="Times New Roman"/>
          <w:bCs/>
          <w:color w:val="000000"/>
          <w:lang w:val="en-GB"/>
        </w:rPr>
        <w:t xml:space="preserve"> </w:t>
      </w:r>
      <w:r w:rsidR="000A3F85" w:rsidRPr="00985785">
        <w:rPr>
          <w:rFonts w:ascii="Times New Roman" w:hAnsi="Times New Roman" w:cs="Times New Roman"/>
          <w:bCs/>
          <w:color w:val="000000"/>
          <w:lang w:val="en-GB"/>
        </w:rPr>
        <w:t xml:space="preserve">usage </w:t>
      </w:r>
      <w:r w:rsidR="002533AE" w:rsidRPr="00985785">
        <w:rPr>
          <w:rFonts w:ascii="Times New Roman" w:hAnsi="Times New Roman" w:cs="Times New Roman"/>
          <w:bCs/>
          <w:color w:val="000000"/>
          <w:lang w:val="en-GB"/>
        </w:rPr>
        <w:t>can be discounted for people under 12 years old</w:t>
      </w:r>
      <w:r w:rsidR="00ED7A88" w:rsidRPr="00985785">
        <w:rPr>
          <w:rFonts w:ascii="Times New Roman" w:hAnsi="Times New Roman" w:cs="Times New Roman"/>
          <w:bCs/>
          <w:color w:val="000000"/>
          <w:lang w:val="en-GB"/>
        </w:rPr>
        <w:t xml:space="preserve"> </w:t>
      </w:r>
      <w:r w:rsidR="002533AE" w:rsidRPr="00985785">
        <w:rPr>
          <w:rFonts w:ascii="Times New Roman" w:hAnsi="Times New Roman" w:cs="Times New Roman"/>
          <w:bCs/>
          <w:color w:val="000000"/>
          <w:lang w:val="en-GB"/>
        </w:rPr>
        <w:t xml:space="preserve">and they are </w:t>
      </w:r>
      <w:r w:rsidR="00ED7A88" w:rsidRPr="00985785">
        <w:rPr>
          <w:rFonts w:ascii="Times New Roman" w:hAnsi="Times New Roman" w:cs="Times New Roman"/>
          <w:bCs/>
          <w:color w:val="000000"/>
          <w:lang w:val="en-GB"/>
        </w:rPr>
        <w:t>concentrated in the central England.</w:t>
      </w:r>
    </w:p>
    <w:p w14:paraId="3302CD03" w14:textId="6E2BCEC1" w:rsidR="00502FB9" w:rsidRPr="00985785" w:rsidRDefault="005B62C3" w:rsidP="00A0190C">
      <w:pPr>
        <w:pStyle w:val="a3"/>
        <w:numPr>
          <w:ilvl w:val="1"/>
          <w:numId w:val="22"/>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rPr>
        <w:t>Summary and Future Work</w:t>
      </w:r>
      <w:r w:rsidR="002A5375" w:rsidRPr="00985785">
        <w:rPr>
          <w:rFonts w:ascii="Times New Roman" w:hAnsi="Times New Roman" w:cs="Times New Roman"/>
          <w:b/>
          <w:sz w:val="26"/>
          <w:szCs w:val="26"/>
          <w:lang w:val="en-GB" w:eastAsia="en-US"/>
        </w:rPr>
        <w:t xml:space="preserve"> </w:t>
      </w:r>
    </w:p>
    <w:p w14:paraId="641A1432" w14:textId="0DF14CE6" w:rsidR="00A0190C" w:rsidRPr="00985785" w:rsidRDefault="00625542" w:rsidP="00625542">
      <w:pPr>
        <w:jc w:val="both"/>
        <w:rPr>
          <w:rFonts w:ascii="Times New Roman" w:hAnsi="Times New Roman" w:cs="Times New Roman"/>
          <w:lang w:val="en-GB"/>
        </w:rPr>
      </w:pPr>
      <w:r w:rsidRPr="00985785">
        <w:rPr>
          <w:rFonts w:ascii="Times New Roman" w:hAnsi="Times New Roman" w:cs="Times New Roman"/>
          <w:lang w:val="en-GB"/>
        </w:rPr>
        <w:t>Iteration three got the probability of the regional words</w:t>
      </w:r>
      <w:r w:rsidR="00777282" w:rsidRPr="00985785">
        <w:rPr>
          <w:rFonts w:ascii="Times New Roman" w:hAnsi="Times New Roman" w:cs="Times New Roman"/>
          <w:lang w:val="en-GB"/>
        </w:rPr>
        <w:t xml:space="preserve">. Besides, </w:t>
      </w:r>
      <w:r w:rsidR="006278BF" w:rsidRPr="00985785">
        <w:rPr>
          <w:rFonts w:ascii="Times New Roman" w:hAnsi="Times New Roman" w:cs="Times New Roman"/>
          <w:lang w:val="en-GB"/>
        </w:rPr>
        <w:t>through the logistic regression model, the project discovered some new regional words and analysed the reasons of these words</w:t>
      </w:r>
      <w:r w:rsidR="00683E18" w:rsidRPr="00985785">
        <w:rPr>
          <w:rFonts w:ascii="Times New Roman" w:hAnsi="Times New Roman" w:cs="Times New Roman"/>
          <w:lang w:val="en-GB"/>
        </w:rPr>
        <w:t xml:space="preserve"> to be judged as regional words</w:t>
      </w:r>
      <w:r w:rsidR="006278BF" w:rsidRPr="00985785">
        <w:rPr>
          <w:rFonts w:ascii="Times New Roman" w:hAnsi="Times New Roman" w:cs="Times New Roman"/>
          <w:lang w:val="en-GB"/>
        </w:rPr>
        <w:t>.</w:t>
      </w:r>
      <w:r w:rsidR="007033E5" w:rsidRPr="00985785">
        <w:rPr>
          <w:rFonts w:ascii="Times New Roman" w:hAnsi="Times New Roman" w:cs="Times New Roman"/>
          <w:lang w:val="en-GB"/>
        </w:rPr>
        <w:t xml:space="preserve"> </w:t>
      </w:r>
      <w:r w:rsidR="00B87BDA" w:rsidRPr="00985785">
        <w:rPr>
          <w:rFonts w:ascii="Times New Roman" w:hAnsi="Times New Roman" w:cs="Times New Roman"/>
          <w:lang w:val="en-GB"/>
        </w:rPr>
        <w:t xml:space="preserve">Further, </w:t>
      </w:r>
      <w:r w:rsidR="005D3B19" w:rsidRPr="00985785">
        <w:rPr>
          <w:rFonts w:ascii="Times New Roman" w:hAnsi="Times New Roman" w:cs="Times New Roman"/>
          <w:lang w:val="en-GB"/>
        </w:rPr>
        <w:t xml:space="preserve">through analysing the </w:t>
      </w:r>
      <w:r w:rsidR="00B42DC2" w:rsidRPr="00985785">
        <w:rPr>
          <w:rFonts w:ascii="Times New Roman" w:hAnsi="Times New Roman" w:cs="Times New Roman"/>
          <w:lang w:val="en-GB"/>
        </w:rPr>
        <w:t xml:space="preserve">logistic </w:t>
      </w:r>
      <w:r w:rsidR="005D3B19" w:rsidRPr="00985785">
        <w:rPr>
          <w:rFonts w:ascii="Times New Roman" w:hAnsi="Times New Roman" w:cs="Times New Roman"/>
          <w:lang w:val="en-GB"/>
        </w:rPr>
        <w:t xml:space="preserve">model coefficients, the project </w:t>
      </w:r>
      <w:r w:rsidR="00CE4C1F" w:rsidRPr="00985785">
        <w:rPr>
          <w:rFonts w:ascii="Times New Roman" w:hAnsi="Times New Roman" w:cs="Times New Roman"/>
          <w:lang w:val="en-GB"/>
        </w:rPr>
        <w:t xml:space="preserve">knew </w:t>
      </w:r>
      <w:r w:rsidR="002A33D6" w:rsidRPr="00985785">
        <w:rPr>
          <w:rFonts w:ascii="Times New Roman" w:hAnsi="Times New Roman" w:cs="Times New Roman"/>
          <w:lang w:val="en-GB"/>
        </w:rPr>
        <w:t>that the “ratio” has the greatest impact on the classification</w:t>
      </w:r>
      <w:r w:rsidR="000A2E68" w:rsidRPr="00985785">
        <w:rPr>
          <w:rFonts w:ascii="Times New Roman" w:hAnsi="Times New Roman" w:cs="Times New Roman"/>
          <w:lang w:val="en-GB"/>
        </w:rPr>
        <w:t>, followed by ‘average distance’ and ‘proportion’</w:t>
      </w:r>
      <w:r w:rsidR="002A33D6" w:rsidRPr="00985785">
        <w:rPr>
          <w:rFonts w:ascii="Times New Roman" w:hAnsi="Times New Roman" w:cs="Times New Roman"/>
          <w:lang w:val="en-GB"/>
        </w:rPr>
        <w:t xml:space="preserve">. </w:t>
      </w:r>
      <w:r w:rsidR="00B50C5B" w:rsidRPr="00985785">
        <w:rPr>
          <w:rFonts w:ascii="Times New Roman" w:hAnsi="Times New Roman" w:cs="Times New Roman"/>
          <w:lang w:val="en-GB"/>
        </w:rPr>
        <w:t>In addition, the project also speculated the reason why L1 and L2 classification rates show large</w:t>
      </w:r>
      <w:r w:rsidR="001D0561" w:rsidRPr="00985785">
        <w:rPr>
          <w:rFonts w:ascii="Times New Roman" w:hAnsi="Times New Roman" w:cs="Times New Roman"/>
          <w:lang w:val="en-GB"/>
        </w:rPr>
        <w:t xml:space="preserve"> difference</w:t>
      </w:r>
      <w:r w:rsidR="005D3B19" w:rsidRPr="00985785">
        <w:rPr>
          <w:rFonts w:ascii="Times New Roman" w:hAnsi="Times New Roman" w:cs="Times New Roman"/>
          <w:lang w:val="en-GB"/>
        </w:rPr>
        <w:t>.</w:t>
      </w:r>
      <w:r w:rsidR="0028253E" w:rsidRPr="00985785">
        <w:rPr>
          <w:rFonts w:ascii="Times New Roman" w:hAnsi="Times New Roman" w:cs="Times New Roman"/>
          <w:lang w:val="en-GB"/>
        </w:rPr>
        <w:t xml:space="preserve"> </w:t>
      </w:r>
      <w:r w:rsidR="008F6C03" w:rsidRPr="00985785">
        <w:rPr>
          <w:rFonts w:ascii="Times New Roman" w:hAnsi="Times New Roman" w:cs="Times New Roman"/>
          <w:lang w:val="en-GB"/>
        </w:rPr>
        <w:t xml:space="preserve">However, </w:t>
      </w:r>
      <w:r w:rsidR="00981BE1" w:rsidRPr="00985785">
        <w:rPr>
          <w:rFonts w:ascii="Times New Roman" w:hAnsi="Times New Roman" w:cs="Times New Roman"/>
          <w:lang w:val="en-GB"/>
        </w:rPr>
        <w:t>for independent single word</w:t>
      </w:r>
      <w:r w:rsidR="004939A8" w:rsidRPr="00985785">
        <w:rPr>
          <w:rFonts w:ascii="Times New Roman" w:hAnsi="Times New Roman" w:cs="Times New Roman"/>
          <w:lang w:val="en-GB"/>
        </w:rPr>
        <w:t>s</w:t>
      </w:r>
      <w:r w:rsidR="00981BE1" w:rsidRPr="00985785">
        <w:rPr>
          <w:rFonts w:ascii="Times New Roman" w:hAnsi="Times New Roman" w:cs="Times New Roman"/>
          <w:lang w:val="en-GB"/>
        </w:rPr>
        <w:t xml:space="preserve">, </w:t>
      </w:r>
      <w:r w:rsidR="00284050" w:rsidRPr="00985785">
        <w:rPr>
          <w:rFonts w:ascii="Times New Roman" w:hAnsi="Times New Roman" w:cs="Times New Roman"/>
          <w:lang w:val="en-GB"/>
        </w:rPr>
        <w:t xml:space="preserve">there are many words </w:t>
      </w:r>
      <w:r w:rsidR="001361D8" w:rsidRPr="00985785">
        <w:rPr>
          <w:rFonts w:ascii="Times New Roman" w:hAnsi="Times New Roman" w:cs="Times New Roman"/>
          <w:lang w:val="en-GB"/>
        </w:rPr>
        <w:t>shows</w:t>
      </w:r>
      <w:r w:rsidR="00284050" w:rsidRPr="00985785">
        <w:rPr>
          <w:rFonts w:ascii="Times New Roman" w:hAnsi="Times New Roman" w:cs="Times New Roman"/>
          <w:lang w:val="en-GB"/>
        </w:rPr>
        <w:t xml:space="preserve"> regional</w:t>
      </w:r>
      <w:r w:rsidR="001361D8" w:rsidRPr="00985785">
        <w:rPr>
          <w:rFonts w:ascii="Times New Roman" w:hAnsi="Times New Roman" w:cs="Times New Roman"/>
          <w:lang w:val="en-GB"/>
        </w:rPr>
        <w:t>ity</w:t>
      </w:r>
      <w:r w:rsidR="00284050" w:rsidRPr="00985785">
        <w:rPr>
          <w:rFonts w:ascii="Times New Roman" w:hAnsi="Times New Roman" w:cs="Times New Roman"/>
          <w:lang w:val="en-GB"/>
        </w:rPr>
        <w:t xml:space="preserve"> because they are used in conjunction with other words</w:t>
      </w:r>
      <w:r w:rsidR="00C3127B" w:rsidRPr="00985785">
        <w:rPr>
          <w:rFonts w:ascii="Times New Roman" w:hAnsi="Times New Roman" w:cs="Times New Roman"/>
          <w:lang w:val="en-GB"/>
        </w:rPr>
        <w:t>.</w:t>
      </w:r>
      <w:r w:rsidR="001D0561" w:rsidRPr="00985785">
        <w:rPr>
          <w:rFonts w:ascii="Times New Roman" w:hAnsi="Times New Roman" w:cs="Times New Roman"/>
          <w:lang w:val="en-GB"/>
        </w:rPr>
        <w:t xml:space="preserve"> </w:t>
      </w:r>
      <w:r w:rsidR="004939A8" w:rsidRPr="00985785">
        <w:rPr>
          <w:rFonts w:ascii="Times New Roman" w:hAnsi="Times New Roman" w:cs="Times New Roman"/>
          <w:lang w:val="en-GB"/>
        </w:rPr>
        <w:t>Thus, the project</w:t>
      </w:r>
      <w:r w:rsidR="005F4BF3" w:rsidRPr="00985785">
        <w:rPr>
          <w:rFonts w:ascii="Times New Roman" w:hAnsi="Times New Roman" w:cs="Times New Roman"/>
          <w:lang w:val="en-GB"/>
        </w:rPr>
        <w:t xml:space="preserve"> </w:t>
      </w:r>
      <w:r w:rsidR="005F4BF3" w:rsidRPr="00985785">
        <w:rPr>
          <w:rFonts w:ascii="Times New Roman" w:hAnsi="Times New Roman" w:cs="Times New Roman"/>
          <w:lang w:val="en-GB"/>
        </w:rPr>
        <w:lastRenderedPageBreak/>
        <w:t xml:space="preserve">decides to </w:t>
      </w:r>
      <w:r w:rsidR="00384FC7" w:rsidRPr="00985785">
        <w:rPr>
          <w:rFonts w:ascii="Times New Roman" w:hAnsi="Times New Roman" w:cs="Times New Roman"/>
          <w:lang w:val="en-GB"/>
        </w:rPr>
        <w:t>use other type</w:t>
      </w:r>
      <w:r w:rsidR="00812C8E" w:rsidRPr="00985785">
        <w:rPr>
          <w:rFonts w:ascii="Times New Roman" w:hAnsi="Times New Roman" w:cs="Times New Roman"/>
          <w:lang w:val="en-GB"/>
        </w:rPr>
        <w:t>s</w:t>
      </w:r>
      <w:r w:rsidR="00384FC7" w:rsidRPr="00985785">
        <w:rPr>
          <w:rFonts w:ascii="Times New Roman" w:hAnsi="Times New Roman" w:cs="Times New Roman"/>
          <w:lang w:val="en-GB"/>
        </w:rPr>
        <w:t xml:space="preserve"> of </w:t>
      </w:r>
      <w:r w:rsidR="00E13D49" w:rsidRPr="00985785">
        <w:rPr>
          <w:rFonts w:ascii="Times New Roman" w:hAnsi="Times New Roman" w:cs="Times New Roman"/>
          <w:lang w:val="en-GB"/>
        </w:rPr>
        <w:t xml:space="preserve">content such as noun phrases and word pairs to </w:t>
      </w:r>
      <w:r w:rsidR="00812C8E" w:rsidRPr="00985785">
        <w:rPr>
          <w:rFonts w:ascii="Times New Roman" w:hAnsi="Times New Roman" w:cs="Times New Roman"/>
          <w:lang w:val="en-GB"/>
        </w:rPr>
        <w:t>find regionality of the content.</w:t>
      </w:r>
    </w:p>
    <w:p w14:paraId="2B546F33" w14:textId="26CFA839" w:rsidR="00502FB9" w:rsidRPr="00985785" w:rsidRDefault="002E5C5F" w:rsidP="00502FB9">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7A7FC5A1" w14:textId="77777777" w:rsidR="00502FB9" w:rsidRPr="00985785" w:rsidRDefault="00502FB9" w:rsidP="00502FB9">
      <w:pPr>
        <w:pStyle w:val="1"/>
        <w:jc w:val="center"/>
        <w:rPr>
          <w:rFonts w:ascii="Times New Roman" w:hAnsi="Times New Roman"/>
        </w:rPr>
      </w:pPr>
      <w:r w:rsidRPr="00985785">
        <w:rPr>
          <w:rFonts w:ascii="Times New Roman" w:hAnsi="Times New Roman"/>
        </w:rPr>
        <w:lastRenderedPageBreak/>
        <w:t>Chapter 6</w:t>
      </w:r>
    </w:p>
    <w:p w14:paraId="12CDA867" w14:textId="77777777" w:rsidR="00502FB9" w:rsidRPr="00985785" w:rsidRDefault="00502FB9" w:rsidP="00502FB9">
      <w:pPr>
        <w:pStyle w:val="1"/>
        <w:jc w:val="center"/>
        <w:rPr>
          <w:rFonts w:ascii="Times New Roman" w:hAnsi="Times New Roman"/>
        </w:rPr>
      </w:pPr>
      <w:r w:rsidRPr="00985785">
        <w:rPr>
          <w:rFonts w:ascii="Times New Roman" w:hAnsi="Times New Roman"/>
        </w:rPr>
        <w:t>Iteration 4</w:t>
      </w:r>
    </w:p>
    <w:p w14:paraId="2D6207B2" w14:textId="0C631367" w:rsidR="00EB601C" w:rsidRPr="00985785" w:rsidRDefault="009825AF" w:rsidP="003F2E28">
      <w:pPr>
        <w:jc w:val="both"/>
        <w:rPr>
          <w:rFonts w:ascii="Times New Roman" w:hAnsi="Times New Roman" w:cs="Times New Roman"/>
          <w:lang w:val="en-GB"/>
        </w:rPr>
      </w:pPr>
      <w:r w:rsidRPr="00985785">
        <w:rPr>
          <w:rFonts w:ascii="Times New Roman" w:hAnsi="Times New Roman" w:cs="Times New Roman"/>
        </w:rPr>
        <w:t>The</w:t>
      </w:r>
      <w:r w:rsidR="00502FB9" w:rsidRPr="00985785">
        <w:rPr>
          <w:rFonts w:ascii="Times New Roman" w:hAnsi="Times New Roman" w:cs="Times New Roman"/>
        </w:rPr>
        <w:t xml:space="preserve"> aim </w:t>
      </w:r>
      <w:r w:rsidR="003F2E28" w:rsidRPr="00985785">
        <w:rPr>
          <w:rFonts w:ascii="Times New Roman" w:hAnsi="Times New Roman" w:cs="Times New Roman"/>
        </w:rPr>
        <w:t xml:space="preserve">of this iteration is </w:t>
      </w:r>
      <w:r w:rsidR="00502FB9" w:rsidRPr="00985785">
        <w:rPr>
          <w:rFonts w:ascii="Times New Roman" w:hAnsi="Times New Roman" w:cs="Times New Roman"/>
        </w:rPr>
        <w:t xml:space="preserve">to use noun phrases and word pairs as dataset to find </w:t>
      </w:r>
      <w:r w:rsidR="003F2E28" w:rsidRPr="00985785">
        <w:rPr>
          <w:rFonts w:ascii="Times New Roman" w:hAnsi="Times New Roman" w:cs="Times New Roman"/>
        </w:rPr>
        <w:t xml:space="preserve">content </w:t>
      </w:r>
      <w:r w:rsidR="00502FB9" w:rsidRPr="00985785">
        <w:rPr>
          <w:rFonts w:ascii="Times New Roman" w:hAnsi="Times New Roman" w:cs="Times New Roman"/>
        </w:rPr>
        <w:t>regionality.</w:t>
      </w:r>
      <w:r w:rsidR="003F2E28" w:rsidRPr="00985785">
        <w:rPr>
          <w:rFonts w:ascii="Times New Roman" w:hAnsi="Times New Roman" w:cs="Times New Roman"/>
        </w:rPr>
        <w:t xml:space="preserve"> </w:t>
      </w:r>
      <w:r w:rsidR="00210BFA" w:rsidRPr="00985785">
        <w:rPr>
          <w:rFonts w:ascii="Times New Roman" w:hAnsi="Times New Roman" w:cs="Times New Roman"/>
        </w:rPr>
        <w:t>This iteration is mainly divided into two parts. The</w:t>
      </w:r>
      <w:r w:rsidR="00210BFA" w:rsidRPr="00985785">
        <w:rPr>
          <w:rFonts w:ascii="Times New Roman" w:hAnsi="Times New Roman" w:cs="Times New Roman"/>
          <w:lang w:val="en-GB"/>
        </w:rPr>
        <w:t xml:space="preserve"> first one is noun phrase section and the s</w:t>
      </w:r>
      <w:r w:rsidR="004854C0" w:rsidRPr="00985785">
        <w:rPr>
          <w:rFonts w:ascii="Times New Roman" w:hAnsi="Times New Roman" w:cs="Times New Roman"/>
          <w:lang w:val="en-GB"/>
        </w:rPr>
        <w:t xml:space="preserve">econd one is word pair section and both of them include </w:t>
      </w:r>
      <w:r w:rsidR="00466810" w:rsidRPr="00985785">
        <w:rPr>
          <w:rFonts w:ascii="Times New Roman" w:hAnsi="Times New Roman" w:cs="Times New Roman"/>
          <w:lang w:val="en-GB" w:eastAsia="en-US"/>
        </w:rPr>
        <w:t>methodology</w:t>
      </w:r>
      <w:r w:rsidR="00466810" w:rsidRPr="00985785">
        <w:rPr>
          <w:rFonts w:ascii="Times New Roman" w:hAnsi="Times New Roman" w:cs="Times New Roman"/>
          <w:lang w:val="en-GB"/>
        </w:rPr>
        <w:t>, findings</w:t>
      </w:r>
      <w:r w:rsidR="004854C0" w:rsidRPr="00985785">
        <w:rPr>
          <w:rFonts w:ascii="Times New Roman" w:hAnsi="Times New Roman" w:cs="Times New Roman"/>
          <w:lang w:val="en-GB"/>
        </w:rPr>
        <w:t xml:space="preserve"> and evaluation. </w:t>
      </w:r>
      <w:r w:rsidR="00466810" w:rsidRPr="00985785">
        <w:rPr>
          <w:rFonts w:ascii="Times New Roman" w:hAnsi="Times New Roman" w:cs="Times New Roman"/>
          <w:lang w:val="en-GB"/>
        </w:rPr>
        <w:t xml:space="preserve">In the summary at the end of this chapter, </w:t>
      </w:r>
      <w:r w:rsidR="0059398D" w:rsidRPr="00985785">
        <w:rPr>
          <w:rFonts w:ascii="Times New Roman" w:hAnsi="Times New Roman" w:cs="Times New Roman"/>
          <w:lang w:val="en-GB"/>
        </w:rPr>
        <w:t>the project compared</w:t>
      </w:r>
      <w:r w:rsidR="00466810" w:rsidRPr="00985785">
        <w:rPr>
          <w:rFonts w:ascii="Times New Roman" w:hAnsi="Times New Roman" w:cs="Times New Roman"/>
          <w:lang w:val="en-GB"/>
        </w:rPr>
        <w:t xml:space="preserve"> the classification results of the three types of content</w:t>
      </w:r>
      <w:r w:rsidR="00627086" w:rsidRPr="00985785">
        <w:rPr>
          <w:rFonts w:ascii="Times New Roman" w:hAnsi="Times New Roman" w:cs="Times New Roman"/>
          <w:lang w:val="en-GB"/>
        </w:rPr>
        <w:t xml:space="preserve"> (</w:t>
      </w:r>
      <w:r w:rsidR="00911E72" w:rsidRPr="00985785">
        <w:rPr>
          <w:rFonts w:ascii="Times New Roman" w:hAnsi="Times New Roman" w:cs="Times New Roman"/>
          <w:lang w:val="en-GB"/>
        </w:rPr>
        <w:t>independent word, noun phrase and word pair</w:t>
      </w:r>
      <w:r w:rsidR="00627086" w:rsidRPr="00985785">
        <w:rPr>
          <w:rFonts w:ascii="Times New Roman" w:hAnsi="Times New Roman" w:cs="Times New Roman"/>
          <w:lang w:val="en-GB"/>
        </w:rPr>
        <w:t>)</w:t>
      </w:r>
      <w:r w:rsidR="00466810" w:rsidRPr="00985785">
        <w:rPr>
          <w:rFonts w:ascii="Times New Roman" w:hAnsi="Times New Roman" w:cs="Times New Roman"/>
          <w:lang w:val="en-GB"/>
        </w:rPr>
        <w:t>.</w:t>
      </w:r>
    </w:p>
    <w:p w14:paraId="340A15F6" w14:textId="3434B328" w:rsidR="00E60808" w:rsidRPr="00985785" w:rsidRDefault="002776FE" w:rsidP="002776FE">
      <w:pPr>
        <w:pStyle w:val="a3"/>
        <w:numPr>
          <w:ilvl w:val="0"/>
          <w:numId w:val="46"/>
        </w:numPr>
        <w:ind w:firstLineChars="0"/>
        <w:rPr>
          <w:rFonts w:ascii="Times New Roman" w:hAnsi="Times New Roman" w:cs="Times New Roman"/>
          <w:lang w:val="en-GB" w:eastAsia="en-US"/>
        </w:rPr>
      </w:pPr>
      <w:r w:rsidRPr="00985785">
        <w:rPr>
          <w:rFonts w:ascii="Times New Roman" w:hAnsi="Times New Roman" w:cs="Times New Roman"/>
          <w:b/>
          <w:sz w:val="26"/>
          <w:szCs w:val="26"/>
          <w:lang w:val="en-GB" w:eastAsia="en-US"/>
        </w:rPr>
        <w:t>Noun phrase</w:t>
      </w:r>
    </w:p>
    <w:p w14:paraId="185112E6" w14:textId="0F37E284" w:rsidR="002776FE" w:rsidRPr="00985785" w:rsidRDefault="003E07B6" w:rsidP="00562808">
      <w:pPr>
        <w:jc w:val="both"/>
        <w:rPr>
          <w:rFonts w:ascii="Times New Roman" w:hAnsi="Times New Roman" w:cs="Times New Roman"/>
          <w:lang w:val="en-GB"/>
        </w:rPr>
      </w:pPr>
      <w:r w:rsidRPr="00985785">
        <w:rPr>
          <w:rFonts w:ascii="Times New Roman" w:hAnsi="Times New Roman" w:cs="Times New Roman"/>
          <w:lang w:val="en-GB"/>
        </w:rPr>
        <w:t>T</w:t>
      </w:r>
      <w:r w:rsidRPr="00985785">
        <w:rPr>
          <w:rFonts w:ascii="Times New Roman" w:hAnsi="Times New Roman" w:cs="Times New Roman"/>
          <w:lang w:val="en-GB" w:eastAsia="en-US"/>
        </w:rPr>
        <w:t>his section mainly describe</w:t>
      </w:r>
      <w:r w:rsidR="00294525" w:rsidRPr="00985785">
        <w:rPr>
          <w:rFonts w:ascii="Times New Roman" w:hAnsi="Times New Roman" w:cs="Times New Roman"/>
          <w:lang w:val="en-GB" w:eastAsia="en-US"/>
        </w:rPr>
        <w:t xml:space="preserve">s the </w:t>
      </w:r>
      <w:r w:rsidR="008047D5" w:rsidRPr="00985785">
        <w:rPr>
          <w:rFonts w:ascii="Times New Roman" w:hAnsi="Times New Roman" w:cs="Times New Roman"/>
          <w:lang w:val="en-GB" w:eastAsia="en-US"/>
        </w:rPr>
        <w:t>method</w:t>
      </w:r>
      <w:r w:rsidR="00294525" w:rsidRPr="00985785">
        <w:rPr>
          <w:rFonts w:ascii="Times New Roman" w:hAnsi="Times New Roman" w:cs="Times New Roman"/>
          <w:lang w:val="en-GB" w:eastAsia="en-US"/>
        </w:rPr>
        <w:t xml:space="preserve"> of generating the </w:t>
      </w:r>
      <w:r w:rsidR="00294525" w:rsidRPr="00985785">
        <w:rPr>
          <w:rFonts w:ascii="Times New Roman" w:hAnsi="Times New Roman" w:cs="Times New Roman"/>
          <w:lang w:val="en-GB"/>
        </w:rPr>
        <w:t>noun phrases</w:t>
      </w:r>
      <w:r w:rsidRPr="00985785">
        <w:rPr>
          <w:rFonts w:ascii="Times New Roman" w:hAnsi="Times New Roman" w:cs="Times New Roman"/>
          <w:lang w:val="en-GB"/>
        </w:rPr>
        <w:t xml:space="preserve"> </w:t>
      </w:r>
      <w:r w:rsidR="00485764" w:rsidRPr="00985785">
        <w:rPr>
          <w:rFonts w:ascii="Times New Roman" w:hAnsi="Times New Roman" w:cs="Times New Roman"/>
          <w:lang w:val="en-GB" w:eastAsia="en-US"/>
        </w:rPr>
        <w:t xml:space="preserve">classification </w:t>
      </w:r>
      <w:r w:rsidRPr="00985785">
        <w:rPr>
          <w:rFonts w:ascii="Times New Roman" w:hAnsi="Times New Roman" w:cs="Times New Roman"/>
          <w:lang w:val="en-GB" w:eastAsia="en-US"/>
        </w:rPr>
        <w:t xml:space="preserve">results and </w:t>
      </w:r>
      <w:r w:rsidR="00826A95" w:rsidRPr="00985785">
        <w:rPr>
          <w:rFonts w:ascii="Times New Roman" w:hAnsi="Times New Roman" w:cs="Times New Roman"/>
          <w:lang w:val="en-GB"/>
        </w:rPr>
        <w:t xml:space="preserve">the </w:t>
      </w:r>
      <w:r w:rsidRPr="00985785">
        <w:rPr>
          <w:rFonts w:ascii="Times New Roman" w:hAnsi="Times New Roman" w:cs="Times New Roman"/>
          <w:lang w:val="en-GB" w:eastAsia="en-US"/>
        </w:rPr>
        <w:t>evaluation</w:t>
      </w:r>
      <w:r w:rsidR="00826A95" w:rsidRPr="00985785">
        <w:rPr>
          <w:rFonts w:ascii="Times New Roman" w:hAnsi="Times New Roman" w:cs="Times New Roman"/>
          <w:lang w:val="en-GB" w:eastAsia="en-US"/>
        </w:rPr>
        <w:t xml:space="preserve"> for the result</w:t>
      </w:r>
      <w:r w:rsidRPr="00985785">
        <w:rPr>
          <w:rFonts w:ascii="Times New Roman" w:hAnsi="Times New Roman" w:cs="Times New Roman"/>
          <w:lang w:val="en-GB" w:eastAsia="en-US"/>
        </w:rPr>
        <w:t xml:space="preserve">. </w:t>
      </w:r>
    </w:p>
    <w:p w14:paraId="5EBCC076" w14:textId="69D8DD06"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methodology</w:t>
      </w:r>
    </w:p>
    <w:p w14:paraId="7A4DCED1" w14:textId="05A5EB5F" w:rsidR="002776FE" w:rsidRPr="00985785" w:rsidRDefault="00F416CF" w:rsidP="00562808">
      <w:pPr>
        <w:jc w:val="both"/>
        <w:rPr>
          <w:rFonts w:ascii="Times New Roman" w:hAnsi="Times New Roman" w:cs="Times New Roman"/>
          <w:lang w:val="en-GB"/>
        </w:rPr>
      </w:pPr>
      <w:r w:rsidRPr="00985785">
        <w:rPr>
          <w:rFonts w:ascii="Times New Roman" w:hAnsi="Times New Roman" w:cs="Times New Roman"/>
          <w:lang w:val="en-GB"/>
        </w:rPr>
        <w:t>The project first</w:t>
      </w:r>
      <w:r w:rsidR="00FB583D" w:rsidRPr="00985785">
        <w:rPr>
          <w:rFonts w:ascii="Times New Roman" w:hAnsi="Times New Roman" w:cs="Times New Roman"/>
          <w:lang w:val="en-GB"/>
        </w:rPr>
        <w:t>ly</w:t>
      </w:r>
      <w:r w:rsidRPr="00985785">
        <w:rPr>
          <w:rFonts w:ascii="Times New Roman" w:hAnsi="Times New Roman" w:cs="Times New Roman"/>
          <w:lang w:val="en-GB"/>
        </w:rPr>
        <w:t xml:space="preserve"> needs to extract the word phrases from the HTML files. </w:t>
      </w:r>
      <w:r w:rsidR="00562808" w:rsidRPr="00985785">
        <w:rPr>
          <w:rFonts w:ascii="Times New Roman" w:hAnsi="Times New Roman" w:cs="Times New Roman"/>
          <w:lang w:val="en-GB"/>
        </w:rPr>
        <w:t xml:space="preserve">The methods used to implement this is same as the methods used for extracting independent single words. </w:t>
      </w:r>
      <w:r w:rsidR="009D5824" w:rsidRPr="00985785">
        <w:rPr>
          <w:rFonts w:ascii="Times New Roman" w:hAnsi="Times New Roman" w:cs="Times New Roman"/>
          <w:lang w:val="en-GB"/>
        </w:rPr>
        <w:t>However,</w:t>
      </w:r>
      <w:r w:rsidR="00ED317C" w:rsidRPr="00985785">
        <w:rPr>
          <w:rFonts w:ascii="Times New Roman" w:hAnsi="Times New Roman" w:cs="Times New Roman"/>
          <w:lang w:val="en-GB"/>
        </w:rPr>
        <w:t xml:space="preserve"> it is</w:t>
      </w:r>
      <w:r w:rsidR="009D5824" w:rsidRPr="00985785">
        <w:rPr>
          <w:rFonts w:ascii="Times New Roman" w:hAnsi="Times New Roman" w:cs="Times New Roman"/>
          <w:lang w:val="en-GB"/>
        </w:rPr>
        <w:t xml:space="preserve"> different </w:t>
      </w:r>
      <w:r w:rsidR="00ED317C" w:rsidRPr="00985785">
        <w:rPr>
          <w:rFonts w:ascii="Times New Roman" w:hAnsi="Times New Roman" w:cs="Times New Roman"/>
          <w:lang w:val="en-GB"/>
        </w:rPr>
        <w:t xml:space="preserve">that </w:t>
      </w:r>
      <w:r w:rsidR="009D5824" w:rsidRPr="00985785">
        <w:rPr>
          <w:rFonts w:ascii="Times New Roman" w:hAnsi="Times New Roman" w:cs="Times New Roman"/>
          <w:lang w:val="en-GB"/>
        </w:rPr>
        <w:t xml:space="preserve">the </w:t>
      </w:r>
      <w:r w:rsidR="00ED317C" w:rsidRPr="00985785">
        <w:rPr>
          <w:rFonts w:ascii="Times New Roman" w:hAnsi="Times New Roman" w:cs="Times New Roman"/>
          <w:lang w:val="en-GB"/>
        </w:rPr>
        <w:t>project</w:t>
      </w:r>
      <w:r w:rsidR="009D5824" w:rsidRPr="00985785">
        <w:rPr>
          <w:rFonts w:ascii="Times New Roman" w:hAnsi="Times New Roman" w:cs="Times New Roman"/>
          <w:lang w:val="en-GB"/>
        </w:rPr>
        <w:t xml:space="preserve"> extracted </w:t>
      </w:r>
      <w:r w:rsidR="00ED317C" w:rsidRPr="00985785">
        <w:rPr>
          <w:rFonts w:ascii="Times New Roman" w:hAnsi="Times New Roman" w:cs="Times New Roman"/>
          <w:lang w:val="en-GB"/>
        </w:rPr>
        <w:t xml:space="preserve">noun phrases by </w:t>
      </w:r>
      <w:r w:rsidR="009D5824" w:rsidRPr="00985785">
        <w:rPr>
          <w:rFonts w:ascii="Times New Roman" w:hAnsi="Times New Roman" w:cs="Times New Roman"/>
          <w:lang w:val="en-GB"/>
        </w:rPr>
        <w:t xml:space="preserve">using </w:t>
      </w:r>
      <w:proofErr w:type="spellStart"/>
      <w:r w:rsidR="008A29B9" w:rsidRPr="00985785">
        <w:rPr>
          <w:rFonts w:ascii="Times New Roman" w:hAnsi="Times New Roman" w:cs="Times New Roman"/>
          <w:lang w:val="en-GB"/>
        </w:rPr>
        <w:t>spaC</w:t>
      </w:r>
      <w:r w:rsidR="009D5824" w:rsidRPr="00985785">
        <w:rPr>
          <w:rFonts w:ascii="Times New Roman" w:hAnsi="Times New Roman" w:cs="Times New Roman"/>
          <w:lang w:val="en-GB"/>
        </w:rPr>
        <w:t>y</w:t>
      </w:r>
      <w:proofErr w:type="spellEnd"/>
      <w:r w:rsidR="008A29B9" w:rsidRPr="00985785">
        <w:rPr>
          <w:rFonts w:ascii="Times New Roman" w:hAnsi="Times New Roman" w:cs="Times New Roman"/>
          <w:lang w:val="en-GB"/>
        </w:rPr>
        <w:t xml:space="preserve"> which is an open source NLP toolkit</w:t>
      </w:r>
      <w:r w:rsidR="00B96C54" w:rsidRPr="00985785">
        <w:rPr>
          <w:rFonts w:ascii="Times New Roman" w:hAnsi="Times New Roman" w:cs="Times New Roman"/>
          <w:lang w:val="en-GB"/>
        </w:rPr>
        <w:t xml:space="preserve"> [39]</w:t>
      </w:r>
      <w:r w:rsidR="007C550F" w:rsidRPr="00985785">
        <w:rPr>
          <w:rFonts w:ascii="Times New Roman" w:hAnsi="Times New Roman" w:cs="Times New Roman"/>
          <w:lang w:val="en-GB"/>
        </w:rPr>
        <w:t xml:space="preserve"> and it has encapsulated method that can directly identify noun phrases</w:t>
      </w:r>
      <w:r w:rsidR="002168B9" w:rsidRPr="00985785">
        <w:rPr>
          <w:rFonts w:ascii="Times New Roman" w:hAnsi="Times New Roman" w:cs="Times New Roman"/>
          <w:lang w:val="en-GB"/>
        </w:rPr>
        <w:t xml:space="preserve"> in paragraphs or sentences</w:t>
      </w:r>
      <w:r w:rsidR="00ED317C" w:rsidRPr="00985785">
        <w:rPr>
          <w:rFonts w:ascii="Times New Roman" w:hAnsi="Times New Roman" w:cs="Times New Roman"/>
          <w:lang w:val="en-GB"/>
        </w:rPr>
        <w:t>. Besides, in terms</w:t>
      </w:r>
      <w:r w:rsidR="009D5824" w:rsidRPr="00985785">
        <w:rPr>
          <w:rFonts w:ascii="Times New Roman" w:hAnsi="Times New Roman" w:cs="Times New Roman"/>
          <w:lang w:val="en-GB"/>
        </w:rPr>
        <w:t xml:space="preserve"> </w:t>
      </w:r>
      <w:r w:rsidR="00ED317C" w:rsidRPr="00985785">
        <w:rPr>
          <w:rFonts w:ascii="Times New Roman" w:hAnsi="Times New Roman" w:cs="Times New Roman"/>
          <w:lang w:val="en-GB"/>
        </w:rPr>
        <w:t>of noun phrases, the project does not need to convert noun plural to singular.</w:t>
      </w:r>
      <w:r w:rsidR="008B518A" w:rsidRPr="00985785">
        <w:rPr>
          <w:rFonts w:ascii="Times New Roman" w:hAnsi="Times New Roman" w:cs="Times New Roman"/>
          <w:lang w:val="en-GB"/>
        </w:rPr>
        <w:t xml:space="preserve"> </w:t>
      </w:r>
      <w:r w:rsidR="00DA7D99" w:rsidRPr="00985785">
        <w:rPr>
          <w:rFonts w:ascii="Times New Roman" w:hAnsi="Times New Roman" w:cs="Times New Roman"/>
          <w:lang w:val="en-GB"/>
        </w:rPr>
        <w:t xml:space="preserve">Specifically, </w:t>
      </w:r>
      <w:r w:rsidR="009A69FF" w:rsidRPr="00985785">
        <w:rPr>
          <w:rFonts w:ascii="Times New Roman" w:hAnsi="Times New Roman" w:cs="Times New Roman"/>
          <w:lang w:val="en-GB"/>
        </w:rPr>
        <w:t xml:space="preserve">the project created a new script that was built on the original script which is used for extracting the independent words and </w:t>
      </w:r>
      <w:r w:rsidR="00C4643B" w:rsidRPr="00985785">
        <w:rPr>
          <w:rFonts w:ascii="Times New Roman" w:hAnsi="Times New Roman" w:cs="Times New Roman"/>
          <w:lang w:val="en-GB"/>
        </w:rPr>
        <w:t xml:space="preserve">the project </w:t>
      </w:r>
      <w:r w:rsidR="009A69FF" w:rsidRPr="00985785">
        <w:rPr>
          <w:rFonts w:ascii="Times New Roman" w:hAnsi="Times New Roman" w:cs="Times New Roman"/>
          <w:lang w:val="en-GB"/>
        </w:rPr>
        <w:t>made some changes to it</w:t>
      </w:r>
      <w:r w:rsidR="00F059B6" w:rsidRPr="00985785">
        <w:rPr>
          <w:rFonts w:ascii="Times New Roman" w:hAnsi="Times New Roman" w:cs="Times New Roman"/>
          <w:lang w:val="en-GB"/>
        </w:rPr>
        <w:t xml:space="preserve">. </w:t>
      </w:r>
      <w:r w:rsidR="00621F46" w:rsidRPr="00985785">
        <w:rPr>
          <w:rFonts w:ascii="Times New Roman" w:hAnsi="Times New Roman" w:cs="Times New Roman"/>
          <w:lang w:val="en-GB"/>
        </w:rPr>
        <w:t>After</w:t>
      </w:r>
      <w:r w:rsidR="00BF46BB" w:rsidRPr="00985785">
        <w:rPr>
          <w:rFonts w:ascii="Times New Roman" w:hAnsi="Times New Roman" w:cs="Times New Roman"/>
          <w:lang w:val="en-GB"/>
        </w:rPr>
        <w:t xml:space="preserve"> the </w:t>
      </w:r>
      <w:proofErr w:type="spellStart"/>
      <w:r w:rsidR="00BF46BB" w:rsidRPr="00985785">
        <w:rPr>
          <w:rFonts w:ascii="Times New Roman" w:hAnsi="Times New Roman" w:cs="Times New Roman"/>
          <w:lang w:val="en-GB"/>
        </w:rPr>
        <w:t>HTMLParser</w:t>
      </w:r>
      <w:proofErr w:type="spellEnd"/>
      <w:r w:rsidR="00BF46BB" w:rsidRPr="00985785">
        <w:rPr>
          <w:rFonts w:ascii="Times New Roman" w:hAnsi="Times New Roman" w:cs="Times New Roman"/>
          <w:lang w:val="en-GB"/>
        </w:rPr>
        <w:t xml:space="preserve"> recognized the contents of the HTML tag</w:t>
      </w:r>
      <w:r w:rsidR="00621F46" w:rsidRPr="00985785">
        <w:rPr>
          <w:rFonts w:ascii="Times New Roman" w:hAnsi="Times New Roman" w:cs="Times New Roman"/>
          <w:lang w:val="en-GB"/>
        </w:rPr>
        <w:t xml:space="preserve"> </w:t>
      </w:r>
      <w:r w:rsidR="00621F46" w:rsidRPr="00985785">
        <w:rPr>
          <w:rFonts w:ascii="Times New Roman" w:hAnsi="Times New Roman" w:cs="Times New Roman"/>
          <w:lang w:val="en-GB"/>
        </w:rPr>
        <w:t>and filtered special symbols</w:t>
      </w:r>
      <w:r w:rsidR="00A533E7" w:rsidRPr="00985785">
        <w:rPr>
          <w:rFonts w:ascii="Times New Roman" w:hAnsi="Times New Roman" w:cs="Times New Roman"/>
          <w:lang w:val="en-GB"/>
        </w:rPr>
        <w:t xml:space="preserve">, </w:t>
      </w:r>
      <w:r w:rsidR="00712338" w:rsidRPr="00985785">
        <w:rPr>
          <w:rFonts w:ascii="Times New Roman" w:hAnsi="Times New Roman" w:cs="Times New Roman"/>
          <w:lang w:val="en-GB"/>
        </w:rPr>
        <w:t xml:space="preserve">the project used the encapsulated </w:t>
      </w:r>
      <w:r w:rsidR="009E34E1" w:rsidRPr="00985785">
        <w:rPr>
          <w:rFonts w:ascii="Times New Roman" w:hAnsi="Times New Roman" w:cs="Times New Roman"/>
          <w:lang w:val="en-GB"/>
        </w:rPr>
        <w:t>method</w:t>
      </w:r>
      <w:r w:rsidR="00890C5C" w:rsidRPr="00985785">
        <w:rPr>
          <w:rFonts w:ascii="Times New Roman" w:hAnsi="Times New Roman" w:cs="Times New Roman"/>
          <w:lang w:val="en-GB"/>
        </w:rPr>
        <w:t xml:space="preserve"> </w:t>
      </w:r>
      <w:r w:rsidR="00712338" w:rsidRPr="00985785">
        <w:rPr>
          <w:rFonts w:ascii="Times New Roman" w:hAnsi="Times New Roman" w:cs="Times New Roman"/>
          <w:lang w:val="en-GB"/>
        </w:rPr>
        <w:t>to extract noun phrases.</w:t>
      </w:r>
      <w:r w:rsidR="00FF6AB2" w:rsidRPr="00985785">
        <w:rPr>
          <w:rFonts w:ascii="Times New Roman" w:hAnsi="Times New Roman" w:cs="Times New Roman"/>
          <w:lang w:val="en-GB"/>
        </w:rPr>
        <w:t xml:space="preserve"> </w:t>
      </w:r>
      <w:r w:rsidR="007E4610" w:rsidRPr="00985785">
        <w:rPr>
          <w:rFonts w:ascii="Times New Roman" w:hAnsi="Times New Roman" w:cs="Times New Roman"/>
          <w:lang w:val="en-GB"/>
        </w:rPr>
        <w:t xml:space="preserve">However, the project found that the noun phrase extracted by </w:t>
      </w:r>
      <w:proofErr w:type="spellStart"/>
      <w:r w:rsidR="007E4610" w:rsidRPr="00985785">
        <w:rPr>
          <w:rFonts w:ascii="Times New Roman" w:hAnsi="Times New Roman" w:cs="Times New Roman"/>
          <w:lang w:val="en-GB"/>
        </w:rPr>
        <w:t>spaCy</w:t>
      </w:r>
      <w:proofErr w:type="spellEnd"/>
      <w:r w:rsidR="007E4610" w:rsidRPr="00985785">
        <w:rPr>
          <w:rFonts w:ascii="Times New Roman" w:hAnsi="Times New Roman" w:cs="Times New Roman"/>
          <w:lang w:val="en-GB"/>
        </w:rPr>
        <w:t xml:space="preserve"> sometimes contained some verbs and adjectives. As a consequence, the project continues to use the part of speech recognition method in </w:t>
      </w:r>
      <w:proofErr w:type="spellStart"/>
      <w:r w:rsidR="007E4610" w:rsidRPr="00985785">
        <w:rPr>
          <w:rFonts w:ascii="Times New Roman" w:hAnsi="Times New Roman" w:cs="Times New Roman"/>
          <w:lang w:val="en-GB"/>
        </w:rPr>
        <w:t>spaCy</w:t>
      </w:r>
      <w:proofErr w:type="spellEnd"/>
      <w:r w:rsidR="007E4610" w:rsidRPr="00985785">
        <w:rPr>
          <w:rFonts w:ascii="Times New Roman" w:hAnsi="Times New Roman" w:cs="Times New Roman"/>
          <w:lang w:val="en-GB"/>
        </w:rPr>
        <w:t xml:space="preserve"> to filter verbs and adjectives in noun phrases in this step.</w:t>
      </w:r>
      <w:r w:rsidR="00554DF3" w:rsidRPr="00985785">
        <w:rPr>
          <w:rFonts w:ascii="Times New Roman" w:hAnsi="Times New Roman" w:cs="Times New Roman"/>
          <w:lang w:val="en-GB"/>
        </w:rPr>
        <w:t xml:space="preserve"> The noun phrases generated by the script contain both noun phrases</w:t>
      </w:r>
      <w:r w:rsidR="007E4610" w:rsidRPr="00985785">
        <w:rPr>
          <w:rFonts w:ascii="Times New Roman" w:hAnsi="Times New Roman" w:cs="Times New Roman"/>
          <w:lang w:val="en-GB"/>
        </w:rPr>
        <w:t xml:space="preserve"> </w:t>
      </w:r>
      <w:r w:rsidR="00554DF3" w:rsidRPr="00985785">
        <w:rPr>
          <w:rFonts w:ascii="Times New Roman" w:hAnsi="Times New Roman" w:cs="Times New Roman"/>
          <w:lang w:val="en-GB"/>
        </w:rPr>
        <w:t xml:space="preserve">and independent words, because some of the HTML tag content is an independent word. </w:t>
      </w:r>
      <w:r w:rsidR="00613ECC" w:rsidRPr="00985785">
        <w:rPr>
          <w:rFonts w:ascii="Times New Roman" w:hAnsi="Times New Roman" w:cs="Times New Roman"/>
          <w:lang w:val="en-GB"/>
        </w:rPr>
        <w:t>Next</w:t>
      </w:r>
      <w:r w:rsidR="001E3946" w:rsidRPr="00985785">
        <w:rPr>
          <w:rFonts w:ascii="Times New Roman" w:hAnsi="Times New Roman" w:cs="Times New Roman"/>
          <w:lang w:val="en-GB"/>
        </w:rPr>
        <w:t xml:space="preserve">, the project uses the same steps as the independent word to generate regional results. </w:t>
      </w:r>
      <w:r w:rsidR="00C70AA0" w:rsidRPr="00985785">
        <w:rPr>
          <w:rFonts w:ascii="Times New Roman" w:hAnsi="Times New Roman" w:cs="Times New Roman"/>
          <w:lang w:val="en-GB"/>
        </w:rPr>
        <w:t xml:space="preserve">It is worth to mention that when generating the noun phrase training </w:t>
      </w:r>
      <w:r w:rsidR="00606BED" w:rsidRPr="00985785">
        <w:rPr>
          <w:rFonts w:ascii="Times New Roman" w:hAnsi="Times New Roman" w:cs="Times New Roman"/>
          <w:lang w:val="en-GB"/>
        </w:rPr>
        <w:t>data</w:t>
      </w:r>
      <w:r w:rsidR="00C70AA0" w:rsidRPr="00985785">
        <w:rPr>
          <w:rFonts w:ascii="Times New Roman" w:hAnsi="Times New Roman" w:cs="Times New Roman"/>
          <w:lang w:val="en-GB"/>
        </w:rPr>
        <w:t>set, the project referred to the result of the independent words. This means</w:t>
      </w:r>
      <w:r w:rsidR="0043496A" w:rsidRPr="00985785">
        <w:rPr>
          <w:rFonts w:ascii="Times New Roman" w:hAnsi="Times New Roman" w:cs="Times New Roman"/>
          <w:lang w:val="en-GB"/>
        </w:rPr>
        <w:t xml:space="preserve"> </w:t>
      </w:r>
      <w:r w:rsidR="00404C09" w:rsidRPr="00985785">
        <w:rPr>
          <w:rFonts w:ascii="Times New Roman" w:hAnsi="Times New Roman" w:cs="Times New Roman"/>
          <w:lang w:val="en-GB"/>
        </w:rPr>
        <w:t xml:space="preserve">the project priority found regional noun phrases from </w:t>
      </w:r>
      <w:r w:rsidR="003D2EB2" w:rsidRPr="00985785">
        <w:rPr>
          <w:rFonts w:ascii="Times New Roman" w:hAnsi="Times New Roman" w:cs="Times New Roman"/>
          <w:lang w:val="en-GB"/>
        </w:rPr>
        <w:t xml:space="preserve">phrases </w:t>
      </w:r>
      <w:r w:rsidR="00404C09" w:rsidRPr="00985785">
        <w:rPr>
          <w:rFonts w:ascii="Times New Roman" w:hAnsi="Times New Roman" w:cs="Times New Roman"/>
          <w:lang w:val="en-GB"/>
        </w:rPr>
        <w:t>which</w:t>
      </w:r>
      <w:r w:rsidR="003D2EB2" w:rsidRPr="00985785">
        <w:rPr>
          <w:rFonts w:ascii="Times New Roman" w:hAnsi="Times New Roman" w:cs="Times New Roman"/>
          <w:lang w:val="en-GB"/>
        </w:rPr>
        <w:t xml:space="preserve"> contain regional words </w:t>
      </w:r>
      <w:r w:rsidR="00700AF6" w:rsidRPr="00985785">
        <w:rPr>
          <w:rFonts w:ascii="Times New Roman" w:hAnsi="Times New Roman" w:cs="Times New Roman"/>
          <w:lang w:val="en-GB"/>
        </w:rPr>
        <w:t>such as ‘</w:t>
      </w:r>
      <w:r w:rsidR="00ED131C" w:rsidRPr="00985785">
        <w:rPr>
          <w:rFonts w:ascii="Times New Roman" w:eastAsiaTheme="minorEastAsia" w:hAnsi="Times New Roman" w:cs="Times New Roman"/>
          <w:bCs/>
          <w:color w:val="000000"/>
        </w:rPr>
        <w:t xml:space="preserve">diet </w:t>
      </w:r>
      <w:proofErr w:type="spellStart"/>
      <w:r w:rsidR="00ED131C" w:rsidRPr="00985785">
        <w:rPr>
          <w:rFonts w:ascii="Times New Roman" w:eastAsiaTheme="minorEastAsia" w:hAnsi="Times New Roman" w:cs="Times New Roman"/>
          <w:bCs/>
          <w:color w:val="000000"/>
        </w:rPr>
        <w:t>bru</w:t>
      </w:r>
      <w:proofErr w:type="spellEnd"/>
      <w:r w:rsidR="00700AF6" w:rsidRPr="00985785">
        <w:rPr>
          <w:rFonts w:ascii="Times New Roman" w:hAnsi="Times New Roman" w:cs="Times New Roman"/>
          <w:lang w:val="en-GB"/>
        </w:rPr>
        <w:t>’ and ‘</w:t>
      </w:r>
      <w:r w:rsidR="00ED131C" w:rsidRPr="00985785">
        <w:rPr>
          <w:rFonts w:ascii="Times New Roman" w:hAnsi="Times New Roman" w:cs="Times New Roman"/>
          <w:bCs/>
          <w:color w:val="000000"/>
        </w:rPr>
        <w:t>vegetable pakora</w:t>
      </w:r>
      <w:r w:rsidR="00404C09" w:rsidRPr="00985785">
        <w:rPr>
          <w:rFonts w:ascii="Times New Roman" w:hAnsi="Times New Roman" w:cs="Times New Roman"/>
          <w:lang w:val="en-GB"/>
        </w:rPr>
        <w:t xml:space="preserve">’, because these noun phrases are more likely to be regional. </w:t>
      </w:r>
      <w:r w:rsidR="00B7066F" w:rsidRPr="00985785">
        <w:rPr>
          <w:rFonts w:ascii="Times New Roman" w:hAnsi="Times New Roman" w:cs="Times New Roman"/>
          <w:lang w:val="en-GB"/>
        </w:rPr>
        <w:t>In addition, the project also used geography map visualisation results and trends graph to verify regionality of above noun phrases.</w:t>
      </w:r>
      <w:r w:rsidR="00606BED" w:rsidRPr="00985785">
        <w:rPr>
          <w:rFonts w:ascii="Times New Roman" w:hAnsi="Times New Roman" w:cs="Times New Roman"/>
          <w:lang w:val="en-GB"/>
        </w:rPr>
        <w:t xml:space="preserve"> After the project was ready for the training set, the project firstly used ‘</w:t>
      </w:r>
      <w:r w:rsidR="0069447D" w:rsidRPr="00985785">
        <w:rPr>
          <w:rFonts w:ascii="Times New Roman" w:hAnsi="Times New Roman" w:cs="Times New Roman"/>
          <w:lang w:val="en-GB"/>
        </w:rPr>
        <w:t>proportion</w:t>
      </w:r>
      <w:r w:rsidR="00606BED" w:rsidRPr="00985785">
        <w:rPr>
          <w:rFonts w:ascii="Times New Roman" w:hAnsi="Times New Roman" w:cs="Times New Roman"/>
          <w:lang w:val="en-GB"/>
        </w:rPr>
        <w:t>’</w:t>
      </w:r>
      <w:r w:rsidR="0069447D" w:rsidRPr="00985785">
        <w:rPr>
          <w:rFonts w:ascii="Times New Roman" w:hAnsi="Times New Roman" w:cs="Times New Roman"/>
          <w:lang w:val="en-GB"/>
        </w:rPr>
        <w:t xml:space="preserve">, ‘ratio’, ‘average distance’, ‘shop number’ and ‘city number’ as features to generate </w:t>
      </w:r>
      <w:r w:rsidR="00E17A1F" w:rsidRPr="00985785">
        <w:rPr>
          <w:rFonts w:ascii="Times New Roman" w:hAnsi="Times New Roman" w:cs="Times New Roman"/>
          <w:lang w:val="en-GB"/>
        </w:rPr>
        <w:t xml:space="preserve">a </w:t>
      </w:r>
      <w:r w:rsidR="0069447D" w:rsidRPr="00985785">
        <w:rPr>
          <w:rFonts w:ascii="Times New Roman" w:hAnsi="Times New Roman" w:cs="Times New Roman"/>
          <w:lang w:val="en-GB"/>
        </w:rPr>
        <w:t>decision tree</w:t>
      </w:r>
      <w:r w:rsidR="00E17A1F" w:rsidRPr="00985785">
        <w:rPr>
          <w:rFonts w:ascii="Times New Roman" w:hAnsi="Times New Roman" w:cs="Times New Roman"/>
          <w:lang w:val="en-GB"/>
        </w:rPr>
        <w:t>. After discovering the ‘city number’ was also useless for noun phrase classification (detail in 6.1.2), the project used ‘proportion’, ‘ratio’ and ‘average distance’</w:t>
      </w:r>
      <w:r w:rsidR="0069447D" w:rsidRPr="00985785">
        <w:rPr>
          <w:rFonts w:ascii="Times New Roman" w:hAnsi="Times New Roman" w:cs="Times New Roman"/>
          <w:lang w:val="en-GB"/>
        </w:rPr>
        <w:t xml:space="preserve"> </w:t>
      </w:r>
      <w:r w:rsidR="00E17A1F" w:rsidRPr="00985785">
        <w:rPr>
          <w:rFonts w:ascii="Times New Roman" w:hAnsi="Times New Roman" w:cs="Times New Roman"/>
          <w:lang w:val="en-GB"/>
        </w:rPr>
        <w:t>features to obtain the logistic regression results.</w:t>
      </w:r>
    </w:p>
    <w:p w14:paraId="46C6303C" w14:textId="31B7A346"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decision tree findings</w:t>
      </w:r>
    </w:p>
    <w:p w14:paraId="6CFF911D" w14:textId="060294B6" w:rsidR="006459FB" w:rsidRPr="00985785" w:rsidRDefault="006459FB" w:rsidP="006459FB">
      <w:pPr>
        <w:jc w:val="both"/>
        <w:rPr>
          <w:rFonts w:ascii="Times New Roman" w:hAnsi="Times New Roman" w:cs="Times New Roman"/>
          <w:lang w:val="en-GB" w:eastAsia="en-US"/>
        </w:rPr>
      </w:pPr>
      <w:r w:rsidRPr="00985785">
        <w:rPr>
          <w:rFonts w:ascii="Times New Roman" w:hAnsi="Times New Roman" w:cs="Times New Roman"/>
          <w:lang w:val="en-GB" w:eastAsia="en-US"/>
        </w:rPr>
        <w:lastRenderedPageBreak/>
        <w:t>The following graph is the result of noun phrase decision tree, which used Cart algorithm.</w:t>
      </w:r>
    </w:p>
    <w:p w14:paraId="3371DCB0" w14:textId="0F1DF47D" w:rsidR="002776FE" w:rsidRPr="00985785" w:rsidRDefault="0069447D" w:rsidP="006459FB">
      <w:pPr>
        <w:jc w:val="center"/>
        <w:rPr>
          <w:rFonts w:ascii="Times New Roman" w:eastAsia="Hiragino Sans GB W3" w:hAnsi="Times New Roman" w:cs="Times New Roman"/>
          <w:lang w:val="en-GB" w:eastAsia="en-US"/>
        </w:rPr>
      </w:pPr>
      <w:r w:rsidRPr="00985785">
        <w:rPr>
          <w:rFonts w:ascii="Times New Roman" w:hAnsi="Times New Roman" w:cs="Times New Roman"/>
          <w:b/>
          <w:noProof/>
          <w:lang w:val="en-GB"/>
        </w:rPr>
        <w:drawing>
          <wp:inline distT="0" distB="0" distL="0" distR="0" wp14:anchorId="452FB4D0" wp14:editId="5238711E">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0B390780" w14:textId="1839E925" w:rsidR="0069447D" w:rsidRPr="00985785" w:rsidRDefault="006459FB" w:rsidP="006459FB">
      <w:pPr>
        <w:jc w:val="center"/>
        <w:rPr>
          <w:rFonts w:ascii="Times New Roman" w:eastAsia="Hiragino Sans GB W3" w:hAnsi="Times New Roman" w:cs="Times New Roman"/>
          <w:b/>
          <w:lang w:val="en-GB" w:eastAsia="en-US"/>
        </w:rPr>
      </w:pPr>
      <w:r w:rsidRPr="00985785">
        <w:rPr>
          <w:rFonts w:ascii="Times New Roman" w:eastAsia="Hiragino Sans GB W3" w:hAnsi="Times New Roman" w:cs="Times New Roman"/>
          <w:b/>
          <w:lang w:val="en-GB" w:eastAsia="en-US"/>
        </w:rPr>
        <w:t>Figure 1: Noun phrase decision tree</w:t>
      </w:r>
    </w:p>
    <w:p w14:paraId="00B1DE9A" w14:textId="7EF952ED" w:rsidR="006459FB" w:rsidRPr="00985785" w:rsidRDefault="00520B25" w:rsidP="00520B25">
      <w:pPr>
        <w:jc w:val="both"/>
        <w:rPr>
          <w:rFonts w:ascii="Times New Roman" w:eastAsia="Hiragino Sans GB W3" w:hAnsi="Times New Roman" w:cs="Times New Roman"/>
          <w:b/>
          <w:lang w:val="en-GB" w:eastAsia="en-US"/>
        </w:rPr>
      </w:pPr>
      <w:r w:rsidRPr="00985785">
        <w:rPr>
          <w:rFonts w:ascii="Times New Roman" w:hAnsi="Times New Roman" w:cs="Times New Roman"/>
          <w:bCs/>
          <w:color w:val="000000"/>
          <w:lang w:val="en-GB"/>
        </w:rPr>
        <w:t xml:space="preserve">There are </w:t>
      </w:r>
      <w:r w:rsidRPr="00985785">
        <w:rPr>
          <w:rFonts w:ascii="Times New Roman" w:eastAsiaTheme="minorEastAsia" w:hAnsi="Times New Roman" w:cs="Times New Roman"/>
          <w:bCs/>
          <w:color w:val="000000"/>
        </w:rPr>
        <w:t>53</w:t>
      </w:r>
      <w:r w:rsidRPr="00985785">
        <w:rPr>
          <w:rFonts w:ascii="Times New Roman" w:hAnsi="Times New Roman" w:cs="Times New Roman"/>
          <w:bCs/>
          <w:color w:val="000000"/>
          <w:lang w:val="en-GB"/>
        </w:rPr>
        <w:t xml:space="preserve"> noun phrases were judged as regional phrases (</w:t>
      </w:r>
      <w:r w:rsidRPr="00985785">
        <w:rPr>
          <w:rFonts w:ascii="Times New Roman" w:eastAsiaTheme="minorEastAsia" w:hAnsi="Times New Roman" w:cs="Times New Roman"/>
          <w:bCs/>
          <w:color w:val="000000"/>
        </w:rPr>
        <w:t xml:space="preserve">kidney pie, rice, pop, mince, cod roe, pasties, pasty, haggis, fish chips, cookies, pakora, supper, vegetable pakora, </w:t>
      </w:r>
      <w:proofErr w:type="spellStart"/>
      <w:r w:rsidRPr="00985785">
        <w:rPr>
          <w:rFonts w:ascii="Times New Roman" w:eastAsiaTheme="minorEastAsia" w:hAnsi="Times New Roman" w:cs="Times New Roman"/>
          <w:bCs/>
          <w:color w:val="000000"/>
        </w:rPr>
        <w:t>funghi</w:t>
      </w:r>
      <w:proofErr w:type="spellEnd"/>
      <w:r w:rsidRPr="00985785">
        <w:rPr>
          <w:rFonts w:ascii="Times New Roman" w:eastAsiaTheme="minorEastAsia" w:hAnsi="Times New Roman" w:cs="Times New Roman"/>
          <w:bCs/>
          <w:color w:val="000000"/>
        </w:rPr>
        <w:t xml:space="preserve">, chicken meat,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ale, inferno, naan, hamburger, chip roll, pie supper, cheese tomato, pizza supper, pudding supper, macaroni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chicken breast supper, chip shop takeaway order, suey roll, diet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roe, diet coke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chicken leg supper, pineapple ring, pizza crunch, hamburger supper</w:t>
      </w:r>
      <w:r w:rsidRPr="00985785">
        <w:rPr>
          <w:rFonts w:ascii="Times New Roman" w:hAnsi="Times New Roman" w:cs="Times New Roman"/>
          <w:bCs/>
          <w:color w:val="000000"/>
          <w:lang w:val="en-GB"/>
        </w:rPr>
        <w:t>).</w:t>
      </w:r>
    </w:p>
    <w:p w14:paraId="286485E8" w14:textId="267FB4D8" w:rsidR="002776FE" w:rsidRPr="00985785" w:rsidRDefault="002776FE"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decision tree evaluation</w:t>
      </w:r>
    </w:p>
    <w:p w14:paraId="3A71093D" w14:textId="3386FD48" w:rsidR="00730C28" w:rsidRPr="00985785" w:rsidRDefault="00133FB5" w:rsidP="00133FB5">
      <w:pPr>
        <w:jc w:val="both"/>
        <w:rPr>
          <w:rFonts w:ascii="Times New Roman" w:eastAsiaTheme="minorEastAsia" w:hAnsi="Times New Roman" w:cs="Times New Roman"/>
          <w:bCs/>
          <w:color w:val="000000"/>
        </w:rPr>
      </w:pPr>
      <w:r w:rsidRPr="00985785">
        <w:rPr>
          <w:rFonts w:ascii="Times New Roman" w:hAnsi="Times New Roman" w:cs="Times New Roman"/>
          <w:lang w:val="en-GB"/>
        </w:rPr>
        <w:t>According to the results of the noun phrase, some phrases such as ‘</w:t>
      </w:r>
      <w:r w:rsidRPr="00985785">
        <w:rPr>
          <w:rFonts w:ascii="Times New Roman" w:eastAsiaTheme="minorEastAsia" w:hAnsi="Times New Roman" w:cs="Times New Roman"/>
          <w:bCs/>
          <w:color w:val="000000"/>
        </w:rPr>
        <w:t>vegetable pakora</w:t>
      </w:r>
      <w:r w:rsidRPr="00985785">
        <w:rPr>
          <w:rFonts w:ascii="Times New Roman" w:hAnsi="Times New Roman" w:cs="Times New Roman"/>
          <w:lang w:val="en-GB"/>
        </w:rPr>
        <w:t xml:space="preserve">’ and ‘cod roe’ appeared in the </w:t>
      </w:r>
      <w:r w:rsidR="008533DC" w:rsidRPr="00985785">
        <w:rPr>
          <w:rFonts w:ascii="Times New Roman" w:hAnsi="Times New Roman" w:cs="Times New Roman"/>
          <w:lang w:val="en-GB"/>
        </w:rPr>
        <w:t xml:space="preserve">appearing </w:t>
      </w:r>
      <w:r w:rsidRPr="00985785">
        <w:rPr>
          <w:rFonts w:ascii="Times New Roman" w:hAnsi="Times New Roman" w:cs="Times New Roman"/>
          <w:lang w:val="en-GB"/>
        </w:rPr>
        <w:t xml:space="preserve">context of the </w:t>
      </w:r>
      <w:r w:rsidR="00F542FA" w:rsidRPr="00985785">
        <w:rPr>
          <w:rFonts w:ascii="Times New Roman" w:hAnsi="Times New Roman" w:cs="Times New Roman"/>
          <w:lang w:val="en-GB"/>
        </w:rPr>
        <w:t>independent</w:t>
      </w:r>
      <w:r w:rsidRPr="00985785">
        <w:rPr>
          <w:rFonts w:ascii="Times New Roman" w:hAnsi="Times New Roman" w:cs="Times New Roman"/>
          <w:lang w:val="en-GB"/>
        </w:rPr>
        <w:t xml:space="preserve"> </w:t>
      </w:r>
      <w:r w:rsidR="00F542FA" w:rsidRPr="00985785">
        <w:rPr>
          <w:rFonts w:ascii="Times New Roman" w:hAnsi="Times New Roman" w:cs="Times New Roman"/>
          <w:lang w:val="en-GB"/>
        </w:rPr>
        <w:t xml:space="preserve">regional </w:t>
      </w:r>
      <w:r w:rsidRPr="00985785">
        <w:rPr>
          <w:rFonts w:ascii="Times New Roman" w:hAnsi="Times New Roman" w:cs="Times New Roman"/>
          <w:lang w:val="en-GB"/>
        </w:rPr>
        <w:t>word</w:t>
      </w:r>
      <w:r w:rsidR="008533DC" w:rsidRPr="00985785">
        <w:rPr>
          <w:rFonts w:ascii="Times New Roman" w:hAnsi="Times New Roman" w:cs="Times New Roman"/>
          <w:lang w:val="en-GB"/>
        </w:rPr>
        <w:t>s</w:t>
      </w:r>
      <w:r w:rsidRPr="00985785">
        <w:rPr>
          <w:rFonts w:ascii="Times New Roman" w:hAnsi="Times New Roman" w:cs="Times New Roman"/>
          <w:lang w:val="en-GB"/>
        </w:rPr>
        <w:t xml:space="preserve">. However, some words such as ‘rock’ and ‘skate’ appeared in the </w:t>
      </w:r>
      <w:r w:rsidR="008533DC" w:rsidRPr="00985785">
        <w:rPr>
          <w:rFonts w:ascii="Times New Roman" w:hAnsi="Times New Roman" w:cs="Times New Roman"/>
          <w:lang w:val="en-GB"/>
        </w:rPr>
        <w:t>results of independent word</w:t>
      </w:r>
      <w:r w:rsidR="00C16D71" w:rsidRPr="00985785">
        <w:rPr>
          <w:rFonts w:ascii="Times New Roman" w:hAnsi="Times New Roman" w:cs="Times New Roman"/>
          <w:lang w:val="en-GB"/>
        </w:rPr>
        <w:t xml:space="preserve"> were</w:t>
      </w:r>
      <w:r w:rsidRPr="00985785">
        <w:rPr>
          <w:rFonts w:ascii="Times New Roman" w:hAnsi="Times New Roman" w:cs="Times New Roman"/>
          <w:lang w:val="en-GB"/>
        </w:rPr>
        <w:t xml:space="preserve"> not exited in </w:t>
      </w:r>
      <w:r w:rsidR="008533DC" w:rsidRPr="00985785">
        <w:rPr>
          <w:rFonts w:ascii="Times New Roman" w:hAnsi="Times New Roman" w:cs="Times New Roman"/>
          <w:lang w:val="en-GB"/>
        </w:rPr>
        <w:t xml:space="preserve">above </w:t>
      </w:r>
      <w:r w:rsidRPr="00985785">
        <w:rPr>
          <w:rFonts w:ascii="Times New Roman" w:hAnsi="Times New Roman" w:cs="Times New Roman"/>
          <w:lang w:val="en-GB"/>
        </w:rPr>
        <w:t>noun phrase</w:t>
      </w:r>
      <w:r w:rsidR="008533DC" w:rsidRPr="00985785">
        <w:rPr>
          <w:rFonts w:ascii="Times New Roman" w:hAnsi="Times New Roman" w:cs="Times New Roman"/>
          <w:lang w:val="en-GB"/>
        </w:rPr>
        <w:t>s</w:t>
      </w:r>
      <w:r w:rsidRPr="00985785">
        <w:rPr>
          <w:rFonts w:ascii="Times New Roman" w:hAnsi="Times New Roman" w:cs="Times New Roman"/>
          <w:lang w:val="en-GB"/>
        </w:rPr>
        <w:t xml:space="preserve">. </w:t>
      </w:r>
      <w:r w:rsidR="001212CA" w:rsidRPr="00985785">
        <w:rPr>
          <w:rFonts w:ascii="Times New Roman" w:hAnsi="Times New Roman" w:cs="Times New Roman"/>
          <w:lang w:val="en-GB"/>
        </w:rPr>
        <w:t>This is because</w:t>
      </w:r>
      <w:r w:rsidR="000B470A" w:rsidRPr="00985785">
        <w:rPr>
          <w:rFonts w:ascii="Times New Roman" w:hAnsi="Times New Roman" w:cs="Times New Roman"/>
          <w:lang w:val="en-GB"/>
        </w:rPr>
        <w:t xml:space="preserve"> there are many types of phrases that appear with these </w:t>
      </w:r>
      <w:r w:rsidR="00553A4E" w:rsidRPr="00985785">
        <w:rPr>
          <w:rFonts w:ascii="Times New Roman" w:hAnsi="Times New Roman" w:cs="Times New Roman"/>
          <w:lang w:val="en-GB"/>
        </w:rPr>
        <w:t xml:space="preserve">independent </w:t>
      </w:r>
      <w:r w:rsidR="000B470A" w:rsidRPr="00985785">
        <w:rPr>
          <w:rFonts w:ascii="Times New Roman" w:hAnsi="Times New Roman" w:cs="Times New Roman"/>
          <w:lang w:val="en-GB"/>
        </w:rPr>
        <w:t xml:space="preserve">words, and </w:t>
      </w:r>
      <w:r w:rsidR="007228E3" w:rsidRPr="00985785">
        <w:rPr>
          <w:rFonts w:ascii="Times New Roman" w:hAnsi="Times New Roman" w:cs="Times New Roman"/>
          <w:lang w:val="en-GB"/>
        </w:rPr>
        <w:t xml:space="preserve">the number of shops of </w:t>
      </w:r>
      <w:r w:rsidR="000B470A" w:rsidRPr="00985785">
        <w:rPr>
          <w:rFonts w:ascii="Times New Roman" w:hAnsi="Times New Roman" w:cs="Times New Roman"/>
          <w:lang w:val="en-GB"/>
        </w:rPr>
        <w:t xml:space="preserve">each noun phrase </w:t>
      </w:r>
      <w:r w:rsidR="007228E3" w:rsidRPr="00985785">
        <w:rPr>
          <w:rFonts w:ascii="Times New Roman" w:hAnsi="Times New Roman" w:cs="Times New Roman"/>
          <w:lang w:val="en-GB"/>
        </w:rPr>
        <w:t>less</w:t>
      </w:r>
      <w:r w:rsidR="000B470A" w:rsidRPr="00985785">
        <w:rPr>
          <w:rFonts w:ascii="Times New Roman" w:hAnsi="Times New Roman" w:cs="Times New Roman"/>
          <w:lang w:val="en-GB"/>
        </w:rPr>
        <w:t xml:space="preserve"> than </w:t>
      </w:r>
      <w:r w:rsidR="006F7A61" w:rsidRPr="00985785">
        <w:rPr>
          <w:rFonts w:ascii="Times New Roman" w:hAnsi="Times New Roman" w:cs="Times New Roman"/>
          <w:lang w:val="en-GB"/>
        </w:rPr>
        <w:t xml:space="preserve">ten </w:t>
      </w:r>
      <w:r w:rsidR="001C2043" w:rsidRPr="00985785">
        <w:rPr>
          <w:rFonts w:ascii="Times New Roman" w:hAnsi="Times New Roman" w:cs="Times New Roman"/>
          <w:lang w:val="en-GB"/>
        </w:rPr>
        <w:t>shops</w:t>
      </w:r>
      <w:r w:rsidR="000B470A" w:rsidRPr="00985785">
        <w:rPr>
          <w:rFonts w:ascii="Times New Roman" w:hAnsi="Times New Roman" w:cs="Times New Roman"/>
          <w:lang w:val="en-GB"/>
        </w:rPr>
        <w:t>.</w:t>
      </w:r>
      <w:r w:rsidR="001212CA" w:rsidRPr="00985785">
        <w:rPr>
          <w:rFonts w:ascii="Times New Roman" w:hAnsi="Times New Roman" w:cs="Times New Roman"/>
          <w:lang w:val="en-GB"/>
        </w:rPr>
        <w:t xml:space="preserve"> </w:t>
      </w:r>
      <w:r w:rsidR="00553A4E" w:rsidRPr="00985785">
        <w:rPr>
          <w:rFonts w:ascii="Times New Roman" w:hAnsi="Times New Roman" w:cs="Times New Roman"/>
          <w:lang w:val="en-GB"/>
        </w:rPr>
        <w:t xml:space="preserve">Thus, these phrases </w:t>
      </w:r>
      <w:r w:rsidR="00A975C9" w:rsidRPr="00985785">
        <w:rPr>
          <w:rFonts w:ascii="Times New Roman" w:hAnsi="Times New Roman" w:cs="Times New Roman"/>
          <w:lang w:val="en-GB"/>
        </w:rPr>
        <w:t>were</w:t>
      </w:r>
      <w:r w:rsidR="00553A4E" w:rsidRPr="00985785">
        <w:rPr>
          <w:rFonts w:ascii="Times New Roman" w:hAnsi="Times New Roman" w:cs="Times New Roman"/>
          <w:lang w:val="en-GB"/>
        </w:rPr>
        <w:t xml:space="preserve"> </w:t>
      </w:r>
      <w:r w:rsidR="00A975C9" w:rsidRPr="00985785">
        <w:rPr>
          <w:rFonts w:ascii="Times New Roman" w:hAnsi="Times New Roman" w:cs="Times New Roman"/>
          <w:lang w:val="en-GB"/>
        </w:rPr>
        <w:t>classified</w:t>
      </w:r>
      <w:r w:rsidR="00553A4E" w:rsidRPr="00985785">
        <w:rPr>
          <w:rFonts w:ascii="Times New Roman" w:hAnsi="Times New Roman" w:cs="Times New Roman"/>
          <w:lang w:val="en-GB"/>
        </w:rPr>
        <w:t xml:space="preserve"> into non-regional phrases. </w:t>
      </w:r>
      <w:r w:rsidR="007228E3" w:rsidRPr="00985785">
        <w:rPr>
          <w:rFonts w:ascii="Times New Roman" w:hAnsi="Times New Roman" w:cs="Times New Roman"/>
          <w:lang w:val="en-GB"/>
        </w:rPr>
        <w:t>For example,</w:t>
      </w:r>
      <w:r w:rsidRPr="00985785">
        <w:rPr>
          <w:rFonts w:ascii="Times New Roman" w:hAnsi="Times New Roman" w:cs="Times New Roman"/>
          <w:lang w:val="en-GB"/>
        </w:rPr>
        <w:t xml:space="preserve"> </w:t>
      </w:r>
      <w:r w:rsidR="00766748" w:rsidRPr="00985785">
        <w:rPr>
          <w:rFonts w:ascii="Times New Roman" w:hAnsi="Times New Roman" w:cs="Times New Roman"/>
          <w:lang w:val="en-GB"/>
        </w:rPr>
        <w:t>‘rock’ appeared</w:t>
      </w:r>
      <w:r w:rsidRPr="00985785">
        <w:rPr>
          <w:rFonts w:ascii="Times New Roman" w:hAnsi="Times New Roman" w:cs="Times New Roman"/>
          <w:lang w:val="en-GB"/>
        </w:rPr>
        <w:t xml:space="preserve"> in </w:t>
      </w:r>
      <w:r w:rsidR="00766748" w:rsidRPr="00985785">
        <w:rPr>
          <w:rFonts w:ascii="Times New Roman" w:hAnsi="Times New Roman" w:cs="Times New Roman"/>
          <w:lang w:val="en-GB"/>
        </w:rPr>
        <w:t>the results of independent</w:t>
      </w:r>
      <w:r w:rsidRPr="00985785">
        <w:rPr>
          <w:rFonts w:ascii="Times New Roman" w:hAnsi="Times New Roman" w:cs="Times New Roman"/>
          <w:lang w:val="en-GB"/>
        </w:rPr>
        <w:t xml:space="preserve"> word and </w:t>
      </w:r>
      <w:r w:rsidR="003712A4" w:rsidRPr="00985785">
        <w:rPr>
          <w:rFonts w:ascii="Times New Roman" w:hAnsi="Times New Roman" w:cs="Times New Roman"/>
          <w:lang w:val="en-GB"/>
        </w:rPr>
        <w:t>often used as ‘rock eel’</w:t>
      </w:r>
      <w:r w:rsidRPr="00985785">
        <w:rPr>
          <w:rFonts w:ascii="Times New Roman" w:hAnsi="Times New Roman" w:cs="Times New Roman"/>
          <w:lang w:val="en-GB"/>
        </w:rPr>
        <w:t xml:space="preserve">, but </w:t>
      </w:r>
      <w:r w:rsidR="003712A4" w:rsidRPr="00985785">
        <w:rPr>
          <w:rFonts w:ascii="Times New Roman" w:hAnsi="Times New Roman" w:cs="Times New Roman"/>
          <w:lang w:val="en-GB"/>
        </w:rPr>
        <w:t xml:space="preserve">the </w:t>
      </w:r>
      <w:r w:rsidR="00197BFA" w:rsidRPr="00985785">
        <w:rPr>
          <w:rFonts w:ascii="Times New Roman" w:hAnsi="Times New Roman" w:cs="Times New Roman"/>
          <w:lang w:val="en-GB"/>
        </w:rPr>
        <w:t>shop number of ‘rock eel’</w:t>
      </w:r>
      <w:r w:rsidR="003712A4" w:rsidRPr="00985785">
        <w:rPr>
          <w:rFonts w:ascii="Times New Roman" w:hAnsi="Times New Roman" w:cs="Times New Roman"/>
          <w:lang w:val="en-GB"/>
        </w:rPr>
        <w:t xml:space="preserve"> </w:t>
      </w:r>
      <w:r w:rsidR="00197BFA" w:rsidRPr="00985785">
        <w:rPr>
          <w:rFonts w:ascii="Times New Roman" w:hAnsi="Times New Roman" w:cs="Times New Roman"/>
          <w:lang w:val="en-GB"/>
        </w:rPr>
        <w:t xml:space="preserve">was </w:t>
      </w:r>
      <w:r w:rsidRPr="00985785">
        <w:rPr>
          <w:rFonts w:ascii="Times New Roman" w:hAnsi="Times New Roman" w:cs="Times New Roman"/>
          <w:lang w:val="en-GB"/>
        </w:rPr>
        <w:t xml:space="preserve">less than </w:t>
      </w:r>
      <w:r w:rsidR="00197BFA" w:rsidRPr="00985785">
        <w:rPr>
          <w:rFonts w:ascii="Times New Roman" w:hAnsi="Times New Roman" w:cs="Times New Roman"/>
          <w:lang w:val="en-GB"/>
        </w:rPr>
        <w:t>ten</w:t>
      </w:r>
      <w:r w:rsidRPr="00985785">
        <w:rPr>
          <w:rFonts w:ascii="Times New Roman" w:hAnsi="Times New Roman" w:cs="Times New Roman"/>
          <w:lang w:val="en-GB"/>
        </w:rPr>
        <w:t xml:space="preserve"> times. Thus, ‘rock’ </w:t>
      </w:r>
      <w:r w:rsidR="00B75BCF" w:rsidRPr="00985785">
        <w:rPr>
          <w:rFonts w:ascii="Times New Roman" w:hAnsi="Times New Roman" w:cs="Times New Roman"/>
          <w:lang w:val="en-GB"/>
        </w:rPr>
        <w:t>d</w:t>
      </w:r>
      <w:r w:rsidRPr="00985785">
        <w:rPr>
          <w:rFonts w:ascii="Times New Roman" w:hAnsi="Times New Roman" w:cs="Times New Roman"/>
          <w:lang w:val="en-GB"/>
        </w:rPr>
        <w:t>isappeared</w:t>
      </w:r>
      <w:r w:rsidR="00B75BCF" w:rsidRPr="00985785">
        <w:rPr>
          <w:rFonts w:ascii="Times New Roman" w:hAnsi="Times New Roman" w:cs="Times New Roman"/>
          <w:lang w:val="en-GB"/>
        </w:rPr>
        <w:t xml:space="preserve"> in the </w:t>
      </w:r>
      <w:r w:rsidR="00945325" w:rsidRPr="00985785">
        <w:rPr>
          <w:rFonts w:ascii="Times New Roman" w:hAnsi="Times New Roman" w:cs="Times New Roman"/>
          <w:lang w:val="en-GB"/>
        </w:rPr>
        <w:t>results of noun phrase</w:t>
      </w:r>
      <w:r w:rsidRPr="00985785">
        <w:rPr>
          <w:rFonts w:ascii="Times New Roman" w:hAnsi="Times New Roman" w:cs="Times New Roman"/>
          <w:lang w:val="en-GB"/>
        </w:rPr>
        <w:t>.</w:t>
      </w:r>
      <w:r w:rsidR="00501461" w:rsidRPr="00985785">
        <w:rPr>
          <w:rFonts w:ascii="Times New Roman" w:hAnsi="Times New Roman" w:cs="Times New Roman"/>
          <w:lang w:val="en-GB"/>
        </w:rPr>
        <w:t xml:space="preserve"> </w:t>
      </w:r>
      <w:r w:rsidR="00803EEF" w:rsidRPr="00985785">
        <w:rPr>
          <w:rFonts w:ascii="Times New Roman" w:hAnsi="Times New Roman" w:cs="Times New Roman"/>
          <w:lang w:val="en-GB"/>
        </w:rPr>
        <w:t>In addition, there are some new words were judged as regional words, such as ‘pop’ and ‘</w:t>
      </w:r>
      <w:r w:rsidR="00803EEF" w:rsidRPr="00985785">
        <w:rPr>
          <w:rFonts w:ascii="Times New Roman" w:eastAsiaTheme="minorEastAsia" w:hAnsi="Times New Roman" w:cs="Times New Roman"/>
          <w:bCs/>
          <w:color w:val="000000"/>
        </w:rPr>
        <w:t>pollo</w:t>
      </w:r>
      <w:r w:rsidR="00803EEF" w:rsidRPr="00985785">
        <w:rPr>
          <w:rFonts w:ascii="Times New Roman" w:hAnsi="Times New Roman" w:cs="Times New Roman"/>
          <w:lang w:val="en-GB"/>
        </w:rPr>
        <w:t>’</w:t>
      </w:r>
      <w:r w:rsidR="009541F4" w:rsidRPr="00985785">
        <w:rPr>
          <w:rFonts w:ascii="Times New Roman" w:hAnsi="Times New Roman" w:cs="Times New Roman"/>
          <w:lang w:val="en-GB"/>
        </w:rPr>
        <w:t xml:space="preserve"> and the project found the reason for their appearing. </w:t>
      </w:r>
      <w:r w:rsidR="005F6F1C" w:rsidRPr="00985785">
        <w:rPr>
          <w:rFonts w:ascii="Times New Roman" w:hAnsi="Times New Roman" w:cs="Times New Roman"/>
          <w:lang w:val="en-GB"/>
        </w:rPr>
        <w:t>Taking ‘pop’ as an example that</w:t>
      </w:r>
      <w:r w:rsidR="007A610F" w:rsidRPr="00985785">
        <w:rPr>
          <w:rFonts w:ascii="Times New Roman" w:hAnsi="Times New Roman" w:cs="Times New Roman"/>
          <w:lang w:val="en-GB"/>
        </w:rPr>
        <w:t xml:space="preserve"> </w:t>
      </w:r>
      <w:r w:rsidR="004D182C" w:rsidRPr="00985785">
        <w:rPr>
          <w:rFonts w:ascii="Times New Roman" w:hAnsi="Times New Roman" w:cs="Times New Roman"/>
          <w:lang w:val="en-GB"/>
        </w:rPr>
        <w:t>‘pop’ is concentrated in the central of the UK (around Manchester), representing a kind of drink. However, it also appears in noun phrases such as ‘</w:t>
      </w:r>
      <w:r w:rsidR="004D182C" w:rsidRPr="00985785">
        <w:rPr>
          <w:rFonts w:ascii="Times New Roman" w:eastAsiaTheme="minorEastAsia" w:hAnsi="Times New Roman" w:cs="Times New Roman"/>
          <w:bCs/>
          <w:color w:val="000000"/>
        </w:rPr>
        <w:t>bottle pop</w:t>
      </w:r>
      <w:r w:rsidR="004D182C" w:rsidRPr="00985785">
        <w:rPr>
          <w:rFonts w:ascii="Times New Roman" w:hAnsi="Times New Roman" w:cs="Times New Roman"/>
          <w:lang w:val="en-GB"/>
        </w:rPr>
        <w:t>’and ‘</w:t>
      </w:r>
      <w:r w:rsidR="004D182C" w:rsidRPr="00985785">
        <w:rPr>
          <w:rFonts w:ascii="Times New Roman" w:eastAsiaTheme="minorEastAsia" w:hAnsi="Times New Roman" w:cs="Times New Roman"/>
          <w:bCs/>
          <w:color w:val="000000"/>
        </w:rPr>
        <w:t xml:space="preserve">pop </w:t>
      </w:r>
      <w:proofErr w:type="spellStart"/>
      <w:r w:rsidR="004D182C" w:rsidRPr="00985785">
        <w:rPr>
          <w:rFonts w:ascii="Times New Roman" w:eastAsiaTheme="minorEastAsia" w:hAnsi="Times New Roman" w:cs="Times New Roman"/>
          <w:bCs/>
          <w:color w:val="000000"/>
        </w:rPr>
        <w:t>pepsi</w:t>
      </w:r>
      <w:proofErr w:type="spellEnd"/>
      <w:r w:rsidR="004D182C" w:rsidRPr="00985785">
        <w:rPr>
          <w:rFonts w:ascii="Times New Roman" w:hAnsi="Times New Roman" w:cs="Times New Roman"/>
          <w:lang w:val="en-GB"/>
        </w:rPr>
        <w:t xml:space="preserve">’. Thus, the ‘proportion’ of ‘pop’ in </w:t>
      </w:r>
      <w:r w:rsidR="004D182C" w:rsidRPr="00985785">
        <w:rPr>
          <w:rFonts w:ascii="Times New Roman" w:hAnsi="Times New Roman" w:cs="Times New Roman"/>
          <w:lang w:val="en-GB"/>
        </w:rPr>
        <w:lastRenderedPageBreak/>
        <w:t>noun phrase form is higher than ‘pop’ in independent word form. As a consequence, ‘pop’ meets the conditions of regional word.</w:t>
      </w:r>
      <w:r w:rsidR="00730C28" w:rsidRPr="00985785">
        <w:rPr>
          <w:rFonts w:ascii="Times New Roman" w:hAnsi="Times New Roman" w:cs="Times New Roman"/>
          <w:lang w:val="en-GB"/>
        </w:rPr>
        <w:t xml:space="preserve"> In terms of phrase ‘</w:t>
      </w:r>
      <w:r w:rsidR="00730C28" w:rsidRPr="00985785">
        <w:rPr>
          <w:rFonts w:ascii="Times New Roman" w:eastAsiaTheme="minorEastAsia" w:hAnsi="Times New Roman" w:cs="Times New Roman"/>
          <w:bCs/>
          <w:color w:val="000000"/>
        </w:rPr>
        <w:t>chip shop takeaway order’, the reason why it was judged as a regional phrase is that the web pages which contain this phrase has the same style and was developed by the same company.</w:t>
      </w:r>
    </w:p>
    <w:p w14:paraId="0FD6CAF4" w14:textId="59FE24C4" w:rsidR="002776FE" w:rsidRPr="00985785" w:rsidRDefault="002776FE" w:rsidP="00730C28">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logistic regression findings</w:t>
      </w:r>
    </w:p>
    <w:p w14:paraId="05D561CD" w14:textId="22CC2886" w:rsidR="00730C28" w:rsidRPr="00985785" w:rsidRDefault="00730C28" w:rsidP="00730C28">
      <w:pPr>
        <w:rPr>
          <w:rFonts w:ascii="Times New Roman" w:hAnsi="Times New Roman" w:cs="Times New Roman"/>
          <w:lang w:val="en-GB"/>
        </w:rPr>
      </w:pPr>
      <w:r w:rsidRPr="00985785">
        <w:rPr>
          <w:rFonts w:ascii="Times New Roman" w:hAnsi="Times New Roman" w:cs="Times New Roman"/>
          <w:lang w:val="en-GB"/>
        </w:rPr>
        <w:t xml:space="preserve">The following table is the comparison </w:t>
      </w:r>
      <w:r w:rsidR="007279C4" w:rsidRPr="00985785">
        <w:rPr>
          <w:rFonts w:ascii="Times New Roman" w:hAnsi="Times New Roman" w:cs="Times New Roman"/>
          <w:lang w:val="en-GB"/>
        </w:rPr>
        <w:t>between</w:t>
      </w:r>
      <w:r w:rsidRPr="00985785">
        <w:rPr>
          <w:rFonts w:ascii="Times New Roman" w:hAnsi="Times New Roman" w:cs="Times New Roman"/>
          <w:lang w:val="en-GB"/>
        </w:rPr>
        <w:t xml:space="preserve"> using L1 and L2 </w:t>
      </w:r>
      <w:r w:rsidRPr="00985785">
        <w:rPr>
          <w:rFonts w:ascii="Times New Roman" w:hAnsi="Times New Roman" w:cs="Times New Roman"/>
          <w:bCs/>
          <w:color w:val="000000"/>
          <w:lang w:val="en-GB"/>
        </w:rPr>
        <w:t>regularizations of the logistic regression model</w:t>
      </w:r>
      <w:r w:rsidR="007279C4" w:rsidRPr="00985785">
        <w:rPr>
          <w:rFonts w:ascii="Times New Roman" w:hAnsi="Times New Roman" w:cs="Times New Roman"/>
          <w:bCs/>
          <w:color w:val="000000"/>
          <w:lang w:val="en-GB"/>
        </w:rPr>
        <w:t xml:space="preserve"> of noun phrase.</w:t>
      </w:r>
    </w:p>
    <w:tbl>
      <w:tblPr>
        <w:tblStyle w:val="af"/>
        <w:tblW w:w="0" w:type="auto"/>
        <w:tblLook w:val="04A0" w:firstRow="1" w:lastRow="0" w:firstColumn="1" w:lastColumn="0" w:noHBand="0" w:noVBand="1"/>
      </w:tblPr>
      <w:tblGrid>
        <w:gridCol w:w="2578"/>
        <w:gridCol w:w="2856"/>
        <w:gridCol w:w="2856"/>
      </w:tblGrid>
      <w:tr w:rsidR="00730C28" w:rsidRPr="00985785" w14:paraId="1A20A671" w14:textId="77777777" w:rsidTr="007279C4">
        <w:tc>
          <w:tcPr>
            <w:tcW w:w="2578" w:type="dxa"/>
          </w:tcPr>
          <w:p w14:paraId="195B48F6" w14:textId="42E8E54C" w:rsidR="00730C28" w:rsidRPr="00985785" w:rsidRDefault="007279C4"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Regularization</w:t>
            </w:r>
          </w:p>
        </w:tc>
        <w:tc>
          <w:tcPr>
            <w:tcW w:w="2856" w:type="dxa"/>
          </w:tcPr>
          <w:p w14:paraId="5E0AC115"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856" w:type="dxa"/>
          </w:tcPr>
          <w:p w14:paraId="5D9E39EA"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730C28" w:rsidRPr="00985785" w14:paraId="1C340634" w14:textId="77777777" w:rsidTr="007279C4">
        <w:tc>
          <w:tcPr>
            <w:tcW w:w="2578" w:type="dxa"/>
          </w:tcPr>
          <w:p w14:paraId="719E0E1F"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856" w:type="dxa"/>
          </w:tcPr>
          <w:p w14:paraId="5790A9A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89.74%.</w:t>
            </w:r>
          </w:p>
        </w:tc>
        <w:tc>
          <w:tcPr>
            <w:tcW w:w="2856" w:type="dxa"/>
          </w:tcPr>
          <w:p w14:paraId="63C874C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rPr>
              <w:t>89.74%.</w:t>
            </w:r>
          </w:p>
        </w:tc>
      </w:tr>
      <w:tr w:rsidR="00730C28" w:rsidRPr="00985785" w14:paraId="6534A503" w14:textId="77777777" w:rsidTr="007279C4">
        <w:tc>
          <w:tcPr>
            <w:tcW w:w="2578" w:type="dxa"/>
          </w:tcPr>
          <w:p w14:paraId="12DEB68F"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856" w:type="dxa"/>
          </w:tcPr>
          <w:p w14:paraId="050E523C"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c>
          <w:tcPr>
            <w:tcW w:w="2856" w:type="dxa"/>
          </w:tcPr>
          <w:p w14:paraId="117589D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50%</w:t>
            </w:r>
          </w:p>
        </w:tc>
      </w:tr>
      <w:tr w:rsidR="00730C28" w:rsidRPr="00985785" w14:paraId="78C5C9D3" w14:textId="77777777" w:rsidTr="007279C4">
        <w:tc>
          <w:tcPr>
            <w:tcW w:w="2578" w:type="dxa"/>
          </w:tcPr>
          <w:p w14:paraId="2FAB43A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 (‘proportion’, ‘ratio’ and ‘average distance’)</w:t>
            </w:r>
          </w:p>
        </w:tc>
        <w:tc>
          <w:tcPr>
            <w:tcW w:w="2856" w:type="dxa"/>
          </w:tcPr>
          <w:p w14:paraId="584E1B4E"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1.43506897e+00</w:t>
            </w:r>
          </w:p>
          <w:p w14:paraId="477A526E"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4.21097118e+00</w:t>
            </w:r>
          </w:p>
          <w:p w14:paraId="3AB930A9"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-1.42088335e-05</w:t>
            </w:r>
          </w:p>
        </w:tc>
        <w:tc>
          <w:tcPr>
            <w:tcW w:w="2856" w:type="dxa"/>
          </w:tcPr>
          <w:p w14:paraId="6D8C900B"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1.27526880e+00</w:t>
            </w:r>
          </w:p>
          <w:p w14:paraId="447EEF3B"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1.74406725e+00</w:t>
            </w:r>
          </w:p>
          <w:p w14:paraId="54AC8060"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-1.25081676e-05</w:t>
            </w:r>
          </w:p>
        </w:tc>
      </w:tr>
      <w:tr w:rsidR="00730C28" w:rsidRPr="00985785" w14:paraId="594AA490" w14:textId="77777777" w:rsidTr="007279C4">
        <w:tc>
          <w:tcPr>
            <w:tcW w:w="2578" w:type="dxa"/>
          </w:tcPr>
          <w:p w14:paraId="56DC9385"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noun phrases</w:t>
            </w:r>
          </w:p>
        </w:tc>
        <w:tc>
          <w:tcPr>
            <w:tcW w:w="2856" w:type="dxa"/>
          </w:tcPr>
          <w:p w14:paraId="6714367F" w14:textId="58FEB06B"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w:t>
            </w:r>
            <w:r w:rsidR="005176C2" w:rsidRPr="00985785">
              <w:rPr>
                <w:rFonts w:ascii="Times New Roman" w:hAnsi="Times New Roman" w:cs="Times New Roman"/>
                <w:bCs/>
                <w:color w:val="000000"/>
                <w:lang w:val="en-GB"/>
              </w:rPr>
              <w:t>4</w:t>
            </w:r>
          </w:p>
        </w:tc>
        <w:tc>
          <w:tcPr>
            <w:tcW w:w="2856" w:type="dxa"/>
          </w:tcPr>
          <w:p w14:paraId="0D7B9688" w14:textId="417C0DC4"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w:t>
            </w:r>
            <w:r w:rsidR="005176C2" w:rsidRPr="00985785">
              <w:rPr>
                <w:rFonts w:ascii="Times New Roman" w:hAnsi="Times New Roman" w:cs="Times New Roman"/>
                <w:bCs/>
                <w:color w:val="000000"/>
                <w:lang w:val="en-GB"/>
              </w:rPr>
              <w:t>6</w:t>
            </w:r>
          </w:p>
        </w:tc>
      </w:tr>
      <w:tr w:rsidR="00730C28" w:rsidRPr="00985785" w14:paraId="20D5B24A" w14:textId="77777777" w:rsidTr="007279C4">
        <w:tc>
          <w:tcPr>
            <w:tcW w:w="2578" w:type="dxa"/>
          </w:tcPr>
          <w:p w14:paraId="1F981B41" w14:textId="77777777"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Regional noun phrases with probability</w:t>
            </w:r>
          </w:p>
        </w:tc>
        <w:tc>
          <w:tcPr>
            <w:tcW w:w="2856" w:type="dxa"/>
          </w:tcPr>
          <w:p w14:paraId="295A5884" w14:textId="0B4907BD"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See full list of regional noun phrases in Appendix A-A.</w:t>
            </w:r>
            <w:r w:rsidR="007279C4" w:rsidRPr="00985785">
              <w:rPr>
                <w:rFonts w:ascii="Times New Roman" w:hAnsi="Times New Roman" w:cs="Times New Roman"/>
                <w:bCs/>
                <w:color w:val="000000"/>
                <w:lang w:val="en-GB"/>
              </w:rPr>
              <w:t>2</w:t>
            </w:r>
          </w:p>
        </w:tc>
        <w:tc>
          <w:tcPr>
            <w:tcW w:w="2856" w:type="dxa"/>
          </w:tcPr>
          <w:p w14:paraId="0A0299DF" w14:textId="2A9085B1" w:rsidR="00730C28" w:rsidRPr="00985785" w:rsidRDefault="00730C28" w:rsidP="00C01A0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See full list of regional noun phrases in Appendix A-A.</w:t>
            </w:r>
            <w:r w:rsidR="007279C4" w:rsidRPr="00985785">
              <w:rPr>
                <w:rFonts w:ascii="Times New Roman" w:hAnsi="Times New Roman" w:cs="Times New Roman"/>
                <w:bCs/>
                <w:color w:val="000000"/>
                <w:lang w:val="en-GB"/>
              </w:rPr>
              <w:t>3</w:t>
            </w:r>
          </w:p>
        </w:tc>
      </w:tr>
    </w:tbl>
    <w:p w14:paraId="4FDCECA3" w14:textId="4D0F7F5F" w:rsidR="007279C4" w:rsidRPr="00985785" w:rsidRDefault="007279C4" w:rsidP="0095096A">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Table 1: Comparison of regularization</w:t>
      </w:r>
      <w:r w:rsidRPr="00985785">
        <w:rPr>
          <w:rFonts w:ascii="Times New Roman" w:hAnsi="Times New Roman" w:cs="Times New Roman"/>
          <w:bCs/>
          <w:color w:val="000000"/>
          <w:lang w:val="en-GB"/>
        </w:rPr>
        <w:t xml:space="preserve"> </w:t>
      </w:r>
      <w:r w:rsidRPr="00985785">
        <w:rPr>
          <w:rFonts w:ascii="Times New Roman" w:hAnsi="Times New Roman" w:cs="Times New Roman"/>
          <w:b/>
          <w:bCs/>
          <w:color w:val="000000"/>
          <w:lang w:val="en-GB"/>
        </w:rPr>
        <w:t>choices for noun phrase</w:t>
      </w:r>
    </w:p>
    <w:p w14:paraId="233A54E0" w14:textId="3EFBD57F" w:rsidR="002776FE" w:rsidRPr="00985785" w:rsidRDefault="00043BA8" w:rsidP="002776FE">
      <w:pPr>
        <w:pStyle w:val="a3"/>
        <w:numPr>
          <w:ilvl w:val="0"/>
          <w:numId w:val="47"/>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Noun phrase logistic regression evaluation</w:t>
      </w:r>
    </w:p>
    <w:p w14:paraId="0C49963E" w14:textId="626B5C15" w:rsidR="002776FE" w:rsidRPr="00985785" w:rsidRDefault="00FD0D16" w:rsidP="008760A2">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 xml:space="preserve">According to the Table 1, the project found that </w:t>
      </w:r>
      <w:r w:rsidR="008760A2" w:rsidRPr="00985785">
        <w:rPr>
          <w:rFonts w:ascii="Times New Roman" w:hAnsi="Times New Roman" w:cs="Times New Roman"/>
          <w:bCs/>
          <w:color w:val="000000"/>
          <w:lang w:val="en-GB"/>
        </w:rPr>
        <w:t xml:space="preserve">in terms of the classification result, </w:t>
      </w:r>
      <w:r w:rsidRPr="00985785">
        <w:rPr>
          <w:rFonts w:ascii="Times New Roman" w:hAnsi="Times New Roman" w:cs="Times New Roman"/>
          <w:bCs/>
          <w:color w:val="000000"/>
          <w:lang w:val="en-GB"/>
        </w:rPr>
        <w:t xml:space="preserve">there is not much difference between using L1 penalty and L2 </w:t>
      </w:r>
      <w:r w:rsidR="008760A2" w:rsidRPr="00985785">
        <w:rPr>
          <w:rFonts w:ascii="Times New Roman" w:hAnsi="Times New Roman" w:cs="Times New Roman"/>
          <w:bCs/>
          <w:color w:val="000000"/>
          <w:lang w:val="en-GB"/>
        </w:rPr>
        <w:t>regularizations</w:t>
      </w:r>
      <w:r w:rsidRPr="00985785">
        <w:rPr>
          <w:rFonts w:ascii="Times New Roman" w:hAnsi="Times New Roman" w:cs="Times New Roman"/>
          <w:bCs/>
          <w:color w:val="000000"/>
          <w:lang w:val="en-GB"/>
        </w:rPr>
        <w:t xml:space="preserve">. </w:t>
      </w:r>
      <w:r w:rsidR="00DB0D6A" w:rsidRPr="00985785">
        <w:rPr>
          <w:rFonts w:ascii="Times New Roman" w:hAnsi="Times New Roman" w:cs="Times New Roman"/>
          <w:bCs/>
          <w:color w:val="000000"/>
          <w:lang w:val="en-GB"/>
        </w:rPr>
        <w:t>After the project analysed the training dataset of the noun phrases, the project found</w:t>
      </w:r>
      <w:r w:rsidR="00E7432E" w:rsidRPr="00985785">
        <w:rPr>
          <w:rFonts w:ascii="Times New Roman" w:hAnsi="Times New Roman" w:cs="Times New Roman"/>
          <w:bCs/>
          <w:color w:val="000000"/>
          <w:lang w:val="en-GB"/>
        </w:rPr>
        <w:t xml:space="preserve"> that using any of the three features (‘ratio’, ‘proportion’ and ‘average distance’) can successfully classify most noun phrases</w:t>
      </w:r>
      <w:r w:rsidR="00A33FF1" w:rsidRPr="00985785">
        <w:rPr>
          <w:rFonts w:ascii="Times New Roman" w:hAnsi="Times New Roman" w:cs="Times New Roman"/>
          <w:bCs/>
          <w:color w:val="000000"/>
          <w:lang w:val="en-GB"/>
        </w:rPr>
        <w:t xml:space="preserve"> though ‘ratio’ still has the biggest impact on the results</w:t>
      </w:r>
      <w:r w:rsidR="00E7432E" w:rsidRPr="00985785">
        <w:rPr>
          <w:rFonts w:ascii="Times New Roman" w:hAnsi="Times New Roman" w:cs="Times New Roman"/>
          <w:bCs/>
          <w:color w:val="000000"/>
          <w:lang w:val="en-GB"/>
        </w:rPr>
        <w:t>.</w:t>
      </w:r>
      <w:r w:rsidR="0016633A" w:rsidRPr="00985785">
        <w:rPr>
          <w:rFonts w:ascii="Times New Roman" w:hAnsi="Times New Roman" w:cs="Times New Roman"/>
          <w:bCs/>
          <w:color w:val="000000"/>
          <w:lang w:val="en-GB"/>
        </w:rPr>
        <w:t xml:space="preserve"> Thus, </w:t>
      </w:r>
      <w:r w:rsidR="00A33FF1" w:rsidRPr="00985785">
        <w:rPr>
          <w:rFonts w:ascii="Times New Roman" w:hAnsi="Times New Roman" w:cs="Times New Roman"/>
          <w:bCs/>
          <w:color w:val="000000"/>
          <w:lang w:val="en-GB"/>
        </w:rPr>
        <w:t>when using L2 regularization</w:t>
      </w:r>
      <w:r w:rsidR="00CD25D9" w:rsidRPr="00985785">
        <w:rPr>
          <w:rFonts w:ascii="Times New Roman" w:hAnsi="Times New Roman" w:cs="Times New Roman"/>
          <w:bCs/>
          <w:color w:val="000000"/>
          <w:lang w:val="en-GB"/>
        </w:rPr>
        <w:t>, the coefficients of the three features are almost the same.</w:t>
      </w:r>
    </w:p>
    <w:p w14:paraId="64EFD407" w14:textId="786E1A9D" w:rsidR="002776FE" w:rsidRPr="00985785" w:rsidRDefault="004941F0" w:rsidP="00577544">
      <w:pPr>
        <w:jc w:val="both"/>
        <w:rPr>
          <w:rFonts w:ascii="Times New Roman" w:hAnsi="Times New Roman" w:cs="Times New Roman"/>
          <w:lang w:val="en-GB"/>
        </w:rPr>
      </w:pPr>
      <w:r w:rsidRPr="00985785">
        <w:rPr>
          <w:rFonts w:ascii="Times New Roman" w:hAnsi="Times New Roman" w:cs="Times New Roman"/>
          <w:lang w:val="en-GB" w:eastAsia="en-US"/>
        </w:rPr>
        <w:t xml:space="preserve">In addition, </w:t>
      </w:r>
      <w:r w:rsidR="00705FB0" w:rsidRPr="00985785">
        <w:rPr>
          <w:rFonts w:ascii="Times New Roman" w:hAnsi="Times New Roman" w:cs="Times New Roman"/>
          <w:lang w:val="en-GB"/>
        </w:rPr>
        <w:t>c</w:t>
      </w:r>
      <w:r w:rsidR="00705FB0" w:rsidRPr="00985785">
        <w:rPr>
          <w:rFonts w:ascii="Times New Roman" w:hAnsi="Times New Roman" w:cs="Times New Roman"/>
          <w:lang w:val="en-GB" w:eastAsia="en-US"/>
        </w:rPr>
        <w:t xml:space="preserve">ompared to the result of the decision tree, </w:t>
      </w:r>
      <w:r w:rsidR="00FF4093" w:rsidRPr="00985785">
        <w:rPr>
          <w:rFonts w:ascii="Times New Roman" w:hAnsi="Times New Roman" w:cs="Times New Roman"/>
          <w:lang w:val="en-GB" w:eastAsia="en-US"/>
        </w:rPr>
        <w:t xml:space="preserve">when using logistic regression, </w:t>
      </w:r>
      <w:r w:rsidR="00FF4093" w:rsidRPr="00985785">
        <w:rPr>
          <w:rFonts w:ascii="Times New Roman" w:hAnsi="Times New Roman" w:cs="Times New Roman"/>
          <w:lang w:val="en-GB"/>
        </w:rPr>
        <w:t>some new phrases appeared</w:t>
      </w:r>
      <w:r w:rsidR="00DE0B74" w:rsidRPr="00985785">
        <w:rPr>
          <w:rFonts w:ascii="Times New Roman" w:hAnsi="Times New Roman" w:cs="Times New Roman"/>
          <w:lang w:val="en-GB"/>
        </w:rPr>
        <w:t xml:space="preserve">. </w:t>
      </w:r>
      <w:r w:rsidR="00466510" w:rsidRPr="00985785">
        <w:rPr>
          <w:rFonts w:ascii="Times New Roman" w:hAnsi="Times New Roman" w:cs="Times New Roman"/>
          <w:lang w:val="en-GB"/>
        </w:rPr>
        <w:t>T</w:t>
      </w:r>
      <w:r w:rsidR="00466510" w:rsidRPr="00985785">
        <w:rPr>
          <w:rFonts w:ascii="Times New Roman" w:hAnsi="Times New Roman" w:cs="Times New Roman"/>
          <w:lang w:val="en-GB"/>
        </w:rPr>
        <w:t>he project speculates that the reason for the appears of new phrases in logistic regression is because</w:t>
      </w:r>
      <w:r w:rsidR="00466510" w:rsidRPr="00985785">
        <w:rPr>
          <w:rFonts w:ascii="Times New Roman" w:hAnsi="Times New Roman" w:cs="Times New Roman"/>
          <w:lang w:val="en-GB"/>
        </w:rPr>
        <w:t xml:space="preserve"> the imperfect training datasets leads to insufficient feature threshold.</w:t>
      </w:r>
      <w:r w:rsidR="00F71132" w:rsidRPr="00985785">
        <w:rPr>
          <w:rFonts w:ascii="Times New Roman" w:hAnsi="Times New Roman" w:cs="Times New Roman"/>
          <w:lang w:val="en-GB"/>
        </w:rPr>
        <w:t xml:space="preserve"> Thus, some phrases such as ‘</w:t>
      </w:r>
      <w:r w:rsidR="00F71132" w:rsidRPr="00985785">
        <w:rPr>
          <w:rFonts w:ascii="Times New Roman" w:hAnsi="Times New Roman" w:cs="Times New Roman"/>
          <w:bCs/>
          <w:color w:val="000000"/>
          <w:lang w:val="en-GB"/>
        </w:rPr>
        <w:t>spam fritter</w:t>
      </w:r>
      <w:r w:rsidR="00F71132" w:rsidRPr="00985785">
        <w:rPr>
          <w:rFonts w:ascii="Times New Roman" w:hAnsi="Times New Roman" w:cs="Times New Roman"/>
          <w:lang w:val="en-GB"/>
        </w:rPr>
        <w:t>’ whose ‘proportion’ and ‘ratio’ are low, but it also has low ‘average distance’ are judged as national phrases in the noun phrase decision tree.</w:t>
      </w:r>
      <w:r w:rsidR="00466510" w:rsidRPr="00985785">
        <w:rPr>
          <w:rFonts w:ascii="Times New Roman" w:hAnsi="Times New Roman" w:cs="Times New Roman"/>
          <w:lang w:val="en-GB"/>
        </w:rPr>
        <w:t xml:space="preserve"> Besides, t</w:t>
      </w:r>
      <w:r w:rsidR="006F4AF5" w:rsidRPr="00985785">
        <w:rPr>
          <w:rFonts w:ascii="Times New Roman" w:hAnsi="Times New Roman" w:cs="Times New Roman"/>
          <w:lang w:val="en-GB"/>
        </w:rPr>
        <w:t>he project found that the reason why these noun phrases wer</w:t>
      </w:r>
      <w:r w:rsidR="00694849" w:rsidRPr="00985785">
        <w:rPr>
          <w:rFonts w:ascii="Times New Roman" w:hAnsi="Times New Roman" w:cs="Times New Roman"/>
          <w:lang w:val="en-GB"/>
        </w:rPr>
        <w:t>e judged as regional phrases is</w:t>
      </w:r>
      <w:r w:rsidR="006F4AF5" w:rsidRPr="00985785">
        <w:rPr>
          <w:rFonts w:ascii="Times New Roman" w:hAnsi="Times New Roman" w:cs="Times New Roman"/>
          <w:lang w:val="en-GB"/>
        </w:rPr>
        <w:t xml:space="preserve"> same </w:t>
      </w:r>
      <w:r w:rsidR="00694849" w:rsidRPr="00985785">
        <w:rPr>
          <w:rFonts w:ascii="Times New Roman" w:hAnsi="Times New Roman" w:cs="Times New Roman"/>
          <w:lang w:val="en-GB"/>
        </w:rPr>
        <w:t>with reasons</w:t>
      </w:r>
      <w:r w:rsidR="006F4AF5" w:rsidRPr="00985785">
        <w:rPr>
          <w:rFonts w:ascii="Times New Roman" w:hAnsi="Times New Roman" w:cs="Times New Roman"/>
          <w:lang w:val="en-GB"/>
        </w:rPr>
        <w:t xml:space="preserve"> described above</w:t>
      </w:r>
      <w:r w:rsidR="00694849" w:rsidRPr="00985785">
        <w:rPr>
          <w:rFonts w:ascii="Times New Roman" w:hAnsi="Times New Roman" w:cs="Times New Roman"/>
          <w:lang w:val="en-GB"/>
        </w:rPr>
        <w:t xml:space="preserve"> (include regional words</w:t>
      </w:r>
      <w:r w:rsidR="005176C2" w:rsidRPr="00985785">
        <w:rPr>
          <w:rFonts w:ascii="Times New Roman" w:hAnsi="Times New Roman" w:cs="Times New Roman"/>
          <w:lang w:val="en-GB"/>
        </w:rPr>
        <w:t>’</w:t>
      </w:r>
      <w:r w:rsidR="00694849" w:rsidRPr="00985785">
        <w:rPr>
          <w:rFonts w:ascii="Times New Roman" w:hAnsi="Times New Roman" w:cs="Times New Roman"/>
          <w:lang w:val="en-GB"/>
        </w:rPr>
        <w:t xml:space="preserve"> reason and regional noun phrases</w:t>
      </w:r>
      <w:r w:rsidR="005176C2" w:rsidRPr="00985785">
        <w:rPr>
          <w:rFonts w:ascii="Times New Roman" w:hAnsi="Times New Roman" w:cs="Times New Roman"/>
          <w:lang w:val="en-GB"/>
        </w:rPr>
        <w:t>’</w:t>
      </w:r>
      <w:r w:rsidR="00694849" w:rsidRPr="00985785">
        <w:rPr>
          <w:rFonts w:ascii="Times New Roman" w:hAnsi="Times New Roman" w:cs="Times New Roman"/>
          <w:lang w:val="en-GB"/>
        </w:rPr>
        <w:t xml:space="preserve"> reason)</w:t>
      </w:r>
      <w:r w:rsidR="006F4AF5" w:rsidRPr="00985785">
        <w:rPr>
          <w:rFonts w:ascii="Times New Roman" w:hAnsi="Times New Roman" w:cs="Times New Roman"/>
          <w:lang w:val="en-GB"/>
        </w:rPr>
        <w:t>.</w:t>
      </w:r>
      <w:r w:rsidR="005176C2" w:rsidRPr="00985785">
        <w:rPr>
          <w:rFonts w:ascii="Times New Roman" w:hAnsi="Times New Roman" w:cs="Times New Roman"/>
          <w:lang w:val="en-GB"/>
        </w:rPr>
        <w:t xml:space="preserve"> </w:t>
      </w:r>
    </w:p>
    <w:p w14:paraId="10CC8BBB" w14:textId="7C6D7501" w:rsidR="002776FE" w:rsidRPr="00985785" w:rsidRDefault="002776FE" w:rsidP="002776FE">
      <w:pPr>
        <w:pStyle w:val="a3"/>
        <w:numPr>
          <w:ilvl w:val="0"/>
          <w:numId w:val="46"/>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w:t>
      </w:r>
    </w:p>
    <w:p w14:paraId="587F2699" w14:textId="2C9B3AA4" w:rsidR="002776FE" w:rsidRPr="00985785" w:rsidRDefault="008047D5" w:rsidP="008047D5">
      <w:pPr>
        <w:jc w:val="both"/>
        <w:rPr>
          <w:rFonts w:ascii="Times New Roman" w:hAnsi="Times New Roman" w:cs="Times New Roman"/>
          <w:lang w:val="en-GB" w:eastAsia="en-US"/>
        </w:rPr>
      </w:pPr>
      <w:r w:rsidRPr="00985785">
        <w:rPr>
          <w:rFonts w:ascii="Times New Roman" w:hAnsi="Times New Roman" w:cs="Times New Roman"/>
          <w:lang w:val="en-GB"/>
        </w:rPr>
        <w:t>T</w:t>
      </w:r>
      <w:r w:rsidRPr="00985785">
        <w:rPr>
          <w:rFonts w:ascii="Times New Roman" w:hAnsi="Times New Roman" w:cs="Times New Roman"/>
          <w:lang w:val="en-GB" w:eastAsia="en-US"/>
        </w:rPr>
        <w:t xml:space="preserve">his section mainly describes the method of generating the </w:t>
      </w:r>
      <w:r w:rsidRPr="00985785">
        <w:rPr>
          <w:rFonts w:ascii="Times New Roman" w:hAnsi="Times New Roman" w:cs="Times New Roman"/>
          <w:lang w:val="en-GB"/>
        </w:rPr>
        <w:t>word pair</w:t>
      </w:r>
      <w:r w:rsidRPr="00985785">
        <w:rPr>
          <w:rFonts w:ascii="Times New Roman" w:hAnsi="Times New Roman" w:cs="Times New Roman"/>
          <w:lang w:val="en-GB"/>
        </w:rPr>
        <w:t xml:space="preserve"> </w:t>
      </w:r>
      <w:r w:rsidRPr="00985785">
        <w:rPr>
          <w:rFonts w:ascii="Times New Roman" w:hAnsi="Times New Roman" w:cs="Times New Roman"/>
          <w:lang w:val="en-GB" w:eastAsia="en-US"/>
        </w:rPr>
        <w:t xml:space="preserve">classification results and </w:t>
      </w:r>
      <w:r w:rsidRPr="00985785">
        <w:rPr>
          <w:rFonts w:ascii="Times New Roman" w:hAnsi="Times New Roman" w:cs="Times New Roman"/>
          <w:lang w:val="en-GB"/>
        </w:rPr>
        <w:t xml:space="preserve">the </w:t>
      </w:r>
      <w:r w:rsidRPr="00985785">
        <w:rPr>
          <w:rFonts w:ascii="Times New Roman" w:hAnsi="Times New Roman" w:cs="Times New Roman"/>
          <w:lang w:val="en-GB" w:eastAsia="en-US"/>
        </w:rPr>
        <w:t>evaluation for the result.</w:t>
      </w:r>
    </w:p>
    <w:p w14:paraId="5A3B77AA" w14:textId="0BBBD208" w:rsidR="002776FE"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w:t>
      </w:r>
      <w:r w:rsidR="002776FE" w:rsidRPr="00985785">
        <w:rPr>
          <w:rFonts w:ascii="Times New Roman" w:hAnsi="Times New Roman" w:cs="Times New Roman"/>
          <w:b/>
          <w:sz w:val="26"/>
          <w:szCs w:val="26"/>
          <w:lang w:val="en-GB" w:eastAsia="en-US"/>
        </w:rPr>
        <w:t xml:space="preserve"> </w:t>
      </w:r>
      <w:r w:rsidRPr="00985785">
        <w:rPr>
          <w:rFonts w:ascii="Times New Roman" w:hAnsi="Times New Roman" w:cs="Times New Roman"/>
          <w:b/>
          <w:sz w:val="26"/>
          <w:szCs w:val="26"/>
          <w:lang w:val="en-GB" w:eastAsia="en-US"/>
        </w:rPr>
        <w:t>methodology</w:t>
      </w:r>
    </w:p>
    <w:p w14:paraId="3F753B19" w14:textId="407BEA9D" w:rsidR="00935040" w:rsidRPr="00985785" w:rsidRDefault="001811BA" w:rsidP="00D219B3">
      <w:pPr>
        <w:jc w:val="both"/>
        <w:rPr>
          <w:rFonts w:ascii="Times New Roman" w:hAnsi="Times New Roman" w:cs="Times New Roman"/>
          <w:lang w:val="en-GB"/>
        </w:rPr>
      </w:pPr>
      <w:r w:rsidRPr="00985785">
        <w:rPr>
          <w:rFonts w:ascii="Times New Roman" w:hAnsi="Times New Roman" w:cs="Times New Roman"/>
          <w:lang w:val="en-GB"/>
        </w:rPr>
        <w:t>The script used to generate the word pair is built based on the script that generates the noun phrase.</w:t>
      </w:r>
      <w:r w:rsidR="00151267" w:rsidRPr="00985785">
        <w:rPr>
          <w:rFonts w:ascii="Times New Roman" w:hAnsi="Times New Roman" w:cs="Times New Roman"/>
          <w:lang w:val="en-GB"/>
        </w:rPr>
        <w:t xml:space="preserve"> </w:t>
      </w:r>
      <w:r w:rsidR="00D219B3" w:rsidRPr="00985785">
        <w:rPr>
          <w:rFonts w:ascii="Times New Roman" w:hAnsi="Times New Roman" w:cs="Times New Roman"/>
          <w:lang w:val="en-GB"/>
        </w:rPr>
        <w:t xml:space="preserve">The change in the script is that after the </w:t>
      </w:r>
      <w:proofErr w:type="spellStart"/>
      <w:r w:rsidR="00D219B3" w:rsidRPr="00985785">
        <w:rPr>
          <w:rFonts w:ascii="Times New Roman" w:hAnsi="Times New Roman" w:cs="Times New Roman"/>
          <w:lang w:val="en-GB"/>
        </w:rPr>
        <w:t>HTMLParser</w:t>
      </w:r>
      <w:proofErr w:type="spellEnd"/>
      <w:r w:rsidR="00D219B3" w:rsidRPr="00985785">
        <w:rPr>
          <w:rFonts w:ascii="Times New Roman" w:hAnsi="Times New Roman" w:cs="Times New Roman"/>
          <w:lang w:val="en-GB"/>
        </w:rPr>
        <w:t xml:space="preserve"> recognized the content of the tag</w:t>
      </w:r>
      <w:r w:rsidR="00E75330" w:rsidRPr="00985785">
        <w:rPr>
          <w:rFonts w:ascii="Times New Roman" w:hAnsi="Times New Roman" w:cs="Times New Roman"/>
          <w:lang w:val="en-GB"/>
        </w:rPr>
        <w:t xml:space="preserve"> and filtered special symbols</w:t>
      </w:r>
      <w:r w:rsidR="00D219B3" w:rsidRPr="00985785">
        <w:rPr>
          <w:rFonts w:ascii="Times New Roman" w:hAnsi="Times New Roman" w:cs="Times New Roman"/>
          <w:lang w:val="en-GB"/>
        </w:rPr>
        <w:t>, th</w:t>
      </w:r>
      <w:r w:rsidR="00DB32A3" w:rsidRPr="00985785">
        <w:rPr>
          <w:rFonts w:ascii="Times New Roman" w:hAnsi="Times New Roman" w:cs="Times New Roman"/>
          <w:lang w:val="en-GB"/>
        </w:rPr>
        <w:t>e script split</w:t>
      </w:r>
      <w:r w:rsidR="00D219B3" w:rsidRPr="00985785">
        <w:rPr>
          <w:rFonts w:ascii="Times New Roman" w:hAnsi="Times New Roman" w:cs="Times New Roman"/>
          <w:lang w:val="en-GB"/>
        </w:rPr>
        <w:t xml:space="preserve"> the content into word pairs</w:t>
      </w:r>
      <w:r w:rsidR="007711DA" w:rsidRPr="00985785">
        <w:rPr>
          <w:rFonts w:ascii="Times New Roman" w:hAnsi="Times New Roman" w:cs="Times New Roman"/>
          <w:lang w:val="en-GB"/>
        </w:rPr>
        <w:t xml:space="preserve"> </w:t>
      </w:r>
      <w:r w:rsidR="007711DA" w:rsidRPr="00985785">
        <w:rPr>
          <w:rFonts w:ascii="Times New Roman" w:hAnsi="Times New Roman" w:cs="Times New Roman"/>
          <w:lang w:val="en-GB"/>
        </w:rPr>
        <w:t>by space</w:t>
      </w:r>
      <w:r w:rsidR="00D219B3" w:rsidRPr="00985785">
        <w:rPr>
          <w:rFonts w:ascii="Times New Roman" w:hAnsi="Times New Roman" w:cs="Times New Roman"/>
          <w:lang w:val="en-GB"/>
        </w:rPr>
        <w:t>.</w:t>
      </w:r>
      <w:r w:rsidR="00DB32A3" w:rsidRPr="00985785">
        <w:rPr>
          <w:rFonts w:ascii="Times New Roman" w:hAnsi="Times New Roman" w:cs="Times New Roman"/>
          <w:lang w:val="en-GB"/>
        </w:rPr>
        <w:t xml:space="preserve"> For example, ‘I am </w:t>
      </w:r>
      <w:r w:rsidR="000C77C3" w:rsidRPr="00985785">
        <w:rPr>
          <w:rFonts w:ascii="Times New Roman" w:hAnsi="Times New Roman" w:cs="Times New Roman"/>
          <w:lang w:val="en-GB"/>
        </w:rPr>
        <w:t>XXX</w:t>
      </w:r>
      <w:r w:rsidR="00DB32A3" w:rsidRPr="00985785">
        <w:rPr>
          <w:rFonts w:ascii="Times New Roman" w:hAnsi="Times New Roman" w:cs="Times New Roman"/>
          <w:lang w:val="en-GB"/>
        </w:rPr>
        <w:t>’</w:t>
      </w:r>
      <w:r w:rsidR="000C77C3" w:rsidRPr="00985785">
        <w:rPr>
          <w:rFonts w:ascii="Times New Roman" w:hAnsi="Times New Roman" w:cs="Times New Roman"/>
          <w:lang w:val="en-GB"/>
        </w:rPr>
        <w:t xml:space="preserve"> will be split into ‘I am’ and ‘am XXX’.</w:t>
      </w:r>
      <w:r w:rsidR="00F1720B" w:rsidRPr="00985785">
        <w:rPr>
          <w:rFonts w:ascii="Times New Roman" w:hAnsi="Times New Roman" w:cs="Times New Roman"/>
          <w:lang w:val="en-GB"/>
        </w:rPr>
        <w:t xml:space="preserve"> </w:t>
      </w:r>
      <w:r w:rsidR="007D4644" w:rsidRPr="00985785">
        <w:rPr>
          <w:rFonts w:ascii="Times New Roman" w:hAnsi="Times New Roman" w:cs="Times New Roman"/>
          <w:lang w:val="en-GB"/>
        </w:rPr>
        <w:t xml:space="preserve">The result of word pair script contains independent </w:t>
      </w:r>
      <w:r w:rsidR="00CD0F30" w:rsidRPr="00985785">
        <w:rPr>
          <w:rFonts w:ascii="Times New Roman" w:hAnsi="Times New Roman" w:cs="Times New Roman"/>
          <w:lang w:val="en-GB"/>
        </w:rPr>
        <w:t>word</w:t>
      </w:r>
      <w:r w:rsidR="00814C43" w:rsidRPr="00985785">
        <w:rPr>
          <w:rFonts w:ascii="Times New Roman" w:hAnsi="Times New Roman" w:cs="Times New Roman"/>
          <w:lang w:val="en-GB"/>
        </w:rPr>
        <w:t xml:space="preserve">s, noun phrases and word pairs, </w:t>
      </w:r>
      <w:r w:rsidR="00814C43" w:rsidRPr="00985785">
        <w:rPr>
          <w:rFonts w:ascii="Times New Roman" w:hAnsi="Times New Roman" w:cs="Times New Roman"/>
          <w:lang w:val="en-GB"/>
        </w:rPr>
        <w:lastRenderedPageBreak/>
        <w:t xml:space="preserve">because some of the content itself is a word or noun phrase. </w:t>
      </w:r>
      <w:r w:rsidR="00A46E75" w:rsidRPr="00985785">
        <w:rPr>
          <w:rFonts w:ascii="Times New Roman" w:hAnsi="Times New Roman" w:cs="Times New Roman"/>
          <w:lang w:val="en-GB"/>
        </w:rPr>
        <w:t>The rest of the word pair script is the same as the noun phrase</w:t>
      </w:r>
      <w:r w:rsidR="00A34D71" w:rsidRPr="00985785">
        <w:rPr>
          <w:rFonts w:ascii="Times New Roman" w:hAnsi="Times New Roman" w:cs="Times New Roman"/>
          <w:lang w:val="en-GB"/>
        </w:rPr>
        <w:t xml:space="preserve">. </w:t>
      </w:r>
      <w:r w:rsidR="003672E0" w:rsidRPr="00985785">
        <w:rPr>
          <w:rFonts w:ascii="Times New Roman" w:hAnsi="Times New Roman" w:cs="Times New Roman"/>
          <w:lang w:val="en-GB"/>
        </w:rPr>
        <w:t xml:space="preserve"> </w:t>
      </w:r>
    </w:p>
    <w:p w14:paraId="4A030A2F" w14:textId="6CE461D3" w:rsidR="00935040"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decision tree findings</w:t>
      </w:r>
    </w:p>
    <w:p w14:paraId="1089BEDC" w14:textId="1123C863" w:rsidR="00A34D71" w:rsidRPr="00985785" w:rsidRDefault="00A34D71" w:rsidP="00A34D71">
      <w:pPr>
        <w:rPr>
          <w:rFonts w:ascii="Times New Roman" w:hAnsi="Times New Roman" w:cs="Times New Roman"/>
          <w:lang w:val="en-GB" w:eastAsia="en-US"/>
        </w:rPr>
      </w:pPr>
      <w:r w:rsidRPr="00985785">
        <w:rPr>
          <w:rFonts w:ascii="Times New Roman" w:hAnsi="Times New Roman" w:cs="Times New Roman"/>
          <w:lang w:val="en-GB" w:eastAsia="en-US"/>
        </w:rPr>
        <w:t xml:space="preserve">The </w:t>
      </w:r>
      <w:r w:rsidR="002C4BDD" w:rsidRPr="00985785">
        <w:rPr>
          <w:rFonts w:ascii="Times New Roman" w:hAnsi="Times New Roman" w:cs="Times New Roman"/>
          <w:lang w:val="en-GB" w:eastAsia="en-US"/>
        </w:rPr>
        <w:t xml:space="preserve">word pair </w:t>
      </w:r>
      <w:r w:rsidRPr="00985785">
        <w:rPr>
          <w:rFonts w:ascii="Times New Roman" w:hAnsi="Times New Roman" w:cs="Times New Roman"/>
          <w:lang w:val="en-GB" w:eastAsia="en-US"/>
        </w:rPr>
        <w:t>decision tree used ‘ratio’, ‘proportion’, ‘average distance’, ‘shop number’ and ‘city number’ as features.</w:t>
      </w:r>
    </w:p>
    <w:p w14:paraId="5BF8A380" w14:textId="505006E2" w:rsidR="00935040" w:rsidRPr="00985785" w:rsidRDefault="002B2C4A" w:rsidP="00A34D71">
      <w:pPr>
        <w:rPr>
          <w:rFonts w:ascii="Times New Roman" w:hAnsi="Times New Roman" w:cs="Times New Roman"/>
          <w:b/>
          <w:sz w:val="26"/>
          <w:szCs w:val="26"/>
          <w:lang w:val="en-GB" w:eastAsia="en-US"/>
        </w:rPr>
      </w:pPr>
      <w:r w:rsidRPr="00985785">
        <w:rPr>
          <w:rFonts w:ascii="Times New Roman" w:hAnsi="Times New Roman" w:cs="Times New Roman"/>
          <w:noProof/>
          <w:lang w:val="en-GB"/>
        </w:rPr>
        <w:drawing>
          <wp:inline distT="0" distB="0" distL="0" distR="0" wp14:anchorId="7E396BDD" wp14:editId="03CFA740">
            <wp:extent cx="5270500" cy="5043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5043805"/>
                    </a:xfrm>
                    <a:prstGeom prst="rect">
                      <a:avLst/>
                    </a:prstGeom>
                  </pic:spPr>
                </pic:pic>
              </a:graphicData>
            </a:graphic>
          </wp:inline>
        </w:drawing>
      </w:r>
    </w:p>
    <w:p w14:paraId="2924F4A1" w14:textId="5FA0BFF3" w:rsidR="002B2C4A" w:rsidRPr="00985785" w:rsidRDefault="002B2C4A" w:rsidP="002B2C4A">
      <w:pPr>
        <w:jc w:val="center"/>
        <w:rPr>
          <w:rFonts w:ascii="Times New Roman" w:hAnsi="Times New Roman" w:cs="Times New Roman"/>
          <w:b/>
          <w:lang w:val="en-GB"/>
        </w:rPr>
      </w:pPr>
      <w:r w:rsidRPr="00985785">
        <w:rPr>
          <w:rFonts w:ascii="Times New Roman" w:hAnsi="Times New Roman" w:cs="Times New Roman"/>
          <w:b/>
          <w:lang w:val="en-GB"/>
        </w:rPr>
        <w:t xml:space="preserve">Figure </w:t>
      </w:r>
      <w:r w:rsidRPr="00985785">
        <w:rPr>
          <w:rFonts w:ascii="Times New Roman" w:hAnsi="Times New Roman" w:cs="Times New Roman"/>
          <w:b/>
          <w:lang w:val="en-GB"/>
        </w:rPr>
        <w:t>1</w:t>
      </w:r>
      <w:r w:rsidRPr="00985785">
        <w:rPr>
          <w:rFonts w:ascii="Times New Roman" w:hAnsi="Times New Roman" w:cs="Times New Roman"/>
          <w:b/>
          <w:lang w:val="en-GB"/>
        </w:rPr>
        <w:t xml:space="preserve">: </w:t>
      </w:r>
      <w:r w:rsidRPr="00985785">
        <w:rPr>
          <w:rFonts w:ascii="Times New Roman" w:hAnsi="Times New Roman" w:cs="Times New Roman"/>
          <w:b/>
          <w:lang w:val="en-GB"/>
        </w:rPr>
        <w:t>Word p</w:t>
      </w:r>
      <w:r w:rsidRPr="00985785">
        <w:rPr>
          <w:rFonts w:ascii="Times New Roman" w:hAnsi="Times New Roman" w:cs="Times New Roman"/>
          <w:b/>
          <w:lang w:val="en-GB"/>
        </w:rPr>
        <w:t>air</w:t>
      </w:r>
      <w:r w:rsidRPr="00985785">
        <w:rPr>
          <w:rFonts w:ascii="Times New Roman" w:hAnsi="Times New Roman" w:cs="Times New Roman"/>
          <w:b/>
          <w:lang w:val="en-GB"/>
        </w:rPr>
        <w:t xml:space="preserve"> d</w:t>
      </w:r>
      <w:r w:rsidRPr="00985785">
        <w:rPr>
          <w:rFonts w:ascii="Times New Roman" w:hAnsi="Times New Roman" w:cs="Times New Roman"/>
          <w:b/>
          <w:lang w:val="en-GB"/>
        </w:rPr>
        <w:t>ecision tree</w:t>
      </w:r>
    </w:p>
    <w:p w14:paraId="34F0C144" w14:textId="2E22CA1C" w:rsidR="00390AD6" w:rsidRPr="00985785" w:rsidRDefault="00390AD6" w:rsidP="002E222A">
      <w:pPr>
        <w:jc w:val="both"/>
        <w:rPr>
          <w:rFonts w:ascii="Times New Roman" w:hAnsi="Times New Roman" w:cs="Times New Roman"/>
          <w:lang w:val="en-GB"/>
        </w:rPr>
      </w:pPr>
      <w:r w:rsidRPr="00985785">
        <w:rPr>
          <w:rFonts w:ascii="Times New Roman" w:hAnsi="Times New Roman" w:cs="Times New Roman"/>
          <w:lang w:val="en-GB"/>
        </w:rPr>
        <w:t xml:space="preserve">There are </w:t>
      </w:r>
      <w:r w:rsidRPr="00985785">
        <w:rPr>
          <w:rFonts w:ascii="Times New Roman" w:hAnsi="Times New Roman" w:cs="Times New Roman"/>
          <w:lang w:val="en-GB"/>
        </w:rPr>
        <w:t>117 word</w:t>
      </w:r>
      <w:r w:rsidRPr="00985785">
        <w:rPr>
          <w:rFonts w:ascii="Times New Roman" w:hAnsi="Times New Roman" w:cs="Times New Roman"/>
          <w:lang w:val="en-GB"/>
        </w:rPr>
        <w:t xml:space="preserve"> pairs were judge as regional word pairs. (</w:t>
      </w:r>
      <w:r w:rsidRPr="00985785">
        <w:rPr>
          <w:rFonts w:ascii="Times New Roman" w:eastAsiaTheme="minorEastAsia" w:hAnsi="Times New Roman" w:cs="Times New Roman"/>
          <w:bCs/>
          <w:color w:val="000000"/>
        </w:rPr>
        <w:t xml:space="preserve">black pudding, in pitta, cod roe, </w:t>
      </w:r>
      <w:proofErr w:type="spellStart"/>
      <w:r w:rsidRPr="00985785">
        <w:rPr>
          <w:rFonts w:ascii="Times New Roman" w:eastAsiaTheme="minorEastAsia" w:hAnsi="Times New Roman" w:cs="Times New Roman"/>
          <w:bCs/>
          <w:color w:val="000000"/>
        </w:rPr>
        <w:t>irn</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sausage large, fish chips, peas small, or gravy, mince pie, chicken meat, or curry, special fish, calzone, </w:t>
      </w:r>
      <w:proofErr w:type="spellStart"/>
      <w:r w:rsidRPr="00985785">
        <w:rPr>
          <w:rFonts w:ascii="Times New Roman" w:eastAsiaTheme="minorEastAsia" w:hAnsi="Times New Roman" w:cs="Times New Roman"/>
          <w:bCs/>
          <w:color w:val="000000"/>
        </w:rPr>
        <w:t>cornish</w:t>
      </w:r>
      <w:proofErr w:type="spellEnd"/>
      <w:r w:rsidRPr="00985785">
        <w:rPr>
          <w:rFonts w:ascii="Times New Roman" w:eastAsiaTheme="minorEastAsia" w:hAnsi="Times New Roman" w:cs="Times New Roman"/>
          <w:bCs/>
          <w:color w:val="000000"/>
        </w:rPr>
        <w:t xml:space="preserve"> pasty, chicken pakora, pasties, large sausage, large haddock, mixed meat, vegetable pakora, order online, fish supper, haggis, smoked sausage, cheese tomato, peas curry, sausage supper, south fried,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l, coke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xml:space="preserve">, chop suey, potato pie, al </w:t>
      </w:r>
      <w:proofErr w:type="spellStart"/>
      <w:r w:rsidRPr="00985785">
        <w:rPr>
          <w:rFonts w:ascii="Times New Roman" w:eastAsiaTheme="minorEastAsia" w:hAnsi="Times New Roman" w:cs="Times New Roman"/>
          <w:bCs/>
          <w:color w:val="000000"/>
        </w:rPr>
        <w:t>funghi</w:t>
      </w:r>
      <w:proofErr w:type="spellEnd"/>
      <w:r w:rsidRPr="00985785">
        <w:rPr>
          <w:rFonts w:ascii="Times New Roman" w:eastAsiaTheme="minorEastAsia" w:hAnsi="Times New Roman" w:cs="Times New Roman"/>
          <w:bCs/>
          <w:color w:val="000000"/>
        </w:rPr>
        <w:t xml:space="preserve">, all steak, </w:t>
      </w:r>
      <w:proofErr w:type="spellStart"/>
      <w:r w:rsidRPr="00985785">
        <w:rPr>
          <w:rFonts w:ascii="Times New Roman" w:eastAsiaTheme="minorEastAsia" w:hAnsi="Times New Roman" w:cs="Times New Roman"/>
          <w:bCs/>
          <w:color w:val="000000"/>
        </w:rPr>
        <w:t>rubicon</w:t>
      </w:r>
      <w:proofErr w:type="spellEnd"/>
      <w:r w:rsidRPr="00985785">
        <w:rPr>
          <w:rFonts w:ascii="Times New Roman" w:eastAsiaTheme="minorEastAsia" w:hAnsi="Times New Roman" w:cs="Times New Roman"/>
          <w:bCs/>
          <w:color w:val="000000"/>
        </w:rPr>
        <w:t xml:space="preserve"> guava, baked potato, naan bread, </w:t>
      </w:r>
      <w:proofErr w:type="spellStart"/>
      <w:r w:rsidRPr="00985785">
        <w:rPr>
          <w:rFonts w:ascii="Times New Roman" w:eastAsiaTheme="minorEastAsia" w:hAnsi="Times New Roman" w:cs="Times New Roman"/>
          <w:bCs/>
          <w:color w:val="000000"/>
        </w:rPr>
        <w:t>smokey</w:t>
      </w:r>
      <w:proofErr w:type="spellEnd"/>
      <w:r w:rsidRPr="00985785">
        <w:rPr>
          <w:rFonts w:ascii="Times New Roman" w:eastAsiaTheme="minorEastAsia" w:hAnsi="Times New Roman" w:cs="Times New Roman"/>
          <w:bCs/>
          <w:color w:val="000000"/>
        </w:rPr>
        <w:t xml:space="preserve"> sausage, scampi supper, sausage single,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sauce, mixed pakora, pie supper, bites and, burger single, spaghetti </w:t>
      </w:r>
      <w:proofErr w:type="spellStart"/>
      <w:r w:rsidRPr="00985785">
        <w:rPr>
          <w:rFonts w:ascii="Times New Roman" w:eastAsiaTheme="minorEastAsia" w:hAnsi="Times New Roman" w:cs="Times New Roman"/>
          <w:bCs/>
          <w:color w:val="000000"/>
        </w:rPr>
        <w:t>bolognese</w:t>
      </w:r>
      <w:proofErr w:type="spellEnd"/>
      <w:r w:rsidRPr="00985785">
        <w:rPr>
          <w:rFonts w:ascii="Times New Roman" w:eastAsiaTheme="minorEastAsia" w:hAnsi="Times New Roman" w:cs="Times New Roman"/>
          <w:bCs/>
          <w:color w:val="000000"/>
        </w:rPr>
        <w:t xml:space="preserve">, pudding supper, cheese </w:t>
      </w:r>
      <w:proofErr w:type="spellStart"/>
      <w:r w:rsidRPr="00985785">
        <w:rPr>
          <w:rFonts w:ascii="Times New Roman" w:eastAsiaTheme="minorEastAsia" w:hAnsi="Times New Roman" w:cs="Times New Roman"/>
          <w:bCs/>
          <w:color w:val="000000"/>
        </w:rPr>
        <w:t>pattie</w:t>
      </w:r>
      <w:proofErr w:type="spellEnd"/>
      <w:r w:rsidRPr="00985785">
        <w:rPr>
          <w:rFonts w:ascii="Times New Roman" w:eastAsiaTheme="minorEastAsia" w:hAnsi="Times New Roman" w:cs="Times New Roman"/>
          <w:bCs/>
          <w:color w:val="000000"/>
        </w:rPr>
        <w:t xml:space="preserve">, chip roll, chip steak, pizza supper, </w:t>
      </w:r>
      <w:proofErr w:type="spellStart"/>
      <w:r w:rsidRPr="00985785">
        <w:rPr>
          <w:rFonts w:ascii="Times New Roman" w:eastAsiaTheme="minorEastAsia" w:hAnsi="Times New Roman" w:cs="Times New Roman"/>
          <w:bCs/>
          <w:color w:val="000000"/>
        </w:rPr>
        <w:t>haagen</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dazs</w:t>
      </w:r>
      <w:proofErr w:type="spellEnd"/>
      <w:r w:rsidRPr="00985785">
        <w:rPr>
          <w:rFonts w:ascii="Times New Roman" w:eastAsiaTheme="minorEastAsia" w:hAnsi="Times New Roman" w:cs="Times New Roman"/>
          <w:bCs/>
          <w:color w:val="000000"/>
        </w:rPr>
        <w:t xml:space="preserve">, pizza single, fried pizza,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w:t>
      </w:r>
      <w:proofErr w:type="spellStart"/>
      <w:r w:rsidRPr="00985785">
        <w:rPr>
          <w:rFonts w:ascii="Times New Roman" w:eastAsiaTheme="minorEastAsia" w:hAnsi="Times New Roman" w:cs="Times New Roman"/>
          <w:bCs/>
          <w:color w:val="000000"/>
        </w:rPr>
        <w:t>ltr</w:t>
      </w:r>
      <w:proofErr w:type="spellEnd"/>
      <w:r w:rsidRPr="00985785">
        <w:rPr>
          <w:rFonts w:ascii="Times New Roman" w:eastAsiaTheme="minorEastAsia" w:hAnsi="Times New Roman" w:cs="Times New Roman"/>
          <w:bCs/>
          <w:color w:val="000000"/>
        </w:rPr>
        <w:t xml:space="preserve">, macaroni cheese, breast supper, haggis supper, white pudding, chicken </w:t>
      </w:r>
      <w:proofErr w:type="spellStart"/>
      <w:r w:rsidRPr="00985785">
        <w:rPr>
          <w:rFonts w:ascii="Times New Roman" w:eastAsiaTheme="minorEastAsia" w:hAnsi="Times New Roman" w:cs="Times New Roman"/>
          <w:bCs/>
          <w:color w:val="000000"/>
        </w:rPr>
        <w:t>balti</w:t>
      </w:r>
      <w:proofErr w:type="spellEnd"/>
      <w:r w:rsidRPr="00985785">
        <w:rPr>
          <w:rFonts w:ascii="Times New Roman" w:eastAsiaTheme="minorEastAsia" w:hAnsi="Times New Roman" w:cs="Times New Roman"/>
          <w:bCs/>
          <w:color w:val="000000"/>
        </w:rPr>
        <w:t xml:space="preserve">, scampi </w:t>
      </w:r>
      <w:r w:rsidRPr="00985785">
        <w:rPr>
          <w:rFonts w:ascii="Times New Roman" w:eastAsiaTheme="minorEastAsia" w:hAnsi="Times New Roman" w:cs="Times New Roman"/>
          <w:bCs/>
          <w:color w:val="000000"/>
        </w:rPr>
        <w:lastRenderedPageBreak/>
        <w:t xml:space="preserve">single, burger supper, kebab pizza, rib supper, </w:t>
      </w:r>
      <w:proofErr w:type="spellStart"/>
      <w:r w:rsidRPr="00985785">
        <w:rPr>
          <w:rFonts w:ascii="Times New Roman" w:eastAsiaTheme="minorEastAsia" w:hAnsi="Times New Roman" w:cs="Times New Roman"/>
          <w:bCs/>
          <w:color w:val="000000"/>
        </w:rPr>
        <w:t>fanta</w:t>
      </w:r>
      <w:proofErr w:type="spellEnd"/>
      <w:r w:rsidRPr="00985785">
        <w:rPr>
          <w:rFonts w:ascii="Times New Roman" w:eastAsiaTheme="minorEastAsia" w:hAnsi="Times New Roman" w:cs="Times New Roman"/>
          <w:bCs/>
          <w:color w:val="000000"/>
        </w:rPr>
        <w:t xml:space="preserve"> ml, diet </w:t>
      </w:r>
      <w:proofErr w:type="spellStart"/>
      <w:r w:rsidRPr="00985785">
        <w:rPr>
          <w:rFonts w:ascii="Times New Roman" w:eastAsiaTheme="minorEastAsia" w:hAnsi="Times New Roman" w:cs="Times New Roman"/>
          <w:bCs/>
          <w:color w:val="000000"/>
        </w:rPr>
        <w:t>irn</w:t>
      </w:r>
      <w:proofErr w:type="spellEnd"/>
      <w:r w:rsidRPr="00985785">
        <w:rPr>
          <w:rFonts w:ascii="Times New Roman" w:eastAsiaTheme="minorEastAsia" w:hAnsi="Times New Roman" w:cs="Times New Roman"/>
          <w:bCs/>
          <w:color w:val="000000"/>
        </w:rPr>
        <w:t xml:space="preserve">, in naan, pie single, nuggets supper, nuggets single, chicken supper, </w:t>
      </w:r>
      <w:proofErr w:type="spellStart"/>
      <w:r w:rsidRPr="00985785">
        <w:rPr>
          <w:rFonts w:ascii="Times New Roman" w:eastAsiaTheme="minorEastAsia" w:hAnsi="Times New Roman" w:cs="Times New Roman"/>
          <w:bCs/>
          <w:color w:val="000000"/>
        </w:rPr>
        <w:t>bru</w:t>
      </w:r>
      <w:proofErr w:type="spellEnd"/>
      <w:r w:rsidRPr="00985785">
        <w:rPr>
          <w:rFonts w:ascii="Times New Roman" w:eastAsiaTheme="minorEastAsia" w:hAnsi="Times New Roman" w:cs="Times New Roman"/>
          <w:bCs/>
          <w:color w:val="000000"/>
        </w:rPr>
        <w:t xml:space="preserve"> ml, fish </w:t>
      </w:r>
      <w:proofErr w:type="spellStart"/>
      <w:r w:rsidRPr="00985785">
        <w:rPr>
          <w:rFonts w:ascii="Times New Roman" w:eastAsiaTheme="minorEastAsia" w:hAnsi="Times New Roman" w:cs="Times New Roman"/>
          <w:bCs/>
          <w:color w:val="000000"/>
        </w:rPr>
        <w:t>butty</w:t>
      </w:r>
      <w:proofErr w:type="spellEnd"/>
      <w:r w:rsidRPr="00985785">
        <w:rPr>
          <w:rFonts w:ascii="Times New Roman" w:eastAsiaTheme="minorEastAsia" w:hAnsi="Times New Roman" w:cs="Times New Roman"/>
          <w:bCs/>
          <w:color w:val="000000"/>
        </w:rPr>
        <w:t>, leg single, fish single, half fried, rib single, chicken single, online now, takeaway order, skate, suey roll, breast single, online instantly, pudding single, leg supper, securely with, pineapple ring, steak supper, pakora vegetable, shop takeaway, spicy haggis, steak single, hamburger supper, haggis single, pizza crunch, rump steak, hamburger single</w:t>
      </w:r>
      <w:r w:rsidRPr="00985785">
        <w:rPr>
          <w:rFonts w:ascii="Times New Roman" w:hAnsi="Times New Roman" w:cs="Times New Roman"/>
          <w:lang w:val="en-GB"/>
        </w:rPr>
        <w:t>).</w:t>
      </w:r>
    </w:p>
    <w:p w14:paraId="4F375963" w14:textId="2030E6B0" w:rsidR="00935040" w:rsidRPr="00985785" w:rsidRDefault="00935040" w:rsidP="002E222A">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decision tree evaluation</w:t>
      </w:r>
    </w:p>
    <w:p w14:paraId="0F0EC48F" w14:textId="66B517E8" w:rsidR="002E222A" w:rsidRPr="00985785" w:rsidRDefault="00B64AFD" w:rsidP="00B64AFD">
      <w:pPr>
        <w:jc w:val="both"/>
        <w:rPr>
          <w:rFonts w:ascii="Times New Roman" w:hAnsi="Times New Roman" w:cs="Times New Roman"/>
        </w:rPr>
      </w:pPr>
      <w:r w:rsidRPr="00985785">
        <w:rPr>
          <w:rFonts w:ascii="Times New Roman" w:hAnsi="Times New Roman" w:cs="Times New Roman"/>
          <w:lang w:val="en-GB"/>
        </w:rPr>
        <w:t>In these word pairs, many of them contain regional independent word, such as ‘</w:t>
      </w:r>
      <w:r w:rsidR="00446732" w:rsidRPr="00985785">
        <w:rPr>
          <w:rFonts w:ascii="Times New Roman" w:eastAsiaTheme="minorEastAsia" w:hAnsi="Times New Roman" w:cs="Times New Roman"/>
          <w:bCs/>
          <w:color w:val="000000"/>
        </w:rPr>
        <w:t>securely with</w:t>
      </w:r>
      <w:r w:rsidRPr="00985785">
        <w:rPr>
          <w:rFonts w:ascii="Times New Roman" w:hAnsi="Times New Roman" w:cs="Times New Roman"/>
          <w:lang w:val="en-GB"/>
        </w:rPr>
        <w:t>’ and ‘</w:t>
      </w:r>
      <w:proofErr w:type="spellStart"/>
      <w:r w:rsidR="00446732" w:rsidRPr="00985785">
        <w:rPr>
          <w:rFonts w:ascii="Times New Roman" w:eastAsiaTheme="minorEastAsia" w:hAnsi="Times New Roman" w:cs="Times New Roman"/>
          <w:bCs/>
          <w:color w:val="000000"/>
        </w:rPr>
        <w:t>rubicon</w:t>
      </w:r>
      <w:proofErr w:type="spellEnd"/>
      <w:r w:rsidR="00446732" w:rsidRPr="00985785">
        <w:rPr>
          <w:rFonts w:ascii="Times New Roman" w:eastAsiaTheme="minorEastAsia" w:hAnsi="Times New Roman" w:cs="Times New Roman"/>
          <w:bCs/>
          <w:color w:val="000000"/>
        </w:rPr>
        <w:t xml:space="preserve"> guava</w:t>
      </w:r>
      <w:r w:rsidRPr="00985785">
        <w:rPr>
          <w:rFonts w:ascii="Times New Roman" w:hAnsi="Times New Roman" w:cs="Times New Roman"/>
          <w:lang w:val="en-GB"/>
        </w:rPr>
        <w:t xml:space="preserve">’. </w:t>
      </w:r>
      <w:r w:rsidR="00446732" w:rsidRPr="00985785">
        <w:rPr>
          <w:rFonts w:ascii="Times New Roman" w:hAnsi="Times New Roman" w:cs="Times New Roman"/>
          <w:lang w:val="en-GB"/>
        </w:rPr>
        <w:t>Besides, many of them appeared in the result of noun phrases such as ‘</w:t>
      </w:r>
      <w:r w:rsidR="00446732" w:rsidRPr="00985785">
        <w:rPr>
          <w:rFonts w:ascii="Times New Roman" w:eastAsiaTheme="minorEastAsia" w:hAnsi="Times New Roman" w:cs="Times New Roman"/>
          <w:bCs/>
          <w:color w:val="000000"/>
        </w:rPr>
        <w:t>cheese tomato</w:t>
      </w:r>
      <w:r w:rsidR="00446732" w:rsidRPr="00985785">
        <w:rPr>
          <w:rFonts w:ascii="Times New Roman" w:hAnsi="Times New Roman" w:cs="Times New Roman"/>
          <w:lang w:val="en-GB"/>
        </w:rPr>
        <w:t>’ and ‘</w:t>
      </w:r>
      <w:r w:rsidR="00446732" w:rsidRPr="00985785">
        <w:rPr>
          <w:rFonts w:ascii="Times New Roman" w:eastAsiaTheme="minorEastAsia" w:hAnsi="Times New Roman" w:cs="Times New Roman"/>
          <w:bCs/>
          <w:color w:val="000000"/>
        </w:rPr>
        <w:t>vegetable pakora</w:t>
      </w:r>
      <w:r w:rsidR="00446732" w:rsidRPr="00985785">
        <w:rPr>
          <w:rFonts w:ascii="Times New Roman" w:hAnsi="Times New Roman" w:cs="Times New Roman"/>
          <w:lang w:val="en-GB"/>
        </w:rPr>
        <w:t xml:space="preserve">’. </w:t>
      </w:r>
      <w:r w:rsidR="00C0695F" w:rsidRPr="00985785">
        <w:rPr>
          <w:rFonts w:ascii="Times New Roman" w:hAnsi="Times New Roman" w:cs="Times New Roman"/>
          <w:lang w:val="en-GB"/>
        </w:rPr>
        <w:t xml:space="preserve">Further, </w:t>
      </w:r>
      <w:r w:rsidR="00362ED1" w:rsidRPr="00985785">
        <w:rPr>
          <w:rFonts w:ascii="Times New Roman" w:hAnsi="Times New Roman" w:cs="Times New Roman"/>
          <w:lang w:val="en-GB"/>
        </w:rPr>
        <w:t>some word pair</w:t>
      </w:r>
      <w:r w:rsidR="00BF4406" w:rsidRPr="00985785">
        <w:rPr>
          <w:rFonts w:ascii="Times New Roman" w:hAnsi="Times New Roman" w:cs="Times New Roman"/>
          <w:lang w:val="en-GB"/>
        </w:rPr>
        <w:t>s</w:t>
      </w:r>
      <w:r w:rsidR="00362ED1" w:rsidRPr="00985785">
        <w:rPr>
          <w:rFonts w:ascii="Times New Roman" w:hAnsi="Times New Roman" w:cs="Times New Roman"/>
          <w:lang w:val="en-GB"/>
        </w:rPr>
        <w:t xml:space="preserve"> like </w:t>
      </w:r>
      <w:r w:rsidR="00362ED1" w:rsidRPr="00985785">
        <w:rPr>
          <w:rFonts w:ascii="Times New Roman" w:hAnsi="Times New Roman" w:cs="Times New Roman"/>
          <w:lang w:val="en-GB"/>
        </w:rPr>
        <w:t>‘</w:t>
      </w:r>
      <w:r w:rsidR="00362ED1" w:rsidRPr="00985785">
        <w:rPr>
          <w:rFonts w:ascii="Times New Roman" w:eastAsiaTheme="minorEastAsia" w:hAnsi="Times New Roman" w:cs="Times New Roman"/>
          <w:bCs/>
          <w:color w:val="000000"/>
        </w:rPr>
        <w:t>steak single’, ‘coke ml’ and ‘half pizza’</w:t>
      </w:r>
      <w:r w:rsidR="00362ED1" w:rsidRPr="00985785">
        <w:rPr>
          <w:rFonts w:ascii="Times New Roman" w:eastAsiaTheme="minorEastAsia" w:hAnsi="Times New Roman" w:cs="Times New Roman"/>
          <w:bCs/>
          <w:color w:val="000000"/>
        </w:rPr>
        <w:t xml:space="preserve"> maybe </w:t>
      </w:r>
      <w:r w:rsidR="00362ED1" w:rsidRPr="00985785">
        <w:rPr>
          <w:rFonts w:ascii="Times New Roman" w:eastAsiaTheme="minorEastAsia" w:hAnsi="Times New Roman" w:cs="Times New Roman"/>
          <w:bCs/>
          <w:color w:val="000000"/>
        </w:rPr>
        <w:t>reflect regional marketing habits</w:t>
      </w:r>
      <w:r w:rsidR="00362ED1" w:rsidRPr="00985785">
        <w:rPr>
          <w:rFonts w:ascii="Times New Roman" w:eastAsiaTheme="minorEastAsia" w:hAnsi="Times New Roman" w:cs="Times New Roman"/>
          <w:bCs/>
          <w:color w:val="000000"/>
        </w:rPr>
        <w:t xml:space="preserve"> that in these regional, residents may</w:t>
      </w:r>
      <w:r w:rsidR="00C1480C" w:rsidRPr="00985785">
        <w:rPr>
          <w:rFonts w:ascii="Times New Roman" w:eastAsiaTheme="minorEastAsia" w:hAnsi="Times New Roman" w:cs="Times New Roman"/>
          <w:bCs/>
          <w:color w:val="000000"/>
        </w:rPr>
        <w:t xml:space="preserve"> like to </w:t>
      </w:r>
      <w:r w:rsidR="00C1480C" w:rsidRPr="00985785">
        <w:rPr>
          <w:rFonts w:ascii="Times New Roman" w:eastAsiaTheme="minorEastAsia" w:hAnsi="Times New Roman" w:cs="Times New Roman"/>
          <w:bCs/>
          <w:color w:val="000000"/>
          <w:lang w:val="en-GB"/>
        </w:rPr>
        <w:t xml:space="preserve">mark the drink in </w:t>
      </w:r>
      <w:r w:rsidR="00E04385" w:rsidRPr="00985785">
        <w:rPr>
          <w:rFonts w:ascii="Times New Roman" w:eastAsiaTheme="minorEastAsia" w:hAnsi="Times New Roman" w:cs="Times New Roman"/>
          <w:bCs/>
          <w:color w:val="000000"/>
          <w:lang w:val="en-GB"/>
        </w:rPr>
        <w:t>millilitres</w:t>
      </w:r>
      <w:r w:rsidR="00C1480C" w:rsidRPr="00985785">
        <w:rPr>
          <w:rFonts w:ascii="Times New Roman" w:eastAsiaTheme="minorEastAsia" w:hAnsi="Times New Roman" w:cs="Times New Roman"/>
          <w:bCs/>
          <w:color w:val="000000"/>
          <w:lang w:val="en-GB"/>
        </w:rPr>
        <w:t>, or they will sell the pizza in half.</w:t>
      </w:r>
      <w:r w:rsidR="00A34D71" w:rsidRPr="00985785">
        <w:rPr>
          <w:rFonts w:ascii="Times New Roman" w:eastAsiaTheme="minorEastAsia" w:hAnsi="Times New Roman" w:cs="Times New Roman"/>
          <w:bCs/>
          <w:color w:val="000000"/>
          <w:lang w:val="en-GB"/>
        </w:rPr>
        <w:t xml:space="preserve"> In addition, </w:t>
      </w:r>
      <w:r w:rsidR="00D279B7" w:rsidRPr="00985785">
        <w:rPr>
          <w:rFonts w:ascii="Times New Roman" w:eastAsiaTheme="minorEastAsia" w:hAnsi="Times New Roman" w:cs="Times New Roman"/>
          <w:bCs/>
          <w:color w:val="000000"/>
          <w:lang w:val="en-GB"/>
        </w:rPr>
        <w:t>according to</w:t>
      </w:r>
      <w:r w:rsidR="00A34D71" w:rsidRPr="00985785">
        <w:rPr>
          <w:rFonts w:ascii="Times New Roman" w:eastAsiaTheme="minorEastAsia" w:hAnsi="Times New Roman" w:cs="Times New Roman"/>
          <w:bCs/>
          <w:color w:val="000000"/>
          <w:lang w:val="en-GB"/>
        </w:rPr>
        <w:t xml:space="preserve"> the word pair decision tree</w:t>
      </w:r>
      <w:r w:rsidR="00D279B7" w:rsidRPr="00985785">
        <w:rPr>
          <w:rFonts w:ascii="Times New Roman" w:eastAsiaTheme="minorEastAsia" w:hAnsi="Times New Roman" w:cs="Times New Roman"/>
          <w:bCs/>
          <w:color w:val="000000"/>
          <w:lang w:val="en-GB"/>
        </w:rPr>
        <w:t xml:space="preserve">, the project </w:t>
      </w:r>
      <w:r w:rsidR="00CB4B0E" w:rsidRPr="00985785">
        <w:rPr>
          <w:rFonts w:ascii="Times New Roman" w:eastAsiaTheme="minorEastAsia" w:hAnsi="Times New Roman" w:cs="Times New Roman"/>
          <w:bCs/>
          <w:color w:val="000000"/>
          <w:lang w:val="en-GB"/>
        </w:rPr>
        <w:t>finds</w:t>
      </w:r>
      <w:r w:rsidR="00D279B7" w:rsidRPr="00985785">
        <w:rPr>
          <w:rFonts w:ascii="Times New Roman" w:eastAsiaTheme="minorEastAsia" w:hAnsi="Times New Roman" w:cs="Times New Roman"/>
          <w:bCs/>
          <w:color w:val="000000"/>
          <w:lang w:val="en-GB"/>
        </w:rPr>
        <w:t xml:space="preserve"> that </w:t>
      </w:r>
      <w:r w:rsidR="00CB4B0E" w:rsidRPr="00985785">
        <w:rPr>
          <w:rFonts w:ascii="Times New Roman" w:eastAsiaTheme="minorEastAsia" w:hAnsi="Times New Roman" w:cs="Times New Roman"/>
          <w:bCs/>
          <w:color w:val="000000"/>
          <w:lang w:val="en-GB"/>
        </w:rPr>
        <w:t>the ‘city number’ feature influenced the classification result. Thus, in word pair logistic regression model, the project would use this feature to generate the model.</w:t>
      </w:r>
    </w:p>
    <w:p w14:paraId="05956459" w14:textId="75236AA0" w:rsidR="00935040" w:rsidRPr="00985785" w:rsidRDefault="00935040" w:rsidP="00935040">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logistic regression findings</w:t>
      </w:r>
    </w:p>
    <w:tbl>
      <w:tblPr>
        <w:tblStyle w:val="af"/>
        <w:tblW w:w="0" w:type="auto"/>
        <w:tblLook w:val="04A0" w:firstRow="1" w:lastRow="0" w:firstColumn="1" w:lastColumn="0" w:noHBand="0" w:noVBand="1"/>
      </w:tblPr>
      <w:tblGrid>
        <w:gridCol w:w="2590"/>
        <w:gridCol w:w="2867"/>
        <w:gridCol w:w="2833"/>
      </w:tblGrid>
      <w:tr w:rsidR="00AE5067" w:rsidRPr="00985785" w14:paraId="516F59D6" w14:textId="77777777" w:rsidTr="004070B1">
        <w:tc>
          <w:tcPr>
            <w:tcW w:w="2692" w:type="dxa"/>
          </w:tcPr>
          <w:p w14:paraId="6C2E199B" w14:textId="47D65785" w:rsidR="00AE5067" w:rsidRPr="00985785" w:rsidRDefault="00422736"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w:t>
            </w:r>
            <w:r w:rsidRPr="00985785">
              <w:rPr>
                <w:rFonts w:ascii="Times New Roman" w:hAnsi="Times New Roman" w:cs="Times New Roman"/>
                <w:bCs/>
                <w:color w:val="000000"/>
                <w:lang w:val="en-GB"/>
              </w:rPr>
              <w:t>egularization</w:t>
            </w:r>
          </w:p>
        </w:tc>
        <w:tc>
          <w:tcPr>
            <w:tcW w:w="2969" w:type="dxa"/>
          </w:tcPr>
          <w:p w14:paraId="3F9933F0"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L1</w:t>
            </w:r>
          </w:p>
        </w:tc>
        <w:tc>
          <w:tcPr>
            <w:tcW w:w="2969" w:type="dxa"/>
          </w:tcPr>
          <w:p w14:paraId="736A55E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L2</w:t>
            </w:r>
          </w:p>
        </w:tc>
      </w:tr>
      <w:tr w:rsidR="00AE5067" w:rsidRPr="00985785" w14:paraId="069FE684" w14:textId="77777777" w:rsidTr="004070B1">
        <w:tc>
          <w:tcPr>
            <w:tcW w:w="2692" w:type="dxa"/>
          </w:tcPr>
          <w:p w14:paraId="37D64095"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rPr>
              <w:t>Classification rate</w:t>
            </w:r>
          </w:p>
        </w:tc>
        <w:tc>
          <w:tcPr>
            <w:tcW w:w="2969" w:type="dxa"/>
          </w:tcPr>
          <w:p w14:paraId="317865C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88.77%</w:t>
            </w:r>
          </w:p>
        </w:tc>
        <w:tc>
          <w:tcPr>
            <w:tcW w:w="2969" w:type="dxa"/>
          </w:tcPr>
          <w:p w14:paraId="72E642DC" w14:textId="541E5BAA" w:rsidR="00AE5067" w:rsidRPr="00985785" w:rsidRDefault="00BF643F"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74</w:t>
            </w:r>
            <w:r w:rsidR="00047F68" w:rsidRPr="00985785">
              <w:rPr>
                <w:rFonts w:ascii="Times New Roman" w:hAnsi="Times New Roman" w:cs="Times New Roman"/>
                <w:bCs/>
                <w:color w:val="000000"/>
                <w:lang w:val="en-GB"/>
              </w:rPr>
              <w:t>.</w:t>
            </w:r>
            <w:r w:rsidRPr="00985785">
              <w:rPr>
                <w:rFonts w:ascii="Times New Roman" w:hAnsi="Times New Roman" w:cs="Times New Roman"/>
                <w:bCs/>
                <w:color w:val="000000"/>
                <w:lang w:val="en-GB"/>
              </w:rPr>
              <w:t>48</w:t>
            </w:r>
            <w:r w:rsidR="00AE5067" w:rsidRPr="00985785">
              <w:rPr>
                <w:rFonts w:ascii="Times New Roman" w:hAnsi="Times New Roman" w:cs="Times New Roman"/>
                <w:bCs/>
                <w:color w:val="000000"/>
                <w:lang w:val="en-GB"/>
              </w:rPr>
              <w:t>%</w:t>
            </w:r>
          </w:p>
        </w:tc>
      </w:tr>
      <w:tr w:rsidR="00AE5067" w:rsidRPr="00985785" w14:paraId="33F174A1" w14:textId="77777777" w:rsidTr="004070B1">
        <w:tc>
          <w:tcPr>
            <w:tcW w:w="2692" w:type="dxa"/>
          </w:tcPr>
          <w:p w14:paraId="3F5AFB58"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Percentage threshold</w:t>
            </w:r>
          </w:p>
        </w:tc>
        <w:tc>
          <w:tcPr>
            <w:tcW w:w="2969" w:type="dxa"/>
          </w:tcPr>
          <w:p w14:paraId="20692AF3" w14:textId="0EDD8C18" w:rsidR="00AE5067" w:rsidRPr="00985785" w:rsidRDefault="0075425B"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c>
          <w:tcPr>
            <w:tcW w:w="2969" w:type="dxa"/>
          </w:tcPr>
          <w:p w14:paraId="7DA166CB"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AE5067" w:rsidRPr="00985785" w14:paraId="1F7A4912" w14:textId="77777777" w:rsidTr="004070B1">
        <w:tc>
          <w:tcPr>
            <w:tcW w:w="2692" w:type="dxa"/>
          </w:tcPr>
          <w:p w14:paraId="51141A21"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Coefficient (‘proportion’, ‘ratio’, ‘city number’ and ‘average distance’)</w:t>
            </w:r>
          </w:p>
        </w:tc>
        <w:tc>
          <w:tcPr>
            <w:tcW w:w="2969" w:type="dxa"/>
          </w:tcPr>
          <w:p w14:paraId="0B3B556F"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1.83013399e+00,</w:t>
            </w:r>
          </w:p>
          <w:p w14:paraId="7E4936F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6.22791230e+00,</w:t>
            </w:r>
          </w:p>
          <w:p w14:paraId="59CDE7E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-2.69416502e-01,</w:t>
            </w:r>
          </w:p>
          <w:p w14:paraId="4B45C09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-7.79706487e-06</w:t>
            </w:r>
          </w:p>
        </w:tc>
        <w:tc>
          <w:tcPr>
            <w:tcW w:w="2969" w:type="dxa"/>
          </w:tcPr>
          <w:p w14:paraId="4DFB160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1.06066688e-01</w:t>
            </w:r>
          </w:p>
          <w:p w14:paraId="348835C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1.80860335e-01,</w:t>
            </w:r>
          </w:p>
          <w:p w14:paraId="6884C29A"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-1.26984839e-01</w:t>
            </w:r>
          </w:p>
          <w:p w14:paraId="482A7293"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5.89637008e-06</w:t>
            </w:r>
          </w:p>
        </w:tc>
      </w:tr>
      <w:tr w:rsidR="00AE5067" w:rsidRPr="00985785" w14:paraId="1DF9489E" w14:textId="77777777" w:rsidTr="004070B1">
        <w:tc>
          <w:tcPr>
            <w:tcW w:w="2692" w:type="dxa"/>
          </w:tcPr>
          <w:p w14:paraId="3151FEF2"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The number of regional words</w:t>
            </w:r>
          </w:p>
        </w:tc>
        <w:tc>
          <w:tcPr>
            <w:tcW w:w="2969" w:type="dxa"/>
          </w:tcPr>
          <w:p w14:paraId="31AE67BA"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c>
          <w:tcPr>
            <w:tcW w:w="2969" w:type="dxa"/>
          </w:tcPr>
          <w:p w14:paraId="0ACE0DEF"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Cannot tell</w:t>
            </w:r>
          </w:p>
        </w:tc>
      </w:tr>
      <w:tr w:rsidR="00AE5067" w:rsidRPr="00985785" w14:paraId="51785E47" w14:textId="77777777" w:rsidTr="004070B1">
        <w:tc>
          <w:tcPr>
            <w:tcW w:w="2692" w:type="dxa"/>
          </w:tcPr>
          <w:p w14:paraId="7F63911D"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Regional words with probability</w:t>
            </w:r>
          </w:p>
        </w:tc>
        <w:tc>
          <w:tcPr>
            <w:tcW w:w="2969" w:type="dxa"/>
          </w:tcPr>
          <w:p w14:paraId="29C2FCD3"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meaningless</w:t>
            </w:r>
          </w:p>
        </w:tc>
        <w:tc>
          <w:tcPr>
            <w:tcW w:w="2969" w:type="dxa"/>
          </w:tcPr>
          <w:p w14:paraId="3869E4B9" w14:textId="77777777" w:rsidR="00AE5067" w:rsidRPr="00985785" w:rsidRDefault="00AE5067" w:rsidP="004070B1">
            <w:pPr>
              <w:jc w:val="both"/>
              <w:rPr>
                <w:rFonts w:ascii="Times New Roman" w:hAnsi="Times New Roman" w:cs="Times New Roman"/>
                <w:bCs/>
                <w:color w:val="000000"/>
                <w:lang w:val="en-GB"/>
              </w:rPr>
            </w:pPr>
            <w:r w:rsidRPr="00985785">
              <w:rPr>
                <w:rFonts w:ascii="Times New Roman" w:hAnsi="Times New Roman" w:cs="Times New Roman"/>
                <w:bCs/>
                <w:color w:val="000000"/>
                <w:lang w:val="en-GB"/>
              </w:rPr>
              <w:t>meaningless</w:t>
            </w:r>
          </w:p>
        </w:tc>
      </w:tr>
    </w:tbl>
    <w:p w14:paraId="3786FDA3" w14:textId="6936EC16" w:rsidR="00935040" w:rsidRPr="00985785" w:rsidRDefault="00AE5067" w:rsidP="00AE5067">
      <w:pPr>
        <w:jc w:val="center"/>
        <w:rPr>
          <w:rFonts w:ascii="Times New Roman" w:hAnsi="Times New Roman" w:cs="Times New Roman"/>
          <w:b/>
          <w:bCs/>
          <w:color w:val="000000"/>
          <w:lang w:val="en-GB"/>
        </w:rPr>
      </w:pPr>
      <w:r w:rsidRPr="00985785">
        <w:rPr>
          <w:rFonts w:ascii="Times New Roman" w:hAnsi="Times New Roman" w:cs="Times New Roman"/>
          <w:b/>
          <w:bCs/>
          <w:color w:val="000000"/>
          <w:lang w:val="en-GB"/>
        </w:rPr>
        <w:t>Table 4: Comparison of penalty choices for word pair</w:t>
      </w:r>
      <w:r w:rsidRPr="00985785">
        <w:rPr>
          <w:rFonts w:ascii="Times New Roman" w:hAnsi="Times New Roman" w:cs="Times New Roman"/>
          <w:b/>
          <w:bCs/>
          <w:color w:val="000000"/>
          <w:lang w:val="en-GB"/>
        </w:rPr>
        <w:t xml:space="preserve"> when selecting, </w:t>
      </w:r>
      <w:r w:rsidRPr="00985785">
        <w:rPr>
          <w:rFonts w:ascii="Times New Roman" w:hAnsi="Times New Roman" w:cs="Times New Roman"/>
          <w:b/>
          <w:bCs/>
          <w:color w:val="000000"/>
          <w:lang w:val="en-GB"/>
        </w:rPr>
        <w:t>‘proportion’, ‘ratio’, ‘city number’ and ‘average distance’ as features</w:t>
      </w:r>
    </w:p>
    <w:p w14:paraId="3C9D10C6" w14:textId="728B7C05" w:rsidR="00AE5067" w:rsidRPr="00985785" w:rsidRDefault="00422736" w:rsidP="00422736">
      <w:pPr>
        <w:jc w:val="both"/>
        <w:rPr>
          <w:rFonts w:ascii="Times New Roman" w:hAnsi="Times New Roman" w:cs="Times New Roman"/>
          <w:lang w:val="en-GB"/>
        </w:rPr>
      </w:pPr>
      <w:r w:rsidRPr="00985785">
        <w:rPr>
          <w:rFonts w:ascii="Times New Roman" w:hAnsi="Times New Roman" w:cs="Times New Roman"/>
          <w:lang w:val="en-GB"/>
        </w:rPr>
        <w:t xml:space="preserve">There are </w:t>
      </w:r>
      <w:proofErr w:type="gramStart"/>
      <w:r w:rsidR="004D78DC" w:rsidRPr="00985785">
        <w:rPr>
          <w:rFonts w:ascii="Times New Roman" w:hAnsi="Times New Roman" w:cs="Times New Roman"/>
          <w:lang w:val="en-GB"/>
        </w:rPr>
        <w:t>200</w:t>
      </w:r>
      <w:r w:rsidRPr="00985785">
        <w:rPr>
          <w:rFonts w:ascii="Times New Roman" w:hAnsi="Times New Roman" w:cs="Times New Roman"/>
          <w:lang w:val="en-GB"/>
        </w:rPr>
        <w:t xml:space="preserve"> word</w:t>
      </w:r>
      <w:proofErr w:type="gramEnd"/>
      <w:r w:rsidRPr="00985785">
        <w:rPr>
          <w:rFonts w:ascii="Times New Roman" w:hAnsi="Times New Roman" w:cs="Times New Roman"/>
          <w:lang w:val="en-GB"/>
        </w:rPr>
        <w:t xml:space="preserve"> pairs whose regional probability </w:t>
      </w:r>
      <w:r w:rsidR="0087631E" w:rsidRPr="00985785">
        <w:rPr>
          <w:rFonts w:ascii="Times New Roman" w:hAnsi="Times New Roman" w:cs="Times New Roman"/>
          <w:lang w:val="en-GB"/>
        </w:rPr>
        <w:t>exceed</w:t>
      </w:r>
      <w:r w:rsidRPr="00985785">
        <w:rPr>
          <w:rFonts w:ascii="Times New Roman" w:hAnsi="Times New Roman" w:cs="Times New Roman"/>
          <w:lang w:val="en-GB"/>
        </w:rPr>
        <w:t xml:space="preserve"> 50% when using L1 </w:t>
      </w:r>
      <w:r w:rsidRPr="00985785">
        <w:rPr>
          <w:rFonts w:ascii="Times New Roman" w:hAnsi="Times New Roman" w:cs="Times New Roman"/>
          <w:bCs/>
          <w:color w:val="000000"/>
          <w:lang w:val="en-GB"/>
        </w:rPr>
        <w:t>regularization</w:t>
      </w:r>
      <w:r w:rsidR="00ED64F0" w:rsidRPr="00985785">
        <w:rPr>
          <w:rFonts w:ascii="Times New Roman" w:hAnsi="Times New Roman" w:cs="Times New Roman"/>
          <w:bCs/>
          <w:color w:val="000000"/>
          <w:lang w:val="en-GB"/>
        </w:rPr>
        <w:t xml:space="preserve"> and when using L2 </w:t>
      </w:r>
      <w:r w:rsidR="00ED64F0" w:rsidRPr="00985785">
        <w:rPr>
          <w:rFonts w:ascii="Times New Roman" w:hAnsi="Times New Roman" w:cs="Times New Roman"/>
          <w:bCs/>
          <w:color w:val="000000"/>
          <w:lang w:val="en-GB"/>
        </w:rPr>
        <w:t>regularization</w:t>
      </w:r>
      <w:r w:rsidR="00ED64F0" w:rsidRPr="00985785">
        <w:rPr>
          <w:rFonts w:ascii="Times New Roman" w:hAnsi="Times New Roman" w:cs="Times New Roman"/>
          <w:bCs/>
          <w:color w:val="000000"/>
          <w:lang w:val="en-GB"/>
        </w:rPr>
        <w:t xml:space="preserve">, there are 684 </w:t>
      </w:r>
      <w:r w:rsidR="00ED64F0" w:rsidRPr="00985785">
        <w:rPr>
          <w:rFonts w:ascii="Times New Roman" w:hAnsi="Times New Roman" w:cs="Times New Roman"/>
          <w:lang w:val="en-GB"/>
        </w:rPr>
        <w:t>word pairs</w:t>
      </w:r>
      <w:r w:rsidR="008415EC" w:rsidRPr="00985785">
        <w:rPr>
          <w:rFonts w:ascii="Times New Roman" w:hAnsi="Times New Roman" w:cs="Times New Roman"/>
          <w:lang w:val="en-GB"/>
        </w:rPr>
        <w:t xml:space="preserve">’ </w:t>
      </w:r>
      <w:r w:rsidR="008415EC" w:rsidRPr="00985785">
        <w:rPr>
          <w:rFonts w:ascii="Times New Roman" w:hAnsi="Times New Roman" w:cs="Times New Roman"/>
          <w:lang w:val="en-GB"/>
        </w:rPr>
        <w:t>regional probability exceed 50%</w:t>
      </w:r>
      <w:r w:rsidR="008415EC" w:rsidRPr="00985785">
        <w:rPr>
          <w:rFonts w:ascii="Times New Roman" w:hAnsi="Times New Roman" w:cs="Times New Roman"/>
          <w:lang w:val="en-GB"/>
        </w:rPr>
        <w:t>.</w:t>
      </w:r>
    </w:p>
    <w:p w14:paraId="68532A15" w14:textId="46FBE006" w:rsidR="00935040" w:rsidRPr="00985785" w:rsidRDefault="00935040" w:rsidP="00B64AFD">
      <w:pPr>
        <w:pStyle w:val="a3"/>
        <w:numPr>
          <w:ilvl w:val="0"/>
          <w:numId w:val="48"/>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Word pair logistic regression evaluation</w:t>
      </w:r>
    </w:p>
    <w:p w14:paraId="47CE1EF8" w14:textId="1C611A58" w:rsidR="00BE0E0B" w:rsidRPr="00985785" w:rsidRDefault="00BE0E0B" w:rsidP="001E1578">
      <w:pPr>
        <w:jc w:val="both"/>
        <w:rPr>
          <w:rFonts w:ascii="Times New Roman" w:hAnsi="Times New Roman" w:cs="Times New Roman"/>
          <w:bCs/>
          <w:color w:val="000000"/>
          <w:lang w:val="en-GB"/>
        </w:rPr>
      </w:pPr>
      <w:r w:rsidRPr="00985785">
        <w:rPr>
          <w:rFonts w:ascii="Times New Roman" w:hAnsi="Times New Roman" w:cs="Times New Roman"/>
          <w:lang w:val="en-GB"/>
        </w:rPr>
        <w:t xml:space="preserve">According to the logistic regression result of word pair, </w:t>
      </w:r>
      <w:r w:rsidR="001E1578" w:rsidRPr="00985785">
        <w:rPr>
          <w:rFonts w:ascii="Times New Roman" w:hAnsi="Times New Roman" w:cs="Times New Roman"/>
          <w:lang w:val="en-GB"/>
        </w:rPr>
        <w:t xml:space="preserve">although the classification rate was high when using L1 </w:t>
      </w:r>
      <w:r w:rsidR="001E1578" w:rsidRPr="00985785">
        <w:rPr>
          <w:rFonts w:ascii="Times New Roman" w:hAnsi="Times New Roman" w:cs="Times New Roman"/>
          <w:bCs/>
          <w:color w:val="000000"/>
          <w:lang w:val="en-GB"/>
        </w:rPr>
        <w:t>r</w:t>
      </w:r>
      <w:r w:rsidR="001E1578" w:rsidRPr="00985785">
        <w:rPr>
          <w:rFonts w:ascii="Times New Roman" w:hAnsi="Times New Roman" w:cs="Times New Roman"/>
          <w:bCs/>
          <w:color w:val="000000"/>
          <w:lang w:val="en-GB"/>
        </w:rPr>
        <w:t>egularization</w:t>
      </w:r>
      <w:r w:rsidR="001E1578" w:rsidRPr="00985785">
        <w:rPr>
          <w:rFonts w:ascii="Times New Roman" w:hAnsi="Times New Roman" w:cs="Times New Roman"/>
          <w:bCs/>
          <w:color w:val="000000"/>
          <w:lang w:val="en-GB"/>
        </w:rPr>
        <w:t xml:space="preserve">, in the </w:t>
      </w:r>
      <w:proofErr w:type="gramStart"/>
      <w:r w:rsidR="004D78DC" w:rsidRPr="00985785">
        <w:rPr>
          <w:rFonts w:ascii="Times New Roman" w:hAnsi="Times New Roman" w:cs="Times New Roman"/>
          <w:bCs/>
          <w:color w:val="000000"/>
          <w:lang w:val="en-GB"/>
        </w:rPr>
        <w:t>200</w:t>
      </w:r>
      <w:r w:rsidR="001E1578" w:rsidRPr="00985785">
        <w:rPr>
          <w:rFonts w:ascii="Times New Roman" w:hAnsi="Times New Roman" w:cs="Times New Roman"/>
          <w:bCs/>
          <w:color w:val="000000"/>
          <w:lang w:val="en-GB"/>
        </w:rPr>
        <w:t xml:space="preserve"> word</w:t>
      </w:r>
      <w:proofErr w:type="gramEnd"/>
      <w:r w:rsidR="001E1578" w:rsidRPr="00985785">
        <w:rPr>
          <w:rFonts w:ascii="Times New Roman" w:hAnsi="Times New Roman" w:cs="Times New Roman"/>
          <w:bCs/>
          <w:color w:val="000000"/>
          <w:lang w:val="en-GB"/>
        </w:rPr>
        <w:t xml:space="preserve"> pair results with a regional probability greater than 50%, the project could not find the regional </w:t>
      </w:r>
      <w:r w:rsidR="00092E0F" w:rsidRPr="00985785">
        <w:rPr>
          <w:rFonts w:ascii="Times New Roman" w:hAnsi="Times New Roman" w:cs="Times New Roman"/>
          <w:bCs/>
          <w:color w:val="000000"/>
          <w:lang w:val="en-GB"/>
        </w:rPr>
        <w:t>threshold</w:t>
      </w:r>
      <w:r w:rsidR="001E1578" w:rsidRPr="00985785">
        <w:rPr>
          <w:rFonts w:ascii="Times New Roman" w:hAnsi="Times New Roman" w:cs="Times New Roman"/>
          <w:bCs/>
          <w:color w:val="000000"/>
          <w:lang w:val="en-GB"/>
        </w:rPr>
        <w:t>.</w:t>
      </w:r>
      <w:r w:rsidR="006365C7" w:rsidRPr="00985785">
        <w:rPr>
          <w:rFonts w:ascii="Times New Roman" w:hAnsi="Times New Roman" w:cs="Times New Roman"/>
          <w:bCs/>
          <w:color w:val="000000"/>
          <w:lang w:val="en-GB"/>
        </w:rPr>
        <w:t xml:space="preserve"> The project found that </w:t>
      </w:r>
      <w:r w:rsidR="002B30FF" w:rsidRPr="00985785">
        <w:rPr>
          <w:rFonts w:ascii="Times New Roman" w:hAnsi="Times New Roman" w:cs="Times New Roman"/>
          <w:bCs/>
          <w:color w:val="000000"/>
          <w:lang w:val="en-GB"/>
        </w:rPr>
        <w:t xml:space="preserve">in these </w:t>
      </w:r>
      <w:proofErr w:type="gramStart"/>
      <w:r w:rsidR="004D78DC" w:rsidRPr="00985785">
        <w:rPr>
          <w:rFonts w:ascii="Times New Roman" w:hAnsi="Times New Roman" w:cs="Times New Roman"/>
          <w:bCs/>
          <w:color w:val="000000"/>
          <w:lang w:val="en-GB"/>
        </w:rPr>
        <w:t>200</w:t>
      </w:r>
      <w:r w:rsidR="002B30FF" w:rsidRPr="00985785">
        <w:rPr>
          <w:rFonts w:ascii="Times New Roman" w:hAnsi="Times New Roman" w:cs="Times New Roman"/>
          <w:bCs/>
          <w:color w:val="000000"/>
          <w:lang w:val="en-GB"/>
        </w:rPr>
        <w:t xml:space="preserve"> word</w:t>
      </w:r>
      <w:proofErr w:type="gramEnd"/>
      <w:r w:rsidR="002B30FF" w:rsidRPr="00985785">
        <w:rPr>
          <w:rFonts w:ascii="Times New Roman" w:hAnsi="Times New Roman" w:cs="Times New Roman"/>
          <w:bCs/>
          <w:color w:val="000000"/>
          <w:lang w:val="en-GB"/>
        </w:rPr>
        <w:t xml:space="preserve"> pairs, there are many word pairs that are not regional word pairs</w:t>
      </w:r>
      <w:r w:rsidR="006365C7" w:rsidRPr="00985785">
        <w:rPr>
          <w:rFonts w:ascii="Times New Roman" w:hAnsi="Times New Roman" w:cs="Times New Roman"/>
          <w:bCs/>
          <w:color w:val="000000"/>
          <w:lang w:val="en-GB"/>
        </w:rPr>
        <w:t xml:space="preserve"> through geographic visualization results and trend graphs.</w:t>
      </w:r>
      <w:r w:rsidR="00431F42" w:rsidRPr="00985785">
        <w:rPr>
          <w:rFonts w:ascii="Times New Roman" w:hAnsi="Times New Roman" w:cs="Times New Roman"/>
          <w:bCs/>
          <w:color w:val="000000"/>
          <w:lang w:val="en-GB"/>
        </w:rPr>
        <w:t xml:space="preserve"> Besides, through analysing these non-regional word pairs, the project found that these word pairs have the same characteristics that they have high ‘ratio’, large ‘average distance’ and low ‘proportion’.</w:t>
      </w:r>
      <w:r w:rsidR="00AE18B5" w:rsidRPr="00985785">
        <w:rPr>
          <w:rFonts w:ascii="Times New Roman" w:hAnsi="Times New Roman" w:cs="Times New Roman"/>
          <w:bCs/>
          <w:color w:val="000000"/>
          <w:lang w:val="en-GB"/>
        </w:rPr>
        <w:t xml:space="preserve"> By observing the word pair training dataset, the project knew that the ‘ratio’ of all regional word pairs in th</w:t>
      </w:r>
      <w:r w:rsidR="00D039B6" w:rsidRPr="00985785">
        <w:rPr>
          <w:rFonts w:ascii="Times New Roman" w:hAnsi="Times New Roman" w:cs="Times New Roman"/>
          <w:bCs/>
          <w:color w:val="000000"/>
          <w:lang w:val="en-GB"/>
        </w:rPr>
        <w:t>e training set is higher than 59</w:t>
      </w:r>
      <w:r w:rsidR="00AE18B5" w:rsidRPr="00985785">
        <w:rPr>
          <w:rFonts w:ascii="Times New Roman" w:hAnsi="Times New Roman" w:cs="Times New Roman"/>
          <w:bCs/>
          <w:color w:val="000000"/>
          <w:lang w:val="en-GB"/>
        </w:rPr>
        <w:t xml:space="preserve">%, </w:t>
      </w:r>
      <w:r w:rsidR="00EF0269" w:rsidRPr="00985785">
        <w:rPr>
          <w:rFonts w:ascii="Times New Roman" w:hAnsi="Times New Roman" w:cs="Times New Roman"/>
          <w:bCs/>
          <w:color w:val="000000"/>
          <w:lang w:val="en-GB"/>
        </w:rPr>
        <w:t xml:space="preserve">but the other </w:t>
      </w:r>
      <w:r w:rsidR="002926E5" w:rsidRPr="00985785">
        <w:rPr>
          <w:rFonts w:ascii="Times New Roman" w:hAnsi="Times New Roman" w:cs="Times New Roman"/>
          <w:bCs/>
          <w:color w:val="000000"/>
          <w:lang w:val="en-GB"/>
        </w:rPr>
        <w:t>three</w:t>
      </w:r>
      <w:r w:rsidR="00EF0269" w:rsidRPr="00985785">
        <w:rPr>
          <w:rFonts w:ascii="Times New Roman" w:hAnsi="Times New Roman" w:cs="Times New Roman"/>
          <w:bCs/>
          <w:color w:val="000000"/>
          <w:lang w:val="en-GB"/>
        </w:rPr>
        <w:t xml:space="preserve"> features cannot tell a certain threshold. </w:t>
      </w:r>
      <w:r w:rsidR="00E045A2" w:rsidRPr="00985785">
        <w:rPr>
          <w:rFonts w:ascii="Times New Roman" w:hAnsi="Times New Roman" w:cs="Times New Roman"/>
          <w:bCs/>
          <w:color w:val="000000"/>
          <w:lang w:val="en-GB"/>
        </w:rPr>
        <w:t xml:space="preserve">In addition, according to the coefficient of each feature when using L1 </w:t>
      </w:r>
      <w:r w:rsidR="00E045A2" w:rsidRPr="00985785">
        <w:rPr>
          <w:rFonts w:ascii="Times New Roman" w:hAnsi="Times New Roman" w:cs="Times New Roman"/>
          <w:bCs/>
          <w:color w:val="000000"/>
          <w:lang w:val="en-GB"/>
        </w:rPr>
        <w:t>regularization</w:t>
      </w:r>
      <w:r w:rsidR="00E045A2" w:rsidRPr="00985785">
        <w:rPr>
          <w:rFonts w:ascii="Times New Roman" w:hAnsi="Times New Roman" w:cs="Times New Roman"/>
          <w:bCs/>
          <w:color w:val="000000"/>
          <w:lang w:val="en-GB"/>
        </w:rPr>
        <w:t xml:space="preserve">, </w:t>
      </w:r>
      <w:r w:rsidR="000C0E35" w:rsidRPr="00985785">
        <w:rPr>
          <w:rFonts w:ascii="Times New Roman" w:hAnsi="Times New Roman" w:cs="Times New Roman"/>
          <w:bCs/>
          <w:color w:val="000000"/>
          <w:lang w:val="en-GB"/>
        </w:rPr>
        <w:t xml:space="preserve">the project found that ‘ratio’ has the most </w:t>
      </w:r>
      <w:r w:rsidR="000C0E35" w:rsidRPr="00985785">
        <w:rPr>
          <w:rFonts w:ascii="Times New Roman" w:hAnsi="Times New Roman" w:cs="Times New Roman"/>
          <w:bCs/>
          <w:color w:val="000000"/>
          <w:lang w:val="en-GB"/>
        </w:rPr>
        <w:lastRenderedPageBreak/>
        <w:t>impact on the results and the impact of ‘</w:t>
      </w:r>
      <w:r w:rsidR="000C0E35" w:rsidRPr="00985785">
        <w:rPr>
          <w:rFonts w:ascii="Times New Roman" w:hAnsi="Times New Roman" w:cs="Times New Roman"/>
          <w:bCs/>
          <w:color w:val="000000"/>
          <w:lang w:val="en-GB"/>
        </w:rPr>
        <w:t>average distance</w:t>
      </w:r>
      <w:r w:rsidR="000C0E35" w:rsidRPr="00985785">
        <w:rPr>
          <w:rFonts w:ascii="Times New Roman" w:hAnsi="Times New Roman" w:cs="Times New Roman"/>
          <w:bCs/>
          <w:color w:val="000000"/>
          <w:lang w:val="en-GB"/>
        </w:rPr>
        <w:t xml:space="preserve">’ is too small. Thus, this leaded to a bad classification result. However, the project believes that the </w:t>
      </w:r>
      <w:r w:rsidR="00337C18" w:rsidRPr="00985785">
        <w:rPr>
          <w:rFonts w:ascii="Times New Roman" w:hAnsi="Times New Roman" w:cs="Times New Roman"/>
          <w:bCs/>
          <w:color w:val="000000"/>
          <w:lang w:val="en-GB"/>
        </w:rPr>
        <w:t xml:space="preserve">root cause </w:t>
      </w:r>
      <w:r w:rsidR="000C0E35" w:rsidRPr="00985785">
        <w:rPr>
          <w:rFonts w:ascii="Times New Roman" w:hAnsi="Times New Roman" w:cs="Times New Roman"/>
          <w:bCs/>
          <w:color w:val="000000"/>
          <w:lang w:val="en-GB"/>
        </w:rPr>
        <w:t>for the poor classification of the mod</w:t>
      </w:r>
      <w:r w:rsidR="006964BF" w:rsidRPr="00985785">
        <w:rPr>
          <w:rFonts w:ascii="Times New Roman" w:hAnsi="Times New Roman" w:cs="Times New Roman"/>
          <w:bCs/>
          <w:color w:val="000000"/>
          <w:lang w:val="en-GB"/>
        </w:rPr>
        <w:t>el is because the training data</w:t>
      </w:r>
      <w:r w:rsidR="000C0E35" w:rsidRPr="00985785">
        <w:rPr>
          <w:rFonts w:ascii="Times New Roman" w:hAnsi="Times New Roman" w:cs="Times New Roman"/>
          <w:bCs/>
          <w:color w:val="000000"/>
          <w:lang w:val="en-GB"/>
        </w:rPr>
        <w:t>set sample</w:t>
      </w:r>
      <w:r w:rsidR="006964BF" w:rsidRPr="00985785">
        <w:rPr>
          <w:rFonts w:ascii="Times New Roman" w:hAnsi="Times New Roman" w:cs="Times New Roman"/>
          <w:bCs/>
          <w:color w:val="000000"/>
          <w:lang w:val="en-GB"/>
        </w:rPr>
        <w:t>s</w:t>
      </w:r>
      <w:r w:rsidR="000C0E35" w:rsidRPr="00985785">
        <w:rPr>
          <w:rFonts w:ascii="Times New Roman" w:hAnsi="Times New Roman" w:cs="Times New Roman"/>
          <w:bCs/>
          <w:color w:val="000000"/>
          <w:lang w:val="en-GB"/>
        </w:rPr>
        <w:t xml:space="preserve"> </w:t>
      </w:r>
      <w:r w:rsidR="006964BF" w:rsidRPr="00985785">
        <w:rPr>
          <w:rFonts w:ascii="Times New Roman" w:hAnsi="Times New Roman" w:cs="Times New Roman"/>
          <w:bCs/>
          <w:color w:val="000000"/>
          <w:lang w:val="en-GB"/>
        </w:rPr>
        <w:t>are</w:t>
      </w:r>
      <w:r w:rsidR="000C0E35" w:rsidRPr="00985785">
        <w:rPr>
          <w:rFonts w:ascii="Times New Roman" w:hAnsi="Times New Roman" w:cs="Times New Roman"/>
          <w:bCs/>
          <w:color w:val="000000"/>
          <w:lang w:val="en-GB"/>
        </w:rPr>
        <w:t xml:space="preserve"> not enough.</w:t>
      </w:r>
    </w:p>
    <w:p w14:paraId="6DBF2EF0" w14:textId="77777777" w:rsidR="001541CE" w:rsidRPr="00985785" w:rsidRDefault="00337C18" w:rsidP="001E1578">
      <w:pPr>
        <w:jc w:val="both"/>
        <w:rPr>
          <w:rFonts w:ascii="Times New Roman" w:hAnsi="Times New Roman" w:cs="Times New Roman"/>
          <w:bCs/>
          <w:color w:val="000000"/>
          <w:lang w:val="en-GB"/>
        </w:rPr>
      </w:pPr>
      <w:r w:rsidRPr="00985785">
        <w:rPr>
          <w:rFonts w:ascii="Times New Roman" w:hAnsi="Times New Roman" w:cs="Times New Roman"/>
          <w:lang w:val="en-GB"/>
        </w:rPr>
        <w:t xml:space="preserve">When using L2 </w:t>
      </w:r>
      <w:r w:rsidRPr="00985785">
        <w:rPr>
          <w:rFonts w:ascii="Times New Roman" w:hAnsi="Times New Roman" w:cs="Times New Roman"/>
          <w:bCs/>
          <w:color w:val="000000"/>
          <w:lang w:val="en-GB"/>
        </w:rPr>
        <w:t>regularization</w:t>
      </w:r>
      <w:r w:rsidRPr="00985785">
        <w:rPr>
          <w:rFonts w:ascii="Times New Roman" w:hAnsi="Times New Roman" w:cs="Times New Roman"/>
          <w:bCs/>
          <w:color w:val="000000"/>
          <w:lang w:val="en-GB"/>
        </w:rPr>
        <w:t xml:space="preserve">, </w:t>
      </w:r>
      <w:r w:rsidR="00584276" w:rsidRPr="00985785">
        <w:rPr>
          <w:rFonts w:ascii="Times New Roman" w:hAnsi="Times New Roman" w:cs="Times New Roman"/>
          <w:bCs/>
          <w:color w:val="000000"/>
          <w:lang w:val="en-GB"/>
        </w:rPr>
        <w:t xml:space="preserve">‘average distance’ has the greatest impact on the results of the classification. As a result, this is why there are more non-regional word pairs were identified as regional word pairs. </w:t>
      </w:r>
    </w:p>
    <w:p w14:paraId="543C645B" w14:textId="03FDB455" w:rsidR="00337C18" w:rsidRPr="00985785" w:rsidRDefault="001541CE" w:rsidP="001E1578">
      <w:pPr>
        <w:jc w:val="both"/>
        <w:rPr>
          <w:rFonts w:ascii="Times New Roman" w:hAnsi="Times New Roman" w:cs="Times New Roman"/>
          <w:lang w:val="en-GB"/>
        </w:rPr>
      </w:pPr>
      <w:r w:rsidRPr="00985785">
        <w:rPr>
          <w:rFonts w:ascii="Times New Roman" w:hAnsi="Times New Roman" w:cs="Times New Roman"/>
          <w:lang w:val="en-GB"/>
        </w:rPr>
        <w:t>Based on the above description, the project thinks that the classification result of the word pair obtained by using the logistic regression is meaningless.</w:t>
      </w:r>
      <w:r w:rsidR="005D76A1" w:rsidRPr="00985785">
        <w:rPr>
          <w:rFonts w:ascii="Times New Roman" w:hAnsi="Times New Roman" w:cs="Times New Roman"/>
          <w:lang w:val="en-GB"/>
        </w:rPr>
        <w:t xml:space="preserve"> As a consequence, the project only made a discussion of the result and did not show results details.</w:t>
      </w:r>
    </w:p>
    <w:p w14:paraId="168817ED" w14:textId="7BCCE7AB" w:rsidR="00935040" w:rsidRPr="00985785" w:rsidRDefault="00935040" w:rsidP="00935040">
      <w:pPr>
        <w:pStyle w:val="a3"/>
        <w:numPr>
          <w:ilvl w:val="0"/>
          <w:numId w:val="46"/>
        </w:numPr>
        <w:ind w:firstLineChars="0"/>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Summary</w:t>
      </w:r>
    </w:p>
    <w:p w14:paraId="0D32C0E1" w14:textId="77777777" w:rsidR="001C1744" w:rsidRPr="00985785" w:rsidRDefault="000342CC" w:rsidP="00000027">
      <w:pPr>
        <w:jc w:val="both"/>
        <w:rPr>
          <w:rFonts w:ascii="Times New Roman" w:hAnsi="Times New Roman" w:cs="Times New Roman"/>
          <w:lang w:val="en-GB"/>
        </w:rPr>
      </w:pPr>
      <w:r w:rsidRPr="00985785">
        <w:rPr>
          <w:rFonts w:ascii="Times New Roman" w:hAnsi="Times New Roman" w:cs="Times New Roman"/>
          <w:lang w:val="en-GB"/>
        </w:rPr>
        <w:t>By comparing the classification results of these three data types, using independent words for categorization can find most regional words, but requires the project to continue to find the</w:t>
      </w:r>
      <w:r w:rsidR="00000027" w:rsidRPr="00985785">
        <w:rPr>
          <w:rFonts w:ascii="Times New Roman" w:hAnsi="Times New Roman" w:cs="Times New Roman"/>
          <w:lang w:val="en-GB"/>
        </w:rPr>
        <w:t>ir usage</w:t>
      </w:r>
      <w:r w:rsidRPr="00985785">
        <w:rPr>
          <w:rFonts w:ascii="Times New Roman" w:hAnsi="Times New Roman" w:cs="Times New Roman"/>
          <w:lang w:val="en-GB"/>
        </w:rPr>
        <w:t xml:space="preserve"> context which is used to determine why they were judged as regional word.</w:t>
      </w:r>
      <w:r w:rsidR="009446B8" w:rsidRPr="00985785">
        <w:rPr>
          <w:rFonts w:ascii="Times New Roman" w:hAnsi="Times New Roman" w:cs="Times New Roman"/>
          <w:lang w:val="en-GB"/>
        </w:rPr>
        <w:t xml:space="preserve"> When using noun phrases to classify, projects can directly find the reason why they are classified as regional noun phrases </w:t>
      </w:r>
      <w:r w:rsidR="009446B8" w:rsidRPr="00985785">
        <w:rPr>
          <w:rFonts w:ascii="Times New Roman" w:hAnsi="Times New Roman" w:cs="Times New Roman"/>
          <w:lang w:val="en-GB"/>
        </w:rPr>
        <w:t>from most of the results</w:t>
      </w:r>
      <w:r w:rsidR="009446B8" w:rsidRPr="00985785">
        <w:rPr>
          <w:rFonts w:ascii="Times New Roman" w:hAnsi="Times New Roman" w:cs="Times New Roman"/>
          <w:lang w:val="en-GB"/>
        </w:rPr>
        <w:t>, because most of noun phrases are dish names.</w:t>
      </w:r>
      <w:r w:rsidR="001C1744" w:rsidRPr="00985785">
        <w:rPr>
          <w:rFonts w:ascii="Times New Roman" w:hAnsi="Times New Roman" w:cs="Times New Roman"/>
          <w:lang w:val="en-GB"/>
        </w:rPr>
        <w:t xml:space="preserve"> When using word pair dataset, there are </w:t>
      </w:r>
    </w:p>
    <w:p w14:paraId="69732D98" w14:textId="40593340" w:rsidR="00B96C54" w:rsidRPr="00985785" w:rsidRDefault="001C1744" w:rsidP="00246F9A">
      <w:pPr>
        <w:jc w:val="both"/>
        <w:rPr>
          <w:rFonts w:ascii="Times New Roman" w:hAnsi="Times New Roman" w:cs="Times New Roman"/>
          <w:lang w:val="en-GB"/>
        </w:rPr>
      </w:pPr>
      <w:r w:rsidRPr="00985785">
        <w:rPr>
          <w:rFonts w:ascii="Times New Roman" w:hAnsi="Times New Roman" w:cs="Times New Roman"/>
          <w:lang w:val="en-GB"/>
        </w:rPr>
        <w:t>more regional classification results</w:t>
      </w:r>
      <w:r w:rsidR="00050140" w:rsidRPr="00985785">
        <w:rPr>
          <w:rFonts w:ascii="Times New Roman" w:hAnsi="Times New Roman" w:cs="Times New Roman"/>
          <w:lang w:val="en-GB"/>
        </w:rPr>
        <w:t xml:space="preserve"> (generated by decision tree)</w:t>
      </w:r>
      <w:r w:rsidRPr="00985785">
        <w:rPr>
          <w:rFonts w:ascii="Times New Roman" w:hAnsi="Times New Roman" w:cs="Times New Roman"/>
          <w:lang w:val="en-GB"/>
        </w:rPr>
        <w:t xml:space="preserve"> than </w:t>
      </w:r>
      <w:r w:rsidR="007E07B6" w:rsidRPr="00985785">
        <w:rPr>
          <w:rFonts w:ascii="Times New Roman" w:hAnsi="Times New Roman" w:cs="Times New Roman"/>
          <w:lang w:val="en-GB"/>
        </w:rPr>
        <w:t xml:space="preserve">the results of </w:t>
      </w:r>
      <w:r w:rsidRPr="00985785">
        <w:rPr>
          <w:rFonts w:ascii="Times New Roman" w:hAnsi="Times New Roman" w:cs="Times New Roman"/>
          <w:lang w:val="en-GB"/>
        </w:rPr>
        <w:t>independent words and noun phrases</w:t>
      </w:r>
      <w:r w:rsidR="00516375" w:rsidRPr="00985785">
        <w:rPr>
          <w:rFonts w:ascii="Times New Roman" w:hAnsi="Times New Roman" w:cs="Times New Roman"/>
          <w:lang w:val="en-GB"/>
        </w:rPr>
        <w:t xml:space="preserve">. </w:t>
      </w:r>
      <w:r w:rsidR="00D6156B" w:rsidRPr="00985785">
        <w:rPr>
          <w:rFonts w:ascii="Times New Roman" w:hAnsi="Times New Roman" w:cs="Times New Roman"/>
          <w:lang w:val="en-GB"/>
        </w:rPr>
        <w:t xml:space="preserve">The main reason for this is because after the project split the content, the number of word pairs generated by the project was between the number of independent words and noun phrases. </w:t>
      </w:r>
      <w:r w:rsidR="00B311AE" w:rsidRPr="00985785">
        <w:rPr>
          <w:rFonts w:ascii="Times New Roman" w:hAnsi="Times New Roman" w:cs="Times New Roman"/>
          <w:lang w:val="en-GB"/>
        </w:rPr>
        <w:t>Besides</w:t>
      </w:r>
      <w:r w:rsidR="00D6156B" w:rsidRPr="00985785">
        <w:rPr>
          <w:rFonts w:ascii="Times New Roman" w:hAnsi="Times New Roman" w:cs="Times New Roman"/>
          <w:lang w:val="en-GB"/>
        </w:rPr>
        <w:t>, some words that was filtered in the process of generating independent vocabulary and noun phrases appeared in the word pairs. For example, ‘ml’</w:t>
      </w:r>
      <w:r w:rsidR="009F5ECD" w:rsidRPr="00985785">
        <w:rPr>
          <w:rFonts w:ascii="Times New Roman" w:hAnsi="Times New Roman" w:cs="Times New Roman"/>
          <w:lang w:val="en-GB"/>
        </w:rPr>
        <w:t xml:space="preserve"> and</w:t>
      </w:r>
      <w:r w:rsidR="00D6156B" w:rsidRPr="00985785">
        <w:rPr>
          <w:rFonts w:ascii="Times New Roman" w:hAnsi="Times New Roman" w:cs="Times New Roman"/>
          <w:lang w:val="en-GB"/>
        </w:rPr>
        <w:t xml:space="preserve"> ‘</w:t>
      </w:r>
      <w:proofErr w:type="spellStart"/>
      <w:r w:rsidR="009F5ECD" w:rsidRPr="00985785">
        <w:rPr>
          <w:rFonts w:ascii="Times New Roman" w:eastAsiaTheme="minorEastAsia" w:hAnsi="Times New Roman" w:cs="Times New Roman"/>
          <w:bCs/>
          <w:color w:val="000000"/>
        </w:rPr>
        <w:t>ltr</w:t>
      </w:r>
      <w:proofErr w:type="spellEnd"/>
      <w:r w:rsidR="00D6156B" w:rsidRPr="00985785">
        <w:rPr>
          <w:rFonts w:ascii="Times New Roman" w:hAnsi="Times New Roman" w:cs="Times New Roman"/>
          <w:lang w:val="en-GB"/>
        </w:rPr>
        <w:t xml:space="preserve">’ </w:t>
      </w:r>
      <w:r w:rsidR="009F5ECD" w:rsidRPr="00985785">
        <w:rPr>
          <w:rFonts w:ascii="Times New Roman" w:hAnsi="Times New Roman" w:cs="Times New Roman"/>
          <w:lang w:val="en-GB"/>
        </w:rPr>
        <w:t>will be filtered in the extracting process of generating independent word and noun phrases, but they were kept in the word pairs. Thus, when these words used with regional independent words such as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xml:space="preserve"> ml’ and ‘</w:t>
      </w:r>
      <w:proofErr w:type="spellStart"/>
      <w:r w:rsidR="009F5ECD" w:rsidRPr="00985785">
        <w:rPr>
          <w:rFonts w:ascii="Times New Roman" w:hAnsi="Times New Roman" w:cs="Times New Roman"/>
          <w:lang w:val="en-GB"/>
        </w:rPr>
        <w:t>bru</w:t>
      </w:r>
      <w:proofErr w:type="spellEnd"/>
      <w:r w:rsidR="009F5ECD" w:rsidRPr="00985785">
        <w:rPr>
          <w:rFonts w:ascii="Times New Roman" w:hAnsi="Times New Roman" w:cs="Times New Roman"/>
          <w:lang w:val="en-GB"/>
        </w:rPr>
        <w:t xml:space="preserve"> </w:t>
      </w:r>
      <w:proofErr w:type="spellStart"/>
      <w:r w:rsidR="009F5ECD" w:rsidRPr="00985785">
        <w:rPr>
          <w:rFonts w:ascii="Times New Roman" w:hAnsi="Times New Roman" w:cs="Times New Roman"/>
          <w:lang w:val="en-GB"/>
        </w:rPr>
        <w:t>ltr</w:t>
      </w:r>
      <w:proofErr w:type="spellEnd"/>
      <w:r w:rsidR="009F5ECD" w:rsidRPr="00985785">
        <w:rPr>
          <w:rFonts w:ascii="Times New Roman" w:hAnsi="Times New Roman" w:cs="Times New Roman"/>
          <w:lang w:val="en-GB"/>
        </w:rPr>
        <w:t>’ were</w:t>
      </w:r>
      <w:r w:rsidR="00B311AE" w:rsidRPr="00985785">
        <w:rPr>
          <w:rFonts w:ascii="Times New Roman" w:hAnsi="Times New Roman" w:cs="Times New Roman"/>
          <w:lang w:val="en-GB"/>
        </w:rPr>
        <w:t xml:space="preserve"> </w:t>
      </w:r>
      <w:r w:rsidR="009F5ECD" w:rsidRPr="00985785">
        <w:rPr>
          <w:rFonts w:ascii="Times New Roman" w:hAnsi="Times New Roman" w:cs="Times New Roman"/>
          <w:lang w:val="en-GB"/>
        </w:rPr>
        <w:t>judge</w:t>
      </w:r>
      <w:r w:rsidR="00B311AE" w:rsidRPr="00985785">
        <w:rPr>
          <w:rFonts w:ascii="Times New Roman" w:hAnsi="Times New Roman" w:cs="Times New Roman"/>
          <w:lang w:val="en-GB"/>
        </w:rPr>
        <w:t>d</w:t>
      </w:r>
      <w:r w:rsidR="009F5ECD" w:rsidRPr="00985785">
        <w:rPr>
          <w:rFonts w:ascii="Times New Roman" w:hAnsi="Times New Roman" w:cs="Times New Roman"/>
          <w:lang w:val="en-GB"/>
        </w:rPr>
        <w:t xml:space="preserve"> as regional word pairs.</w:t>
      </w:r>
      <w:r w:rsidR="000A7BA6" w:rsidRPr="00985785">
        <w:rPr>
          <w:rFonts w:ascii="Times New Roman" w:hAnsi="Times New Roman" w:cs="Times New Roman"/>
          <w:lang w:val="en-GB"/>
        </w:rPr>
        <w:t xml:space="preserve"> In addition, because of the imperfection of the word pair training dataset, the classification effect of the logistic regression model </w:t>
      </w:r>
      <w:r w:rsidR="006C1E1D" w:rsidRPr="00985785">
        <w:rPr>
          <w:rFonts w:ascii="Times New Roman" w:hAnsi="Times New Roman" w:cs="Times New Roman"/>
          <w:lang w:val="en-GB"/>
        </w:rPr>
        <w:t>was</w:t>
      </w:r>
      <w:r w:rsidR="000A7BA6" w:rsidRPr="00985785">
        <w:rPr>
          <w:rFonts w:ascii="Times New Roman" w:hAnsi="Times New Roman" w:cs="Times New Roman"/>
          <w:lang w:val="en-GB"/>
        </w:rPr>
        <w:t xml:space="preserve"> not good</w:t>
      </w:r>
      <w:r w:rsidR="006C1E1D" w:rsidRPr="00985785">
        <w:rPr>
          <w:rFonts w:ascii="Times New Roman" w:hAnsi="Times New Roman" w:cs="Times New Roman"/>
          <w:lang w:val="en-GB"/>
        </w:rPr>
        <w:t xml:space="preserve"> </w:t>
      </w:r>
      <w:r w:rsidR="00AC5656" w:rsidRPr="00985785">
        <w:rPr>
          <w:rFonts w:ascii="Times New Roman" w:hAnsi="Times New Roman" w:cs="Times New Roman"/>
          <w:lang w:val="en-GB"/>
        </w:rPr>
        <w:t xml:space="preserve">that the results of the regression model </w:t>
      </w:r>
      <w:r w:rsidR="005D2BD1" w:rsidRPr="00985785">
        <w:rPr>
          <w:rFonts w:ascii="Times New Roman" w:hAnsi="Times New Roman" w:cs="Times New Roman"/>
          <w:lang w:val="en-GB"/>
        </w:rPr>
        <w:t>have</w:t>
      </w:r>
      <w:r w:rsidR="00AC5656" w:rsidRPr="00985785">
        <w:rPr>
          <w:rFonts w:ascii="Times New Roman" w:hAnsi="Times New Roman" w:cs="Times New Roman"/>
          <w:lang w:val="en-GB"/>
        </w:rPr>
        <w:t xml:space="preserve"> no reference value</w:t>
      </w:r>
      <w:r w:rsidR="006C1E1D" w:rsidRPr="00985785">
        <w:rPr>
          <w:rFonts w:ascii="Times New Roman" w:hAnsi="Times New Roman" w:cs="Times New Roman"/>
          <w:lang w:val="en-GB"/>
        </w:rPr>
        <w:t>.</w:t>
      </w:r>
    </w:p>
    <w:p w14:paraId="5FF2E6D6" w14:textId="128E2BB1" w:rsidR="00B96C54" w:rsidRPr="00985785" w:rsidRDefault="00B96C54" w:rsidP="00B96C54">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t>Reference</w:t>
      </w:r>
    </w:p>
    <w:p w14:paraId="7F704E58" w14:textId="3E74CB2C" w:rsidR="00B96C54" w:rsidRPr="00985785" w:rsidRDefault="00B96C54" w:rsidP="00B96C54">
      <w:pPr>
        <w:rPr>
          <w:rFonts w:ascii="Times New Roman" w:hAnsi="Times New Roman" w:cs="Times New Roman"/>
        </w:rPr>
      </w:pPr>
      <w:r w:rsidRPr="00985785">
        <w:rPr>
          <w:rFonts w:ascii="Times New Roman" w:hAnsi="Times New Roman" w:cs="Times New Roman"/>
          <w:color w:val="222222"/>
          <w:sz w:val="20"/>
          <w:szCs w:val="20"/>
          <w:shd w:val="clear" w:color="auto" w:fill="FFFFFF"/>
        </w:rPr>
        <w:t xml:space="preserve">[39] Wester, A., </w:t>
      </w:r>
      <w:proofErr w:type="spellStart"/>
      <w:r w:rsidRPr="00985785">
        <w:rPr>
          <w:rFonts w:ascii="Times New Roman" w:hAnsi="Times New Roman" w:cs="Times New Roman"/>
          <w:color w:val="222222"/>
          <w:sz w:val="20"/>
          <w:szCs w:val="20"/>
          <w:shd w:val="clear" w:color="auto" w:fill="FFFFFF"/>
        </w:rPr>
        <w:t>Øvrelid</w:t>
      </w:r>
      <w:proofErr w:type="spellEnd"/>
      <w:r w:rsidRPr="00985785">
        <w:rPr>
          <w:rFonts w:ascii="Times New Roman" w:hAnsi="Times New Roman" w:cs="Times New Roman"/>
          <w:color w:val="222222"/>
          <w:sz w:val="20"/>
          <w:szCs w:val="20"/>
          <w:shd w:val="clear" w:color="auto" w:fill="FFFFFF"/>
        </w:rPr>
        <w:t xml:space="preserve">, L., </w:t>
      </w:r>
      <w:proofErr w:type="spellStart"/>
      <w:r w:rsidRPr="00985785">
        <w:rPr>
          <w:rFonts w:ascii="Times New Roman" w:hAnsi="Times New Roman" w:cs="Times New Roman"/>
          <w:color w:val="222222"/>
          <w:sz w:val="20"/>
          <w:szCs w:val="20"/>
          <w:shd w:val="clear" w:color="auto" w:fill="FFFFFF"/>
        </w:rPr>
        <w:t>Velldal</w:t>
      </w:r>
      <w:proofErr w:type="spellEnd"/>
      <w:r w:rsidRPr="00985785">
        <w:rPr>
          <w:rFonts w:ascii="Times New Roman" w:hAnsi="Times New Roman" w:cs="Times New Roman"/>
          <w:color w:val="222222"/>
          <w:sz w:val="20"/>
          <w:szCs w:val="20"/>
          <w:shd w:val="clear" w:color="auto" w:fill="FFFFFF"/>
        </w:rPr>
        <w:t>, E., &amp; Hammer, H. L. (2016). Threat detection in online discussions. In</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i/>
          <w:iCs/>
          <w:color w:val="222222"/>
          <w:sz w:val="20"/>
          <w:szCs w:val="20"/>
        </w:rPr>
        <w:t>Proceedings of the 7th Workshop on Computational Approaches to Subjectivity, Sentiment and Social Media Analysis</w:t>
      </w:r>
      <w:r w:rsidRPr="00985785">
        <w:rPr>
          <w:rStyle w:val="apple-converted-space"/>
          <w:rFonts w:ascii="Times New Roman" w:hAnsi="Times New Roman" w:cs="Times New Roman"/>
          <w:color w:val="222222"/>
          <w:sz w:val="20"/>
          <w:szCs w:val="20"/>
          <w:shd w:val="clear" w:color="auto" w:fill="FFFFFF"/>
        </w:rPr>
        <w:t> </w:t>
      </w:r>
      <w:r w:rsidRPr="00985785">
        <w:rPr>
          <w:rFonts w:ascii="Times New Roman" w:hAnsi="Times New Roman" w:cs="Times New Roman"/>
          <w:color w:val="222222"/>
          <w:sz w:val="20"/>
          <w:szCs w:val="20"/>
          <w:shd w:val="clear" w:color="auto" w:fill="FFFFFF"/>
        </w:rPr>
        <w:t>(pp. 66-71).</w:t>
      </w:r>
    </w:p>
    <w:p w14:paraId="3EFB73C1" w14:textId="77777777" w:rsidR="00B96C54" w:rsidRPr="00985785" w:rsidRDefault="00B96C54" w:rsidP="00B96C54">
      <w:pPr>
        <w:rPr>
          <w:rFonts w:ascii="Times New Roman" w:hAnsi="Times New Roman" w:cs="Times New Roman"/>
          <w:b/>
          <w:sz w:val="26"/>
          <w:szCs w:val="26"/>
          <w:lang w:val="en-GB" w:eastAsia="en-US"/>
        </w:rPr>
      </w:pPr>
    </w:p>
    <w:p w14:paraId="473CA694" w14:textId="38A6B1E5" w:rsidR="00935040" w:rsidRPr="00985785" w:rsidRDefault="00935040" w:rsidP="00935040">
      <w:pPr>
        <w:rPr>
          <w:rFonts w:ascii="Times New Roman" w:hAnsi="Times New Roman" w:cs="Times New Roman"/>
          <w:b/>
          <w:sz w:val="26"/>
          <w:szCs w:val="26"/>
          <w:lang w:val="en-GB" w:eastAsia="en-US"/>
        </w:rPr>
      </w:pPr>
      <w:r w:rsidRPr="00985785">
        <w:rPr>
          <w:rFonts w:ascii="Times New Roman" w:hAnsi="Times New Roman" w:cs="Times New Roman"/>
          <w:b/>
          <w:sz w:val="26"/>
          <w:szCs w:val="26"/>
          <w:lang w:val="en-GB" w:eastAsia="en-US"/>
        </w:rPr>
        <w:br w:type="page"/>
      </w:r>
    </w:p>
    <w:p w14:paraId="0F997E04" w14:textId="77777777" w:rsidR="00EB601C" w:rsidRPr="00985785" w:rsidRDefault="00EB601C" w:rsidP="00EB601C">
      <w:pPr>
        <w:pStyle w:val="1"/>
        <w:jc w:val="center"/>
        <w:rPr>
          <w:rFonts w:ascii="Times New Roman" w:hAnsi="Times New Roman"/>
        </w:rPr>
      </w:pPr>
      <w:r w:rsidRPr="00985785">
        <w:rPr>
          <w:rFonts w:ascii="Times New Roman" w:hAnsi="Times New Roman"/>
        </w:rPr>
        <w:lastRenderedPageBreak/>
        <w:t>Chapter 7</w:t>
      </w:r>
    </w:p>
    <w:p w14:paraId="0E840705" w14:textId="4344475D" w:rsidR="00EB601C" w:rsidRPr="00985785" w:rsidRDefault="00502FB9" w:rsidP="00EB601C">
      <w:pPr>
        <w:pStyle w:val="1"/>
        <w:jc w:val="center"/>
        <w:rPr>
          <w:rFonts w:ascii="Times New Roman" w:hAnsi="Times New Roman"/>
        </w:rPr>
      </w:pPr>
      <w:r w:rsidRPr="00985785">
        <w:rPr>
          <w:rFonts w:ascii="Times New Roman" w:hAnsi="Times New Roman"/>
        </w:rPr>
        <w:t>Con</w:t>
      </w:r>
      <w:r w:rsidR="004545D5" w:rsidRPr="00985785">
        <w:rPr>
          <w:rFonts w:ascii="Times New Roman" w:hAnsi="Times New Roman"/>
        </w:rPr>
        <w:t>c</w:t>
      </w:r>
      <w:r w:rsidRPr="00985785">
        <w:rPr>
          <w:rFonts w:ascii="Times New Roman" w:hAnsi="Times New Roman"/>
        </w:rPr>
        <w:t>lusion</w:t>
      </w:r>
    </w:p>
    <w:p w14:paraId="7A0DFAB1" w14:textId="2B7A3EE7" w:rsidR="00502FB9" w:rsidRPr="00985785" w:rsidRDefault="00EB601C" w:rsidP="00316E44">
      <w:pPr>
        <w:rPr>
          <w:rFonts w:ascii="Times New Roman" w:hAnsi="Times New Roman" w:cs="Times New Roman"/>
          <w:lang w:val="en-GB" w:eastAsia="en-US"/>
        </w:rPr>
      </w:pPr>
      <w:r w:rsidRPr="00985785">
        <w:rPr>
          <w:rFonts w:ascii="Times New Roman" w:hAnsi="Times New Roman" w:cs="Times New Roman"/>
          <w:lang w:val="en-GB" w:eastAsia="en-US"/>
        </w:rPr>
        <w:t>1 or 2 pages</w:t>
      </w:r>
    </w:p>
    <w:p w14:paraId="0BCBFC7D" w14:textId="77777777" w:rsidR="00502FB9" w:rsidRPr="00985785" w:rsidRDefault="00502FB9">
      <w:pPr>
        <w:rPr>
          <w:rFonts w:ascii="Times New Roman" w:hAnsi="Times New Roman" w:cs="Times New Roman"/>
          <w:lang w:val="en-GB" w:eastAsia="en-US"/>
        </w:rPr>
      </w:pPr>
      <w:r w:rsidRPr="00985785">
        <w:rPr>
          <w:rFonts w:ascii="Times New Roman" w:hAnsi="Times New Roman" w:cs="Times New Roman"/>
          <w:lang w:val="en-GB" w:eastAsia="en-US"/>
        </w:rPr>
        <w:br w:type="page"/>
      </w:r>
    </w:p>
    <w:p w14:paraId="04A4C825" w14:textId="5084F87B" w:rsidR="00502FB9" w:rsidRPr="00985785" w:rsidRDefault="00FA257E" w:rsidP="00502FB9">
      <w:pPr>
        <w:pStyle w:val="1"/>
        <w:jc w:val="center"/>
        <w:rPr>
          <w:rFonts w:ascii="Times New Roman" w:hAnsi="Times New Roman"/>
        </w:rPr>
      </w:pPr>
      <w:r w:rsidRPr="00985785">
        <w:rPr>
          <w:rFonts w:ascii="Times New Roman" w:hAnsi="Times New Roman"/>
        </w:rPr>
        <w:lastRenderedPageBreak/>
        <w:t>Chapter 8</w:t>
      </w:r>
    </w:p>
    <w:p w14:paraId="409EF754" w14:textId="089D20C3" w:rsidR="00502FB9" w:rsidRPr="00985785" w:rsidRDefault="00502FB9" w:rsidP="00502FB9">
      <w:pPr>
        <w:pStyle w:val="1"/>
        <w:jc w:val="center"/>
        <w:rPr>
          <w:rFonts w:ascii="Times New Roman" w:hAnsi="Times New Roman"/>
        </w:rPr>
      </w:pPr>
      <w:r w:rsidRPr="00985785">
        <w:rPr>
          <w:rFonts w:ascii="Times New Roman" w:hAnsi="Times New Roman"/>
        </w:rPr>
        <w:t>Future work</w:t>
      </w:r>
    </w:p>
    <w:p w14:paraId="2D831AB9" w14:textId="77777777" w:rsidR="00502FB9" w:rsidRPr="00985785" w:rsidRDefault="00502FB9" w:rsidP="00502FB9">
      <w:pPr>
        <w:rPr>
          <w:rFonts w:ascii="Times New Roman" w:hAnsi="Times New Roman" w:cs="Times New Roman"/>
          <w:lang w:val="en-GB" w:eastAsia="en-US"/>
        </w:rPr>
      </w:pPr>
      <w:r w:rsidRPr="00985785">
        <w:rPr>
          <w:rFonts w:ascii="Times New Roman" w:hAnsi="Times New Roman" w:cs="Times New Roman"/>
          <w:lang w:val="en-GB" w:eastAsia="en-US"/>
        </w:rPr>
        <w:t>1 or 2 pages</w:t>
      </w:r>
    </w:p>
    <w:p w14:paraId="4F131E32" w14:textId="53C8167D" w:rsidR="009D3ED2" w:rsidRPr="00985785" w:rsidRDefault="00CE44CE" w:rsidP="00316E44">
      <w:pPr>
        <w:rPr>
          <w:rFonts w:ascii="Times New Roman" w:hAnsi="Times New Roman" w:cs="Times New Roman"/>
          <w:lang w:val="en-GB"/>
        </w:rPr>
      </w:pPr>
      <w:r w:rsidRPr="00985785">
        <w:rPr>
          <w:rFonts w:ascii="Times New Roman" w:hAnsi="Times New Roman" w:cs="Times New Roman"/>
          <w:lang w:val="en-GB"/>
        </w:rPr>
        <w:t>罗辑回归调整参数</w:t>
      </w:r>
    </w:p>
    <w:p w14:paraId="3E13938D" w14:textId="457D1A0B" w:rsidR="009D3ED2" w:rsidRPr="00985785" w:rsidRDefault="009D3ED2">
      <w:pPr>
        <w:rPr>
          <w:rFonts w:ascii="Times New Roman" w:hAnsi="Times New Roman" w:cs="Times New Roman"/>
          <w:lang w:val="en-GB"/>
        </w:rPr>
      </w:pPr>
      <w:r w:rsidRPr="00985785">
        <w:rPr>
          <w:rFonts w:ascii="Times New Roman" w:hAnsi="Times New Roman" w:cs="Times New Roman"/>
          <w:lang w:val="en-GB"/>
        </w:rPr>
        <w:br w:type="page"/>
      </w:r>
    </w:p>
    <w:p w14:paraId="692C1F99" w14:textId="77777777" w:rsidR="009D3ED2" w:rsidRPr="00985785" w:rsidRDefault="009D3ED2" w:rsidP="009D3ED2">
      <w:pPr>
        <w:rPr>
          <w:rFonts w:ascii="Times New Roman" w:hAnsi="Times New Roman" w:cs="Times New Roman"/>
          <w:b/>
          <w:color w:val="222222"/>
          <w:shd w:val="clear" w:color="auto" w:fill="FFFFFF"/>
        </w:rPr>
      </w:pPr>
      <w:r w:rsidRPr="00985785">
        <w:rPr>
          <w:rFonts w:ascii="Times New Roman" w:hAnsi="Times New Roman" w:cs="Times New Roman"/>
          <w:b/>
          <w:color w:val="222222"/>
          <w:shd w:val="clear" w:color="auto" w:fill="FFFFFF"/>
        </w:rPr>
        <w:lastRenderedPageBreak/>
        <w:t>Appendix A</w:t>
      </w:r>
    </w:p>
    <w:p w14:paraId="5CC531AF" w14:textId="5F1DD1BA" w:rsidR="009D3ED2" w:rsidRPr="00985785" w:rsidRDefault="009D3ED2" w:rsidP="009D3ED2">
      <w:pPr>
        <w:jc w:val="both"/>
        <w:rPr>
          <w:rFonts w:ascii="Times New Roman" w:hAnsi="Times New Roman" w:cs="Times New Roman"/>
          <w:color w:val="222222"/>
          <w:shd w:val="clear" w:color="auto" w:fill="FFFFFF"/>
        </w:rPr>
      </w:pPr>
      <w:r w:rsidRPr="00985785">
        <w:rPr>
          <w:rFonts w:ascii="Times New Roman" w:hAnsi="Times New Roman" w:cs="Times New Roman"/>
          <w:bCs/>
          <w:color w:val="000000"/>
          <w:lang w:val="en-GB"/>
        </w:rPr>
        <w:t>Logistic regression</w:t>
      </w:r>
      <w:r w:rsidRPr="00985785">
        <w:rPr>
          <w:rFonts w:ascii="Times New Roman" w:hAnsi="Times New Roman" w:cs="Times New Roman"/>
          <w:color w:val="222222"/>
          <w:shd w:val="clear" w:color="auto" w:fill="FFFFFF"/>
        </w:rPr>
        <w:t xml:space="preserve"> classifier results.</w:t>
      </w:r>
    </w:p>
    <w:p w14:paraId="6B5CFB93" w14:textId="1603B626" w:rsidR="009D3ED2" w:rsidRPr="00985785" w:rsidRDefault="009D3ED2" w:rsidP="009D3ED2">
      <w:pPr>
        <w:rPr>
          <w:rFonts w:ascii="Times New Roman" w:hAnsi="Times New Roman" w:cs="Times New Roman"/>
          <w:lang w:val="en-GB"/>
        </w:rPr>
      </w:pPr>
      <w:r w:rsidRPr="00985785">
        <w:rPr>
          <w:rFonts w:ascii="Times New Roman" w:hAnsi="Times New Roman" w:cs="Times New Roman"/>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85785"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2DA43550" w:rsidR="009D3ED2" w:rsidRPr="00985785" w:rsidRDefault="00C01A01" w:rsidP="009D3ED2">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W</w:t>
            </w:r>
            <w:r w:rsidR="009D3ED2" w:rsidRPr="00985785">
              <w:rPr>
                <w:rFonts w:ascii="Times New Roman" w:hAnsi="Times New Roman" w:cs="Times New Roman"/>
                <w:b/>
                <w:bCs/>
                <w:color w:val="000000"/>
                <w:sz w:val="15"/>
                <w:szCs w:val="15"/>
              </w:rPr>
              <w:t>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85785" w:rsidRDefault="009D3ED2" w:rsidP="009D3ED2">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9D77CF" w:rsidRPr="00985785"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[0.011876565040122133, 0.9881234349598779]</w:t>
            </w:r>
          </w:p>
        </w:tc>
      </w:tr>
      <w:tr w:rsidR="009D77CF" w:rsidRPr="00985785"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[0.03565785374686514, 0.9643421462531349]</w:t>
            </w:r>
          </w:p>
        </w:tc>
      </w:tr>
      <w:tr w:rsidR="009D77CF" w:rsidRPr="00985785"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[0.03880521047969243, 0.9611947895203076]</w:t>
            </w:r>
          </w:p>
        </w:tc>
      </w:tr>
      <w:tr w:rsidR="009D77CF" w:rsidRPr="00985785"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[0.045216138886797874, 0.9547838611132021]</w:t>
            </w:r>
          </w:p>
        </w:tc>
      </w:tr>
      <w:tr w:rsidR="009D77CF" w:rsidRPr="00985785"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[0.045310140513992514, 0.9546898594860075]</w:t>
            </w:r>
          </w:p>
        </w:tc>
      </w:tr>
      <w:tr w:rsidR="009D77CF" w:rsidRPr="00985785"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[0.06726020112458264, 0.9327397988754174]</w:t>
            </w:r>
          </w:p>
        </w:tc>
      </w:tr>
      <w:tr w:rsidR="009D77CF" w:rsidRPr="00985785"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[0.0748655490961001, 0.9251344509038999]</w:t>
            </w:r>
          </w:p>
        </w:tc>
      </w:tr>
      <w:tr w:rsidR="009D77CF" w:rsidRPr="00985785"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[0.07820954149680193, 0.9217904585031981]</w:t>
            </w:r>
          </w:p>
        </w:tc>
      </w:tr>
      <w:tr w:rsidR="009D77CF" w:rsidRPr="00985785"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[0.08061048740063548, 0.9193895125993645]</w:t>
            </w:r>
          </w:p>
        </w:tc>
      </w:tr>
      <w:tr w:rsidR="009D77CF" w:rsidRPr="00985785"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[0.08061048740063548, 0.9193895125993645]</w:t>
            </w:r>
          </w:p>
        </w:tc>
      </w:tr>
      <w:tr w:rsidR="009D77CF" w:rsidRPr="00985785"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[0.08855926617249821, 0.9114407338275018]</w:t>
            </w:r>
          </w:p>
        </w:tc>
      </w:tr>
      <w:tr w:rsidR="009D77CF" w:rsidRPr="00985785"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[0.10952897901931857, 0.8904710209806814]</w:t>
            </w:r>
          </w:p>
        </w:tc>
      </w:tr>
      <w:tr w:rsidR="009D77CF" w:rsidRPr="00985785"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[0.1148709886937076, 0.8851290113062924]</w:t>
            </w:r>
          </w:p>
        </w:tc>
      </w:tr>
      <w:tr w:rsidR="009D77CF" w:rsidRPr="00985785"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3186345F"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patt</w:t>
            </w:r>
            <w:r w:rsidR="00ED131C" w:rsidRPr="00985785">
              <w:rPr>
                <w:rFonts w:ascii="Times New Roman" w:hAnsi="Times New Roman" w:cs="Times New Roman"/>
                <w:b/>
                <w:bCs/>
                <w:color w:val="000000"/>
                <w:sz w:val="15"/>
                <w:szCs w:val="15"/>
              </w:rPr>
              <w: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[0.11607358231246456, 0.8839264176875354]</w:t>
            </w:r>
          </w:p>
        </w:tc>
      </w:tr>
      <w:tr w:rsidR="009D77CF" w:rsidRPr="00985785"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[0.12525699647456212, 0.8747430035254379]</w:t>
            </w:r>
          </w:p>
        </w:tc>
      </w:tr>
      <w:tr w:rsidR="009D77CF" w:rsidRPr="00985785"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[0.12849691511617833, 0.8715030848838217]</w:t>
            </w:r>
          </w:p>
        </w:tc>
      </w:tr>
      <w:tr w:rsidR="009D77CF" w:rsidRPr="00985785"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[0.14043323848824363, 0.8595667615117564]</w:t>
            </w:r>
          </w:p>
        </w:tc>
      </w:tr>
      <w:tr w:rsidR="009D77CF" w:rsidRPr="00985785"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[0.15252997882774477, 0.8474700211722552]</w:t>
            </w:r>
          </w:p>
        </w:tc>
      </w:tr>
      <w:tr w:rsidR="009D77CF" w:rsidRPr="00985785"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[0.18026996474752066, 0.8197300352524793]</w:t>
            </w:r>
          </w:p>
        </w:tc>
      </w:tr>
      <w:tr w:rsidR="009D77CF" w:rsidRPr="00985785"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[0.18552435704470105, 0.814475642955299]</w:t>
            </w:r>
          </w:p>
        </w:tc>
      </w:tr>
      <w:tr w:rsidR="009D77CF" w:rsidRPr="00985785"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[0.18743374731899054, 0.8125662526810095]</w:t>
            </w:r>
          </w:p>
        </w:tc>
      </w:tr>
      <w:tr w:rsidR="009D77CF" w:rsidRPr="00985785"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[0.1885092770891743, 0.8114907229108257]</w:t>
            </w:r>
          </w:p>
        </w:tc>
      </w:tr>
      <w:tr w:rsidR="009D77CF" w:rsidRPr="00985785"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[0.19105596269953462, 0.8089440373004654]</w:t>
            </w:r>
          </w:p>
        </w:tc>
      </w:tr>
      <w:tr w:rsidR="009D77CF" w:rsidRPr="00985785"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[0.20066987838408545, 0.7993301216159145]</w:t>
            </w:r>
          </w:p>
        </w:tc>
      </w:tr>
      <w:tr w:rsidR="009D77CF" w:rsidRPr="00985785"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[0.21053335042016352, 0.7894666495798365]</w:t>
            </w:r>
          </w:p>
        </w:tc>
      </w:tr>
      <w:tr w:rsidR="009D77CF" w:rsidRPr="00985785"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[0.2188211503446117, 0.7811788496553883]</w:t>
            </w:r>
          </w:p>
        </w:tc>
      </w:tr>
      <w:tr w:rsidR="009D77CF" w:rsidRPr="00985785"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[0.2374227627360933, 0.7625772372639067]</w:t>
            </w:r>
          </w:p>
        </w:tc>
      </w:tr>
      <w:tr w:rsidR="009D77CF" w:rsidRPr="00985785"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[0.24220789410029497, 0.757792105899705]</w:t>
            </w:r>
          </w:p>
        </w:tc>
      </w:tr>
      <w:tr w:rsidR="009D77CF" w:rsidRPr="00985785"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[0.24768428446102064, 0.7523157155389794]</w:t>
            </w:r>
          </w:p>
        </w:tc>
      </w:tr>
      <w:tr w:rsidR="009D77CF" w:rsidRPr="00985785"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[0.24915028186127286, 0.7508497181387271]</w:t>
            </w:r>
          </w:p>
        </w:tc>
      </w:tr>
      <w:tr w:rsidR="009D77CF" w:rsidRPr="00985785"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[0.2595798061837933, 0.7404201938162067]</w:t>
            </w:r>
          </w:p>
        </w:tc>
      </w:tr>
      <w:tr w:rsidR="009D77CF" w:rsidRPr="00985785"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[0.29097630707112465, 0.7090236929288753]</w:t>
            </w:r>
          </w:p>
        </w:tc>
      </w:tr>
      <w:tr w:rsidR="009D77CF" w:rsidRPr="00985785"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[0.29878720611735254, 0.7012127938826475]</w:t>
            </w:r>
          </w:p>
        </w:tc>
      </w:tr>
      <w:tr w:rsidR="009D77CF" w:rsidRPr="00985785"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[0.3070038321413041, 0.6929961678586959]</w:t>
            </w:r>
          </w:p>
        </w:tc>
      </w:tr>
      <w:tr w:rsidR="009D77CF" w:rsidRPr="00985785"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[0.3167334820875807, 0.6832665179124193]</w:t>
            </w:r>
          </w:p>
        </w:tc>
      </w:tr>
      <w:tr w:rsidR="009D77CF" w:rsidRPr="00985785"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[0.3168042925668779, 0.6831957074331221]</w:t>
            </w:r>
          </w:p>
        </w:tc>
      </w:tr>
      <w:tr w:rsidR="009D77CF" w:rsidRPr="00985785"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[0.3227256066834283, 0.6772743933165717]</w:t>
            </w:r>
          </w:p>
        </w:tc>
      </w:tr>
      <w:tr w:rsidR="009D77CF" w:rsidRPr="00985785"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[0.3348070496159057, 0.6651929503840943]</w:t>
            </w:r>
          </w:p>
        </w:tc>
      </w:tr>
      <w:tr w:rsidR="009D77CF" w:rsidRPr="00985785"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[0.3501170228726148, 0.6498829771273852]</w:t>
            </w:r>
          </w:p>
        </w:tc>
      </w:tr>
      <w:tr w:rsidR="009D77CF" w:rsidRPr="00985785"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[0.35124217479327335, 0.6487578252067266]</w:t>
            </w:r>
          </w:p>
        </w:tc>
      </w:tr>
      <w:tr w:rsidR="009D77CF" w:rsidRPr="00985785"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[0.35124217479327335, 0.6487578252067266]</w:t>
            </w:r>
          </w:p>
        </w:tc>
      </w:tr>
      <w:tr w:rsidR="009D77CF" w:rsidRPr="00985785"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85785" w:rsidRDefault="0021235F" w:rsidP="009D77CF">
            <w:pPr>
              <w:rPr>
                <w:rFonts w:ascii="Times New Roman" w:hAnsi="Times New Roman" w:cs="Times New Roman"/>
              </w:rPr>
            </w:pPr>
            <w:r w:rsidRPr="00985785">
              <w:rPr>
                <w:rFonts w:ascii="Times New Roman" w:hAnsi="Times New Roman" w:cs="Times New Roman"/>
                <w:b/>
                <w:bCs/>
                <w:color w:val="000000"/>
                <w:sz w:val="15"/>
                <w:szCs w:val="15"/>
              </w:rPr>
              <w:t>p</w:t>
            </w:r>
            <w:r w:rsidR="009D77CF" w:rsidRPr="00985785">
              <w:rPr>
                <w:rFonts w:ascii="Times New Roman" w:hAnsi="Times New Roman" w:cs="Times New Roman"/>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[0.35460931105113624, 0.6453906889488638]</w:t>
            </w:r>
          </w:p>
        </w:tc>
      </w:tr>
      <w:tr w:rsidR="009D77CF" w:rsidRPr="00985785"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[0.3625614270875258, 0.6374385729124742]</w:t>
            </w:r>
          </w:p>
        </w:tc>
      </w:tr>
      <w:tr w:rsidR="009D77CF" w:rsidRPr="00985785"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[0.38772979177115596, 0.612270208228844]</w:t>
            </w:r>
          </w:p>
        </w:tc>
      </w:tr>
      <w:tr w:rsidR="009D77CF" w:rsidRPr="00985785"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cooki</w:t>
            </w:r>
            <w:r w:rsidR="009B404C" w:rsidRPr="00985785">
              <w:rPr>
                <w:rFonts w:ascii="Times New Roman" w:hAnsi="Times New Roman" w:cs="Times New Roman"/>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[0.39519298167919703, 0.604807018320803]</w:t>
            </w:r>
          </w:p>
        </w:tc>
      </w:tr>
      <w:tr w:rsidR="009D77CF" w:rsidRPr="00985785"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[0.3957820821304686, 0.6042179178695314]</w:t>
            </w:r>
          </w:p>
        </w:tc>
      </w:tr>
      <w:tr w:rsidR="009D77CF" w:rsidRPr="00985785"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[0.42024142622620053, 0.5797585737737995]</w:t>
            </w:r>
          </w:p>
        </w:tc>
      </w:tr>
      <w:tr w:rsidR="009D77CF" w:rsidRPr="00985785"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[0.4248062839850639, 0.5751937160149361]</w:t>
            </w:r>
          </w:p>
        </w:tc>
      </w:tr>
      <w:tr w:rsidR="009D77CF" w:rsidRPr="00985785"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[0.42622824594002295, 0.573771754059977]</w:t>
            </w:r>
          </w:p>
        </w:tc>
      </w:tr>
      <w:tr w:rsidR="009D77CF" w:rsidRPr="00985785"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[0.4367089175920039, 0.5632910824079961]</w:t>
            </w:r>
          </w:p>
        </w:tc>
      </w:tr>
      <w:tr w:rsidR="009D77CF" w:rsidRPr="00985785"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[0.4385420913404726, 0.5614579086595274]</w:t>
            </w:r>
          </w:p>
        </w:tc>
      </w:tr>
      <w:tr w:rsidR="009D77CF" w:rsidRPr="00985785"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[0.4650031510322067, 0.5349968489677933]</w:t>
            </w:r>
          </w:p>
        </w:tc>
      </w:tr>
      <w:tr w:rsidR="009D77CF" w:rsidRPr="00985785"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[0.4743260958093295, 0.5256739041906705]</w:t>
            </w:r>
          </w:p>
        </w:tc>
      </w:tr>
      <w:tr w:rsidR="009D77CF" w:rsidRPr="00985785"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[0.47695369015475175, 0.5230463098452482]</w:t>
            </w:r>
          </w:p>
        </w:tc>
      </w:tr>
      <w:tr w:rsidR="009D77CF" w:rsidRPr="00985785"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85785" w:rsidRDefault="009D77CF" w:rsidP="009D77CF">
            <w:pPr>
              <w:rPr>
                <w:rFonts w:ascii="Times New Roman" w:hAnsi="Times New Roman" w:cs="Times New Roman"/>
              </w:rPr>
            </w:pPr>
            <w:proofErr w:type="spellStart"/>
            <w:r w:rsidRPr="00985785">
              <w:rPr>
                <w:rFonts w:ascii="Times New Roman" w:hAnsi="Times New Roman" w:cs="Times New Roman"/>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[0.4793352062612427, 0.5206647937387573]</w:t>
            </w:r>
          </w:p>
        </w:tc>
      </w:tr>
      <w:tr w:rsidR="009D77CF" w:rsidRPr="00985785"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[0.4824534401241375, 0.5175465598758625]</w:t>
            </w:r>
          </w:p>
        </w:tc>
      </w:tr>
      <w:tr w:rsidR="009D77CF" w:rsidRPr="00985785"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[0.4826230587021527, 0.5173769412978473]</w:t>
            </w:r>
          </w:p>
        </w:tc>
      </w:tr>
      <w:tr w:rsidR="009D77CF" w:rsidRPr="00985785"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85785" w:rsidRDefault="009D77CF" w:rsidP="009D77CF">
            <w:pPr>
              <w:rPr>
                <w:rFonts w:ascii="Times New Roman" w:hAnsi="Times New Roman" w:cs="Times New Roman"/>
              </w:rPr>
            </w:pPr>
            <w:r w:rsidRPr="00985785">
              <w:rPr>
                <w:rFonts w:ascii="Times New Roman" w:hAnsi="Times New Roman" w:cs="Times New Roman"/>
                <w:b/>
                <w:bCs/>
                <w:color w:val="000000"/>
                <w:sz w:val="15"/>
                <w:szCs w:val="15"/>
              </w:rPr>
              <w:lastRenderedPageBreak/>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85785" w:rsidRDefault="009D77CF" w:rsidP="009D77CF">
            <w:pPr>
              <w:rPr>
                <w:rFonts w:ascii="Times New Roman" w:hAnsi="Times New Roman" w:cs="Times New Roman"/>
              </w:rPr>
            </w:pPr>
            <w:r w:rsidRPr="00985785">
              <w:rPr>
                <w:rFonts w:ascii="Times New Roman" w:hAnsi="Times New Roman" w:cs="Times New Roman"/>
                <w:color w:val="000000"/>
                <w:sz w:val="15"/>
                <w:szCs w:val="15"/>
              </w:rPr>
              <w:t>[0.49091441238010813, 0.5090855876198919]</w:t>
            </w:r>
          </w:p>
        </w:tc>
      </w:tr>
    </w:tbl>
    <w:p w14:paraId="13F5B25B" w14:textId="6CCA5D6C" w:rsidR="00316E44" w:rsidRPr="00985785" w:rsidRDefault="00231A2E" w:rsidP="00316E44">
      <w:pPr>
        <w:rPr>
          <w:rFonts w:ascii="Times New Roman" w:hAnsi="Times New Roman" w:cs="Times New Roman"/>
          <w:lang w:val="en-GB" w:eastAsia="en-US"/>
        </w:rPr>
      </w:pPr>
      <w:r w:rsidRPr="00985785">
        <w:rPr>
          <w:rFonts w:ascii="Times New Roman" w:hAnsi="Times New Roman" w:cs="Times New Roman"/>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C01A01" w:rsidRPr="00985785" w14:paraId="5B06F47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3CC0FE" w14:textId="1B670C76" w:rsidR="00C01A01" w:rsidRPr="00985785" w:rsidRDefault="00C01A01" w:rsidP="00C01A01">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4A551" w14:textId="2375EBF8" w:rsidR="00C01A01" w:rsidRPr="00985785" w:rsidRDefault="00C01A01" w:rsidP="00C01A01">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C01A01" w:rsidRPr="00985785" w14:paraId="1776C0C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83EFE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cheese </w:t>
            </w:r>
            <w:proofErr w:type="spellStart"/>
            <w:r w:rsidRPr="00985785">
              <w:rPr>
                <w:rFonts w:ascii="Times New Roman" w:hAnsi="Times New Roman" w:cs="Times New Roman"/>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03B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[0.013309049172268272, 0.9866909508277317]</w:t>
            </w:r>
          </w:p>
        </w:tc>
      </w:tr>
      <w:tr w:rsidR="00C01A01" w:rsidRPr="00985785" w14:paraId="1F8EDB4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1CD58D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6412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[0.0186291426474251, 0.9813708573525749]</w:t>
            </w:r>
          </w:p>
        </w:tc>
      </w:tr>
      <w:tr w:rsidR="00C01A01" w:rsidRPr="00985785" w14:paraId="64A53C1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7EDF6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C42A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[0.022596261386979788, 0.9774037386130202]</w:t>
            </w:r>
          </w:p>
        </w:tc>
      </w:tr>
      <w:tr w:rsidR="00C01A01" w:rsidRPr="00985785" w14:paraId="5517C37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FFD04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AA1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[0.023568146763607967, 0.976431853236392]</w:t>
            </w:r>
          </w:p>
        </w:tc>
      </w:tr>
      <w:tr w:rsidR="00C01A01" w:rsidRPr="00985785" w14:paraId="7DBE386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386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6372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[0.03220485137533258, 0.9677951486246674]</w:t>
            </w:r>
          </w:p>
        </w:tc>
      </w:tr>
      <w:tr w:rsidR="00C01A01" w:rsidRPr="00985785" w14:paraId="68995D3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8740A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C74B1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[0.03268870363025178, 0.9673112963697482]</w:t>
            </w:r>
          </w:p>
        </w:tc>
      </w:tr>
      <w:tr w:rsidR="00C01A01" w:rsidRPr="00985785" w14:paraId="3CAF2B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9A045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2CA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[0.034481232740873224, 0.9655187672591268]</w:t>
            </w:r>
          </w:p>
        </w:tc>
      </w:tr>
      <w:tr w:rsidR="00C01A01" w:rsidRPr="00985785" w14:paraId="20FF3113"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352FD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81D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[0.03671211066273117, 0.9632878893372688]</w:t>
            </w:r>
          </w:p>
        </w:tc>
      </w:tr>
      <w:tr w:rsidR="00C01A01" w:rsidRPr="00985785" w14:paraId="7585D4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0A65F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9A3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[0.037933276927266446, 0.9620667230727336]</w:t>
            </w:r>
          </w:p>
        </w:tc>
      </w:tr>
      <w:tr w:rsidR="00C01A01" w:rsidRPr="00985785" w14:paraId="703C383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42244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777D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[0.038477080449522916, 0.9615229195504771]</w:t>
            </w:r>
          </w:p>
        </w:tc>
      </w:tr>
      <w:tr w:rsidR="00C01A01" w:rsidRPr="00985785" w14:paraId="1B14AF6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462F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w:t>
            </w:r>
            <w:proofErr w:type="spellStart"/>
            <w:r w:rsidRPr="00985785">
              <w:rPr>
                <w:rFonts w:ascii="Times New Roman" w:hAnsi="Times New Roman" w:cs="Times New Roman"/>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D12B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[0.041033740318725975, 0.958966259681274]</w:t>
            </w:r>
          </w:p>
        </w:tc>
      </w:tr>
      <w:tr w:rsidR="00C01A01" w:rsidRPr="00985785" w14:paraId="3E5708D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990A7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30BC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[0.049003760243348515, 0.9509962397566515]</w:t>
            </w:r>
          </w:p>
        </w:tc>
      </w:tr>
      <w:tr w:rsidR="00C01A01" w:rsidRPr="00985785" w14:paraId="48ED8C1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FAE12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coke </w:t>
            </w:r>
            <w:proofErr w:type="spellStart"/>
            <w:r w:rsidRPr="00985785">
              <w:rPr>
                <w:rFonts w:ascii="Times New Roman" w:hAnsi="Times New Roman" w:cs="Times New Roman"/>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C156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[0.05278428446365713, 0.9472157155363429]</w:t>
            </w:r>
          </w:p>
        </w:tc>
      </w:tr>
      <w:tr w:rsidR="00C01A01" w:rsidRPr="00985785" w14:paraId="1C869004"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237A3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4442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[0.05353617178504022, 0.9464638282149598]</w:t>
            </w:r>
          </w:p>
        </w:tc>
      </w:tr>
      <w:tr w:rsidR="00C01A01" w:rsidRPr="00985785" w14:paraId="0CCB069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4F9DC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3C6B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[0.06093147368861507, 0.9390685263113849]</w:t>
            </w:r>
          </w:p>
        </w:tc>
      </w:tr>
      <w:tr w:rsidR="00C01A01" w:rsidRPr="00985785" w14:paraId="72C4358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C98E5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6D9F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[0.06283895877899259, 0.9371610412210074]</w:t>
            </w:r>
          </w:p>
        </w:tc>
      </w:tr>
      <w:tr w:rsidR="00C01A01" w:rsidRPr="00985785" w14:paraId="4558C5F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45D48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8301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[0.06420796357829794, 0.9357920364217021]</w:t>
            </w:r>
          </w:p>
        </w:tc>
      </w:tr>
      <w:tr w:rsidR="00C01A01" w:rsidRPr="00985785" w14:paraId="6B9D7E5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B004C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505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[0.06710259810974517, 0.9328974018902548]</w:t>
            </w:r>
          </w:p>
        </w:tc>
      </w:tr>
      <w:tr w:rsidR="00C01A01" w:rsidRPr="00985785" w14:paraId="0DB4278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057AF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A629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[0.07105552105199131, 0.9289444789480087]</w:t>
            </w:r>
          </w:p>
        </w:tc>
      </w:tr>
      <w:tr w:rsidR="00C01A01" w:rsidRPr="00985785" w14:paraId="331C215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5DFBA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C0EA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[0.07476984265165865, 0.9252301573483414]</w:t>
            </w:r>
          </w:p>
        </w:tc>
      </w:tr>
      <w:tr w:rsidR="00C01A01" w:rsidRPr="00985785" w14:paraId="0C4104C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37272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5A6E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[0.07763404564334098, 0.922365954356659]</w:t>
            </w:r>
          </w:p>
        </w:tc>
      </w:tr>
      <w:tr w:rsidR="00C01A01" w:rsidRPr="00985785" w14:paraId="1A8A22E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60E86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FEA3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[0.08065191355388068, 0.9193480864461193]</w:t>
            </w:r>
          </w:p>
        </w:tc>
      </w:tr>
      <w:tr w:rsidR="00C01A01" w:rsidRPr="00985785" w14:paraId="2BC93A1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6A556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B4DE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[0.08337077826346695, 0.916629221736533]</w:t>
            </w:r>
          </w:p>
        </w:tc>
      </w:tr>
      <w:tr w:rsidR="00C01A01" w:rsidRPr="00985785" w14:paraId="6F12D03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658A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3BF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[0.09245513281940321, 0.9075448671805968]</w:t>
            </w:r>
          </w:p>
        </w:tc>
      </w:tr>
      <w:tr w:rsidR="00C01A01" w:rsidRPr="00985785" w14:paraId="59A04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CAF39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F125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[0.11106739501985041, 0.8889326049801496]</w:t>
            </w:r>
          </w:p>
        </w:tc>
      </w:tr>
      <w:tr w:rsidR="00C01A01" w:rsidRPr="00985785" w14:paraId="1B0F739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2237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7F99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[0.1334193658886207, 0.8665806341113793]</w:t>
            </w:r>
          </w:p>
        </w:tc>
      </w:tr>
      <w:tr w:rsidR="00C01A01" w:rsidRPr="00985785" w14:paraId="1D185EF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D16DB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6B293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[0.1360885812031546, 0.8639114187968454]</w:t>
            </w:r>
          </w:p>
        </w:tc>
      </w:tr>
      <w:tr w:rsidR="00C01A01" w:rsidRPr="00985785" w14:paraId="012C207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FF467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902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[0.14537848581225887, 0.8546215141877411]</w:t>
            </w:r>
          </w:p>
        </w:tc>
      </w:tr>
      <w:tr w:rsidR="00C01A01" w:rsidRPr="00985785" w14:paraId="7DFEDEC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E69DAC"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B8F8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[0.15603603785303422, 0.8439639621469658]</w:t>
            </w:r>
          </w:p>
        </w:tc>
      </w:tr>
      <w:tr w:rsidR="00C01A01" w:rsidRPr="00985785" w14:paraId="4550B57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B6B7D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78AB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[0.16533691272400008, 0.8346630872759999]</w:t>
            </w:r>
          </w:p>
        </w:tc>
      </w:tr>
      <w:tr w:rsidR="00C01A01" w:rsidRPr="00985785" w14:paraId="5D4A813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4E782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4A63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[0.16887846051290278, 0.8311215394870972]</w:t>
            </w:r>
          </w:p>
        </w:tc>
      </w:tr>
      <w:tr w:rsidR="00C01A01" w:rsidRPr="00985785" w14:paraId="7DA727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4B51D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FE73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[0.1828044881275689, 0.8171955118724311]</w:t>
            </w:r>
          </w:p>
        </w:tc>
      </w:tr>
      <w:tr w:rsidR="00C01A01" w:rsidRPr="00985785" w14:paraId="59F115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A5AAD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7A06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[0.19210831009980167, 0.8078916899001983]</w:t>
            </w:r>
          </w:p>
        </w:tc>
      </w:tr>
      <w:tr w:rsidR="00C01A01" w:rsidRPr="00985785" w14:paraId="278BE76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D50B1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7E3D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[0.20097439977528253, 0.7990256002247175]</w:t>
            </w:r>
          </w:p>
        </w:tc>
      </w:tr>
      <w:tr w:rsidR="00C01A01" w:rsidRPr="00985785" w14:paraId="57AB832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D39146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0F09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[0.20097439977528253, 0.7990256002247175]</w:t>
            </w:r>
          </w:p>
        </w:tc>
      </w:tr>
      <w:tr w:rsidR="00C01A01" w:rsidRPr="00985785" w14:paraId="22C8BADF"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D3AAB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8FAC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[0.2495477396698309, 0.7504522603301691]</w:t>
            </w:r>
          </w:p>
        </w:tc>
      </w:tr>
      <w:tr w:rsidR="00C01A01" w:rsidRPr="00985785" w14:paraId="581B3BB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B5C12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EA06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[0.2592799667107383, 0.7407200332892617]</w:t>
            </w:r>
          </w:p>
        </w:tc>
      </w:tr>
      <w:tr w:rsidR="00C01A01" w:rsidRPr="00985785" w14:paraId="42D02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CFE30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673A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[0.26622326820247466, 0.7337767317975253]</w:t>
            </w:r>
          </w:p>
        </w:tc>
      </w:tr>
      <w:tr w:rsidR="00C01A01" w:rsidRPr="00985785" w14:paraId="753C822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E676BE"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62F9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[0.2797324130622031, 0.7202675869377969]</w:t>
            </w:r>
          </w:p>
        </w:tc>
      </w:tr>
      <w:tr w:rsidR="00C01A01" w:rsidRPr="00985785" w14:paraId="14DCD0D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5A0B4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E847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[0.297673913638301, 0.702326086361699]</w:t>
            </w:r>
          </w:p>
        </w:tc>
      </w:tr>
      <w:tr w:rsidR="00C01A01" w:rsidRPr="00985785" w14:paraId="1968BAC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450C5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75AF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[0.31071290604648216, 0.6892870939535178]</w:t>
            </w:r>
          </w:p>
        </w:tc>
      </w:tr>
      <w:tr w:rsidR="00C01A01" w:rsidRPr="00985785" w14:paraId="642359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D214F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7C570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[0.3141644368669968, 0.6858355631330032]</w:t>
            </w:r>
          </w:p>
        </w:tc>
      </w:tr>
      <w:tr w:rsidR="00C01A01" w:rsidRPr="00985785" w14:paraId="6C6EF6D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3102F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4AD8E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[0.32791435320038853, 0.6720856467996115]</w:t>
            </w:r>
          </w:p>
        </w:tc>
      </w:tr>
      <w:tr w:rsidR="00C01A01" w:rsidRPr="00985785" w14:paraId="5049B8E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00A4C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DED6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[0.3284135989436908, 0.6715864010563092]</w:t>
            </w:r>
          </w:p>
        </w:tc>
      </w:tr>
      <w:tr w:rsidR="00C01A01" w:rsidRPr="00985785" w14:paraId="355FE14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463A2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1964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[0.33646537799041176, 0.6635346220095882]</w:t>
            </w:r>
          </w:p>
        </w:tc>
      </w:tr>
      <w:tr w:rsidR="00C01A01" w:rsidRPr="00985785" w14:paraId="10D0F33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529B2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683F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[0.3597985894131531, 0.6402014105868469]</w:t>
            </w:r>
          </w:p>
        </w:tc>
      </w:tr>
      <w:tr w:rsidR="00C01A01" w:rsidRPr="00985785" w14:paraId="7D27D47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1075E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EE3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[0.3661374073969268, 0.6338625926030732]</w:t>
            </w:r>
          </w:p>
        </w:tc>
      </w:tr>
      <w:tr w:rsidR="00C01A01" w:rsidRPr="00985785" w14:paraId="12AE0BF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290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50B4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[0.38093837612429626, 0.6190616238757037]</w:t>
            </w:r>
          </w:p>
        </w:tc>
      </w:tr>
      <w:tr w:rsidR="00C01A01" w:rsidRPr="00985785" w14:paraId="646973B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0CE71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AC6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[0.3822906709066207, 0.6177093290933793]</w:t>
            </w:r>
          </w:p>
        </w:tc>
      </w:tr>
      <w:tr w:rsidR="00C01A01" w:rsidRPr="00985785" w14:paraId="4AC82EA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8842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0131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[0.3924413678971085, 0.6075586321028915]</w:t>
            </w:r>
          </w:p>
        </w:tc>
      </w:tr>
      <w:tr w:rsidR="00C01A01" w:rsidRPr="00985785" w14:paraId="3AD2FA8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3388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B734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[0.4060773055076441, 0.5939226944923559]</w:t>
            </w:r>
          </w:p>
        </w:tc>
      </w:tr>
      <w:tr w:rsidR="00C01A01" w:rsidRPr="00985785" w14:paraId="36A8476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E3128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inch </w:t>
            </w:r>
            <w:proofErr w:type="spellStart"/>
            <w:r w:rsidRPr="00985785">
              <w:rPr>
                <w:rFonts w:ascii="Times New Roman" w:hAnsi="Times New Roman" w:cs="Times New Roman"/>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A6F9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[0.4082409512546662, 0.5917590487453338]</w:t>
            </w:r>
          </w:p>
        </w:tc>
      </w:tr>
      <w:tr w:rsidR="00C01A01" w:rsidRPr="00985785" w14:paraId="4DFA197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C7254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F361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[0.4371353690721911, 0.5628646309278089]</w:t>
            </w:r>
          </w:p>
        </w:tc>
      </w:tr>
      <w:tr w:rsidR="00C01A01" w:rsidRPr="00985785" w14:paraId="5DC009A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EFA2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EF4B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[0.44206894811490416, 0.5579310518850958]</w:t>
            </w:r>
          </w:p>
        </w:tc>
      </w:tr>
      <w:tr w:rsidR="00C01A01" w:rsidRPr="00985785" w14:paraId="33C358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3FCD7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B5BF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[0.4448106111373529, 0.5551893888626471]</w:t>
            </w:r>
          </w:p>
        </w:tc>
      </w:tr>
      <w:tr w:rsidR="00C01A01" w:rsidRPr="00985785" w14:paraId="564F1A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32EDB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7651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[0.4451640822512588, 0.5548359177487412]</w:t>
            </w:r>
          </w:p>
        </w:tc>
      </w:tr>
      <w:tr w:rsidR="00C01A01" w:rsidRPr="00985785" w14:paraId="29E26E7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43970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592E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[0.45505646034034897, 0.544943539659651]</w:t>
            </w:r>
          </w:p>
        </w:tc>
      </w:tr>
      <w:tr w:rsidR="00C01A01" w:rsidRPr="00985785" w14:paraId="128C04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EB4489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254C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[0.46053626058973207, 0.5394637394102679]</w:t>
            </w:r>
          </w:p>
        </w:tc>
      </w:tr>
      <w:tr w:rsidR="00C01A01" w:rsidRPr="00985785" w14:paraId="4B1F7C1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A5EAB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B2B0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[0.4624339277638466, 0.5375660722361534]</w:t>
            </w:r>
          </w:p>
        </w:tc>
      </w:tr>
      <w:tr w:rsidR="00C01A01" w:rsidRPr="00985785" w14:paraId="1A64123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E98868"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2BAC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[0.4765961922514401, 0.5234038077485599]</w:t>
            </w:r>
          </w:p>
        </w:tc>
      </w:tr>
      <w:tr w:rsidR="00C01A01" w:rsidRPr="00985785" w14:paraId="6C036B7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BFBD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80BA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[0.4841356602295611, 0.5158643397704389]</w:t>
            </w:r>
          </w:p>
        </w:tc>
      </w:tr>
      <w:tr w:rsidR="00C01A01" w:rsidRPr="00985785" w14:paraId="5445BEE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3DB83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D14B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[0.4919224144884715, 0.5080775855115285]</w:t>
            </w:r>
          </w:p>
        </w:tc>
      </w:tr>
    </w:tbl>
    <w:p w14:paraId="3AC1CE1F" w14:textId="5E59BCC4" w:rsidR="00231A2E" w:rsidRPr="00985785" w:rsidRDefault="00B32EF7" w:rsidP="00316E44">
      <w:pPr>
        <w:rPr>
          <w:rFonts w:ascii="Times New Roman" w:hAnsi="Times New Roman" w:cs="Times New Roman"/>
          <w:color w:val="222222"/>
          <w:shd w:val="clear" w:color="auto" w:fill="FFFFFF"/>
        </w:rPr>
      </w:pPr>
      <w:r w:rsidRPr="00985785">
        <w:rPr>
          <w:rFonts w:ascii="Times New Roman" w:hAnsi="Times New Roman" w:cs="Times New Roman"/>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C01A01" w:rsidRPr="00985785" w14:paraId="1AC985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0664415" w14:textId="232C9666" w:rsidR="00C01A01" w:rsidRPr="00985785" w:rsidRDefault="00C01A01" w:rsidP="00C01A01">
            <w:pPr>
              <w:rPr>
                <w:rFonts w:ascii="Times New Roman" w:hAnsi="Times New Roman" w:cs="Times New Roman"/>
                <w:b/>
                <w:bCs/>
                <w:color w:val="000000"/>
                <w:sz w:val="15"/>
                <w:szCs w:val="15"/>
              </w:rPr>
            </w:pPr>
            <w:r w:rsidRPr="00985785">
              <w:rPr>
                <w:rFonts w:ascii="Times New Roman" w:hAnsi="Times New Roman" w:cs="Times New Roman"/>
                <w:b/>
                <w:bCs/>
                <w:color w:val="000000"/>
                <w:sz w:val="15"/>
                <w:szCs w:val="15"/>
              </w:rPr>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EA981" w14:textId="767677E9" w:rsidR="00C01A01" w:rsidRPr="00985785" w:rsidRDefault="00C01A01" w:rsidP="00C01A01">
            <w:pPr>
              <w:rPr>
                <w:rFonts w:ascii="Times New Roman" w:hAnsi="Times New Roman" w:cs="Times New Roman"/>
                <w:color w:val="000000"/>
                <w:sz w:val="15"/>
                <w:szCs w:val="15"/>
              </w:rPr>
            </w:pPr>
            <w:r w:rsidRPr="00985785">
              <w:rPr>
                <w:rFonts w:ascii="Times New Roman" w:hAnsi="Times New Roman" w:cs="Times New Roman"/>
                <w:color w:val="000000"/>
                <w:sz w:val="15"/>
                <w:szCs w:val="15"/>
              </w:rPr>
              <w:t xml:space="preserve">National &amp; Regional </w:t>
            </w:r>
          </w:p>
        </w:tc>
      </w:tr>
      <w:tr w:rsidR="00C01A01" w:rsidRPr="00985785" w14:paraId="5711380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AB235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cheese </w:t>
            </w:r>
            <w:proofErr w:type="spellStart"/>
            <w:r w:rsidRPr="00985785">
              <w:rPr>
                <w:rFonts w:ascii="Times New Roman" w:hAnsi="Times New Roman" w:cs="Times New Roman"/>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7194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[0.04302663367975612, 0.9569733663202439]</w:t>
            </w:r>
          </w:p>
        </w:tc>
      </w:tr>
      <w:tr w:rsidR="00C01A01" w:rsidRPr="00985785" w14:paraId="2432E39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9FDEE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6324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[0.05669634713763139, 0.9433036528623686]</w:t>
            </w:r>
          </w:p>
        </w:tc>
      </w:tr>
      <w:tr w:rsidR="00C01A01" w:rsidRPr="00985785" w14:paraId="631EE9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5315E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92F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[0.06500484200373025, 0.9349951579962698]</w:t>
            </w:r>
          </w:p>
        </w:tc>
      </w:tr>
      <w:tr w:rsidR="00C01A01" w:rsidRPr="00985785" w14:paraId="6896B5E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5DAD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421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[0.06658411254621566, 0.9334158874537843]</w:t>
            </w:r>
          </w:p>
        </w:tc>
      </w:tr>
      <w:tr w:rsidR="00C01A01" w:rsidRPr="00985785" w14:paraId="30A0C8E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CD9D0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D4F1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[0.07750836744789169, 0.9224916325521083]</w:t>
            </w:r>
          </w:p>
        </w:tc>
      </w:tr>
      <w:tr w:rsidR="00C01A01" w:rsidRPr="00985785" w14:paraId="28D021B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4816B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B6DC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[0.08145369004390668, 0.9185463099560933]</w:t>
            </w:r>
          </w:p>
        </w:tc>
      </w:tr>
      <w:tr w:rsidR="00C01A01" w:rsidRPr="00985785" w14:paraId="10DC7A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AA7E4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ACA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[0.08670872839951937, 0.9132912716004806]</w:t>
            </w:r>
          </w:p>
        </w:tc>
      </w:tr>
      <w:tr w:rsidR="00C01A01" w:rsidRPr="00985785" w14:paraId="01882F71"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92B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15A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[0.09432914146692861, 0.9056708585330714]</w:t>
            </w:r>
          </w:p>
        </w:tc>
      </w:tr>
      <w:tr w:rsidR="00C01A01" w:rsidRPr="00985785" w14:paraId="769D69C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90B48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B6F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[0.09525936198881202, 0.904740638011188]</w:t>
            </w:r>
          </w:p>
        </w:tc>
      </w:tr>
      <w:tr w:rsidR="00C01A01" w:rsidRPr="00985785" w14:paraId="7CCFB03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EEF8D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C2C6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[0.09820495677690055, 0.9017950432230994]</w:t>
            </w:r>
          </w:p>
        </w:tc>
      </w:tr>
      <w:tr w:rsidR="00C01A01" w:rsidRPr="00985785" w14:paraId="09D7E2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A867E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w:t>
            </w:r>
            <w:proofErr w:type="spellStart"/>
            <w:r w:rsidRPr="00985785">
              <w:rPr>
                <w:rFonts w:ascii="Times New Roman" w:hAnsi="Times New Roman" w:cs="Times New Roman"/>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5EF3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[0.09986031241828819, 0.9001396875817118]</w:t>
            </w:r>
          </w:p>
        </w:tc>
      </w:tr>
      <w:tr w:rsidR="00C01A01" w:rsidRPr="00985785" w14:paraId="66214FD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17808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B06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[0.11084386246459865, 0.8891561375354013]</w:t>
            </w:r>
          </w:p>
        </w:tc>
      </w:tr>
      <w:tr w:rsidR="00C01A01" w:rsidRPr="00985785" w14:paraId="1699553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00F4A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diet coke </w:t>
            </w:r>
            <w:proofErr w:type="spellStart"/>
            <w:r w:rsidRPr="00985785">
              <w:rPr>
                <w:rFonts w:ascii="Times New Roman" w:hAnsi="Times New Roman" w:cs="Times New Roman"/>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B75734"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[0.11520124734668147, 0.8847987526533185]</w:t>
            </w:r>
          </w:p>
        </w:tc>
      </w:tr>
      <w:tr w:rsidR="00C01A01" w:rsidRPr="00985785" w14:paraId="7EA47C7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367B57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A5C5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[0.11605131791091994, 0.8839486820890801]</w:t>
            </w:r>
          </w:p>
        </w:tc>
      </w:tr>
      <w:tr w:rsidR="00C01A01" w:rsidRPr="00985785" w14:paraId="01025D9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7470645"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84B6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[0.12619217081624445, 0.8738078291837555]</w:t>
            </w:r>
          </w:p>
        </w:tc>
      </w:tr>
      <w:tr w:rsidR="00C01A01" w:rsidRPr="00985785" w14:paraId="21BE71A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2CCCD7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2E16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[0.1293061165498678, 0.8706938834501322]</w:t>
            </w:r>
          </w:p>
        </w:tc>
      </w:tr>
      <w:tr w:rsidR="00C01A01" w:rsidRPr="00985785" w14:paraId="2A59DD7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1A0A5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AEE0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[0.13293857088732897, 0.867061429112671]</w:t>
            </w:r>
          </w:p>
        </w:tc>
      </w:tr>
      <w:tr w:rsidR="00C01A01" w:rsidRPr="00985785" w14:paraId="2BE8E20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91885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BD0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[0.13319255416754494, 0.8668074458324551]</w:t>
            </w:r>
          </w:p>
        </w:tc>
      </w:tr>
      <w:tr w:rsidR="00C01A01" w:rsidRPr="00985785" w14:paraId="39DCFBF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3405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E77F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[0.13874956035593355, 0.8612504396440664]</w:t>
            </w:r>
          </w:p>
        </w:tc>
      </w:tr>
      <w:tr w:rsidR="00C01A01" w:rsidRPr="00985785" w14:paraId="5F27191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BA5C1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C9F4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[0.14303300507885575, 0.8569669949211443]</w:t>
            </w:r>
          </w:p>
        </w:tc>
      </w:tr>
      <w:tr w:rsidR="00C01A01" w:rsidRPr="00985785" w14:paraId="6C90A3C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99CC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17FC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[0.15360521749090306, 0.8463947825090969]</w:t>
            </w:r>
          </w:p>
        </w:tc>
      </w:tr>
      <w:tr w:rsidR="00C01A01" w:rsidRPr="00985785" w14:paraId="1E1F40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E7EE1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50E3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[0.1536955211457186, 0.8463044788542814]</w:t>
            </w:r>
          </w:p>
        </w:tc>
      </w:tr>
      <w:tr w:rsidR="00C01A01" w:rsidRPr="00985785" w14:paraId="19E5333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F962C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4E8F8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[0.1593261813458673, 0.8406738186541327]</w:t>
            </w:r>
          </w:p>
        </w:tc>
      </w:tr>
      <w:tr w:rsidR="00C01A01" w:rsidRPr="00985785" w14:paraId="4F6208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9B00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2AC2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[0.16458133161698252, 0.8354186683830175]</w:t>
            </w:r>
          </w:p>
        </w:tc>
      </w:tr>
      <w:tr w:rsidR="00C01A01" w:rsidRPr="00985785" w14:paraId="5EDC469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E1EF7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D492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[0.1776010926627819, 0.8223989073372181]</w:t>
            </w:r>
          </w:p>
        </w:tc>
      </w:tr>
      <w:tr w:rsidR="00C01A01" w:rsidRPr="00985785" w14:paraId="581B08D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38CFE8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C40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[0.19483683998675805, 0.805163160013242]</w:t>
            </w:r>
          </w:p>
        </w:tc>
      </w:tr>
      <w:tr w:rsidR="00C01A01" w:rsidRPr="00985785" w14:paraId="08EC279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2E0216"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2B66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[0.20707470207423562, 0.7929252979257644]</w:t>
            </w:r>
          </w:p>
        </w:tc>
      </w:tr>
      <w:tr w:rsidR="00C01A01" w:rsidRPr="00985785" w14:paraId="737A838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B6CE9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FC2A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[0.20907048034755127, 0.7909295196524487]</w:t>
            </w:r>
          </w:p>
        </w:tc>
      </w:tr>
      <w:tr w:rsidR="00C01A01" w:rsidRPr="00985785" w14:paraId="31359A4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1511E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DDE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[0.22080400831990743, 0.7791959916800926]</w:t>
            </w:r>
          </w:p>
        </w:tc>
      </w:tr>
      <w:tr w:rsidR="00C01A01" w:rsidRPr="00985785" w14:paraId="7105DB5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6C4512"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B4F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[0.22384433767294343, 0.7761556623270566]</w:t>
            </w:r>
          </w:p>
        </w:tc>
      </w:tr>
      <w:tr w:rsidR="00C01A01" w:rsidRPr="00985785" w14:paraId="7990334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BBC65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9A4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[0.24157381600573946, 0.7584261839942605]</w:t>
            </w:r>
          </w:p>
        </w:tc>
      </w:tr>
      <w:tr w:rsidR="00C01A01" w:rsidRPr="00985785" w14:paraId="030FDB1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0BB9DB"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5CDA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[0.24157381600573946, 0.7584261839942605]</w:t>
            </w:r>
          </w:p>
        </w:tc>
      </w:tr>
      <w:tr w:rsidR="00C01A01" w:rsidRPr="00985785" w14:paraId="07F750B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53A24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5FAE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[0.2433056468951732, 0.7566943531048268]</w:t>
            </w:r>
          </w:p>
        </w:tc>
      </w:tr>
      <w:tr w:rsidR="00C01A01" w:rsidRPr="00985785" w14:paraId="45405F3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E0BD1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2808"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[0.2505011589087093, 0.7494988410912907]</w:t>
            </w:r>
          </w:p>
        </w:tc>
      </w:tr>
      <w:tr w:rsidR="00C01A01" w:rsidRPr="00985785" w14:paraId="7F3AAA8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92D16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803E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[0.2820484701165006, 0.7179515298834994]</w:t>
            </w:r>
          </w:p>
        </w:tc>
      </w:tr>
      <w:tr w:rsidR="00C01A01" w:rsidRPr="00985785" w14:paraId="1B5AB07D"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DEA2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D52B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[0.2926068844345514, 0.7073931155654486]</w:t>
            </w:r>
          </w:p>
        </w:tc>
      </w:tr>
      <w:tr w:rsidR="00C01A01" w:rsidRPr="00985785" w14:paraId="5505E9D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3170D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DD1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[0.3199562641957926, 0.6800437358042074]</w:t>
            </w:r>
          </w:p>
        </w:tc>
      </w:tr>
      <w:tr w:rsidR="00C01A01" w:rsidRPr="00985785" w14:paraId="22FD83FA"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E9AA2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1CFCB"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[0.32125571887427606, 0.6787442811257239]</w:t>
            </w:r>
          </w:p>
        </w:tc>
      </w:tr>
      <w:tr w:rsidR="00C01A01" w:rsidRPr="00985785" w14:paraId="6C47656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BCD081"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7D80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[0.32258630530369103, 0.677413694696309]</w:t>
            </w:r>
          </w:p>
        </w:tc>
      </w:tr>
      <w:tr w:rsidR="00C01A01" w:rsidRPr="00985785" w14:paraId="4E1A169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0ADB1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E38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[0.33817842687597777, 0.6618215731240222]</w:t>
            </w:r>
          </w:p>
        </w:tc>
      </w:tr>
      <w:tr w:rsidR="00C01A01" w:rsidRPr="00985785" w14:paraId="0E036E5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E0DF6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6DEF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[0.3434913363840276, 0.6565086636159724]</w:t>
            </w:r>
          </w:p>
        </w:tc>
      </w:tr>
      <w:tr w:rsidR="00C01A01" w:rsidRPr="00985785" w14:paraId="416CAF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ACA83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E310D"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[0.3437544174739232, 0.6562455825260768]</w:t>
            </w:r>
          </w:p>
        </w:tc>
      </w:tr>
      <w:tr w:rsidR="00C01A01" w:rsidRPr="00985785" w14:paraId="001B460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8AB59D"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5F95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[0.37133107972519297, 0.628668920274807]</w:t>
            </w:r>
          </w:p>
        </w:tc>
      </w:tr>
      <w:tr w:rsidR="00C01A01" w:rsidRPr="00985785" w14:paraId="2E854B9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59CA5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5337E"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[0.37566114070951995, 0.62433885929048]</w:t>
            </w:r>
          </w:p>
        </w:tc>
      </w:tr>
      <w:tr w:rsidR="00C01A01" w:rsidRPr="00985785" w14:paraId="29FEC90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B24330"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86606"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[0.3828808722957264, 0.6171191277042736]</w:t>
            </w:r>
          </w:p>
        </w:tc>
      </w:tr>
      <w:tr w:rsidR="00C01A01" w:rsidRPr="00985785" w14:paraId="66412C1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71D028"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B492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[0.3870878662375089, 0.6129121337624911]</w:t>
            </w:r>
          </w:p>
        </w:tc>
      </w:tr>
      <w:tr w:rsidR="00C01A01" w:rsidRPr="00985785" w14:paraId="1B43EC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46260E"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ED8E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[0.3949447590422569, 0.6050552409577431]</w:t>
            </w:r>
          </w:p>
        </w:tc>
      </w:tr>
      <w:tr w:rsidR="00C01A01" w:rsidRPr="00985785" w14:paraId="1598B1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7D33CD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 xml:space="preserve">inch </w:t>
            </w:r>
            <w:proofErr w:type="spellStart"/>
            <w:r w:rsidRPr="00985785">
              <w:rPr>
                <w:rFonts w:ascii="Times New Roman" w:hAnsi="Times New Roman" w:cs="Times New Roman"/>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1D302"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[0.40518983399044395, 0.594810166009556]</w:t>
            </w:r>
          </w:p>
        </w:tc>
      </w:tr>
      <w:tr w:rsidR="00C01A01" w:rsidRPr="00985785" w14:paraId="087C0B6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DD15D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BE3B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[0.4092167362183604, 0.5907832637816396]</w:t>
            </w:r>
          </w:p>
        </w:tc>
      </w:tr>
      <w:tr w:rsidR="00C01A01" w:rsidRPr="00985785" w14:paraId="7BB471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CDFDB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ABE55"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[0.4148651966000986, 0.5851348033999014]</w:t>
            </w:r>
          </w:p>
        </w:tc>
      </w:tr>
      <w:tr w:rsidR="00C01A01" w:rsidRPr="00985785" w14:paraId="37CE261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727B2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AC68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[0.4220166362053063, 0.5779833637946937]</w:t>
            </w:r>
          </w:p>
        </w:tc>
      </w:tr>
      <w:tr w:rsidR="00C01A01" w:rsidRPr="00985785" w14:paraId="283F94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9746E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7AE8A"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[0.42219252756608205, 0.577807472433918]</w:t>
            </w:r>
          </w:p>
        </w:tc>
      </w:tr>
      <w:tr w:rsidR="00C01A01" w:rsidRPr="00985785" w14:paraId="1E05904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9D324C"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6C2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[0.43141384413907924, 0.5685861558609208]</w:t>
            </w:r>
          </w:p>
        </w:tc>
      </w:tr>
      <w:tr w:rsidR="00C01A01" w:rsidRPr="00985785" w14:paraId="718C08D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7DBC4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lastRenderedPageBreak/>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CD59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[0.4401889430287208, 0.5598110569712792]</w:t>
            </w:r>
          </w:p>
        </w:tc>
      </w:tr>
      <w:tr w:rsidR="00C01A01" w:rsidRPr="00985785" w14:paraId="3C4E94D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3BA594"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BDC49"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[0.4441861002797133, 0.5558138997202867]</w:t>
            </w:r>
          </w:p>
        </w:tc>
      </w:tr>
      <w:tr w:rsidR="00C01A01" w:rsidRPr="00985785" w14:paraId="5DC2A0C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B1D2E7"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rubicon</w:t>
            </w:r>
            <w:proofErr w:type="spellEnd"/>
            <w:r w:rsidRPr="00985785">
              <w:rPr>
                <w:rFonts w:ascii="Times New Roman" w:hAnsi="Times New Roman" w:cs="Times New Roman"/>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4C1F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[0.4468756085262042, 0.5531243914737958]</w:t>
            </w:r>
          </w:p>
        </w:tc>
      </w:tr>
      <w:tr w:rsidR="00C01A01" w:rsidRPr="00985785" w14:paraId="283E123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9E25D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F84F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[0.4510542222928562, 0.5489457777071438]</w:t>
            </w:r>
          </w:p>
        </w:tc>
      </w:tr>
      <w:tr w:rsidR="00C01A01" w:rsidRPr="00985785" w14:paraId="56FDF71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C965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FD4A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[0.45304200897496705, 0.546957991025033]</w:t>
            </w:r>
          </w:p>
        </w:tc>
      </w:tr>
      <w:tr w:rsidR="00C01A01" w:rsidRPr="00985785" w14:paraId="04BBF46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FD00D3"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5D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[0.454370446988012, 0.545629553011988]</w:t>
            </w:r>
          </w:p>
        </w:tc>
      </w:tr>
      <w:tr w:rsidR="00C01A01" w:rsidRPr="00985785" w14:paraId="7FEC1F3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9CCE58"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4CA27"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[0.4562983102715691, 0.5437016897284309]</w:t>
            </w:r>
          </w:p>
        </w:tc>
      </w:tr>
      <w:tr w:rsidR="00C01A01" w:rsidRPr="00985785" w14:paraId="49C82E0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778F00" w14:textId="77777777" w:rsidR="00C01A01" w:rsidRPr="00985785" w:rsidRDefault="00C01A01" w:rsidP="00C01A01">
            <w:pPr>
              <w:rPr>
                <w:rFonts w:ascii="Times New Roman" w:hAnsi="Times New Roman" w:cs="Times New Roman"/>
              </w:rPr>
            </w:pPr>
            <w:proofErr w:type="spellStart"/>
            <w:r w:rsidRPr="00985785">
              <w:rPr>
                <w:rFonts w:ascii="Times New Roman" w:hAnsi="Times New Roman" w:cs="Times New Roman"/>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C80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[0.4754315709258996, 0.5245684290741004]</w:t>
            </w:r>
          </w:p>
        </w:tc>
      </w:tr>
      <w:tr w:rsidR="00C01A01" w:rsidRPr="00985785" w14:paraId="155533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9BA3AF"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326D3"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[0.47801416041298306, 0.5219858395870169]</w:t>
            </w:r>
          </w:p>
        </w:tc>
      </w:tr>
      <w:tr w:rsidR="00C01A01" w:rsidRPr="00985785" w14:paraId="22A518F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A9C20A"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5AF5C"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[0.47887974808592726, 0.5211202519140727]</w:t>
            </w:r>
          </w:p>
        </w:tc>
      </w:tr>
      <w:tr w:rsidR="00C01A01" w:rsidRPr="00985785" w14:paraId="08AEA1D9"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BB9815"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61F60"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[0.47997648893148603, 0.520023511068514]</w:t>
            </w:r>
          </w:p>
        </w:tc>
      </w:tr>
      <w:tr w:rsidR="00C01A01" w:rsidRPr="00985785" w14:paraId="029D9B7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83B649"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4C7B1"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[0.4899211474645704, 0.5100788525354296]</w:t>
            </w:r>
          </w:p>
        </w:tc>
      </w:tr>
      <w:tr w:rsidR="00C01A01" w:rsidRPr="00985785" w14:paraId="1E54500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290C7" w14:textId="77777777" w:rsidR="00C01A01" w:rsidRPr="00985785" w:rsidRDefault="00C01A01" w:rsidP="00C01A01">
            <w:pPr>
              <w:rPr>
                <w:rFonts w:ascii="Times New Roman" w:hAnsi="Times New Roman" w:cs="Times New Roman"/>
              </w:rPr>
            </w:pPr>
            <w:r w:rsidRPr="00985785">
              <w:rPr>
                <w:rFonts w:ascii="Times New Roman" w:hAnsi="Times New Roman" w:cs="Times New Roman"/>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90CFF" w14:textId="77777777" w:rsidR="00C01A01" w:rsidRPr="00985785" w:rsidRDefault="00C01A01" w:rsidP="00C01A01">
            <w:pPr>
              <w:rPr>
                <w:rFonts w:ascii="Times New Roman" w:hAnsi="Times New Roman" w:cs="Times New Roman"/>
              </w:rPr>
            </w:pPr>
            <w:r w:rsidRPr="00985785">
              <w:rPr>
                <w:rFonts w:ascii="Times New Roman" w:hAnsi="Times New Roman" w:cs="Times New Roman"/>
                <w:color w:val="000000"/>
                <w:sz w:val="15"/>
                <w:szCs w:val="15"/>
              </w:rPr>
              <w:t>[0.49921432925156173, 0.5007856707484383]</w:t>
            </w:r>
          </w:p>
        </w:tc>
      </w:tr>
    </w:tbl>
    <w:p w14:paraId="33AB8CFC" w14:textId="77777777" w:rsidR="00C01A01" w:rsidRPr="00985785" w:rsidRDefault="00C01A01" w:rsidP="00316E44">
      <w:pPr>
        <w:rPr>
          <w:rFonts w:ascii="Times New Roman" w:hAnsi="Times New Roman" w:cs="Times New Roman"/>
          <w:lang w:val="en-GB" w:eastAsia="en-US"/>
        </w:rPr>
      </w:pPr>
    </w:p>
    <w:sectPr w:rsidR="00C01A01" w:rsidRPr="00985785" w:rsidSect="007539F2">
      <w:footerReference w:type="default" r:id="rId49"/>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C01A01" w:rsidRDefault="00C01A01">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C01A01" w:rsidRDefault="00C01A01">
      <w:pPr>
        <w:pStyle w:val="a7"/>
      </w:pPr>
      <w:r>
        <w:rPr>
          <w:rStyle w:val="a6"/>
        </w:rPr>
        <w:annotationRef/>
      </w:r>
      <w:r>
        <w:t>Why?</w:t>
      </w:r>
    </w:p>
  </w:comment>
  <w:comment w:id="3" w:author="SLOAN Terence" w:date="2018-08-06T16:33:00Z" w:initials="ST">
    <w:p w14:paraId="33FE4493" w14:textId="67002BC0" w:rsidR="00C01A01" w:rsidRDefault="00C01A01">
      <w:pPr>
        <w:pStyle w:val="a7"/>
      </w:pPr>
      <w:r>
        <w:rPr>
          <w:rStyle w:val="a6"/>
        </w:rPr>
        <w:annotationRef/>
      </w:r>
      <w:r>
        <w:t>A diagram illustrating the workflow would be helpful.</w:t>
      </w:r>
    </w:p>
  </w:comment>
  <w:comment w:id="4" w:author="KENNEDY Jane" w:date="2018-08-14T10:01:00Z" w:initials="KJ">
    <w:p w14:paraId="7C7F97FB" w14:textId="12966406" w:rsidR="00C01A01" w:rsidRDefault="00C01A01">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5" w:author="KENNEDY Jane" w:date="2018-08-14T10:00:00Z" w:initials="KJ">
    <w:p w14:paraId="05438F51" w14:textId="0B5F5710" w:rsidR="00C01A01" w:rsidRDefault="00C01A01">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C01A01" w:rsidRDefault="00C01A01">
      <w:pPr>
        <w:pStyle w:val="a7"/>
      </w:pPr>
      <w:r>
        <w:rPr>
          <w:rStyle w:val="a6"/>
        </w:rPr>
        <w:annotationRef/>
      </w:r>
      <w:r>
        <w:t>Where is this referenced?</w:t>
      </w:r>
    </w:p>
  </w:comment>
  <w:comment w:id="8" w:author="KENNEDY Jane" w:date="2018-08-14T10:11:00Z" w:initials="KJ">
    <w:p w14:paraId="2E87F9F2" w14:textId="30692AC1" w:rsidR="00C01A01" w:rsidRDefault="00C01A01">
      <w:pPr>
        <w:pStyle w:val="a7"/>
      </w:pPr>
      <w:r>
        <w:rPr>
          <w:rStyle w:val="a6"/>
        </w:rPr>
        <w:annotationRef/>
      </w:r>
      <w:r>
        <w:t>This is a bit vague.</w:t>
      </w:r>
    </w:p>
  </w:comment>
  <w:comment w:id="9" w:author="KENNEDY Jane" w:date="2018-08-14T10:18:00Z" w:initials="KJ">
    <w:p w14:paraId="2A948749" w14:textId="4C7804E9" w:rsidR="00C01A01" w:rsidRDefault="00C01A01">
      <w:pPr>
        <w:pStyle w:val="a7"/>
      </w:pPr>
      <w:r>
        <w:rPr>
          <w:rStyle w:val="a6"/>
        </w:rPr>
        <w:annotationRef/>
      </w:r>
      <w:r>
        <w:t>Repetition of ‘data’ is clunky</w:t>
      </w:r>
    </w:p>
  </w:comment>
  <w:comment w:id="10" w:author="SLOAN Terence" w:date="2018-08-07T16:05:00Z" w:initials="ST">
    <w:p w14:paraId="2E1CC01F" w14:textId="4BFF2168" w:rsidR="00C01A01" w:rsidRDefault="00C01A01">
      <w:pPr>
        <w:pStyle w:val="a7"/>
      </w:pPr>
      <w:r>
        <w:rPr>
          <w:rStyle w:val="a6"/>
        </w:rPr>
        <w:annotationRef/>
      </w:r>
      <w:r>
        <w:t>I do not understand this sentence</w:t>
      </w:r>
    </w:p>
  </w:comment>
  <w:comment w:id="11" w:author="KENNEDY Jane" w:date="2018-08-14T10:19:00Z" w:initials="KJ">
    <w:p w14:paraId="33613BDB" w14:textId="373F5481" w:rsidR="00C01A01" w:rsidRDefault="00C01A01">
      <w:pPr>
        <w:pStyle w:val="a7"/>
      </w:pPr>
      <w:r>
        <w:rPr>
          <w:rStyle w:val="a6"/>
        </w:rPr>
        <w:annotationRef/>
      </w:r>
      <w:r>
        <w:t>Some images illustrating this would be good.</w:t>
      </w:r>
    </w:p>
  </w:comment>
  <w:comment w:id="12" w:author="KENNEDY Jane" w:date="2018-08-14T10:23:00Z" w:initials="KJ">
    <w:p w14:paraId="0DF6CC7A" w14:textId="3DFC2353" w:rsidR="00C01A01" w:rsidRDefault="00C01A01">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3" w:author="KENNEDY Jane" w:date="2018-08-14T10:30:00Z" w:initials="KJ">
    <w:p w14:paraId="4AFBF6E3" w14:textId="77777777" w:rsidR="00C01A01" w:rsidRDefault="00C01A01">
      <w:pPr>
        <w:pStyle w:val="a7"/>
      </w:pPr>
      <w:r>
        <w:rPr>
          <w:rStyle w:val="a6"/>
        </w:rPr>
        <w:annotationRef/>
      </w:r>
      <w:r>
        <w:t>Some information is missing here:</w:t>
      </w:r>
    </w:p>
    <w:p w14:paraId="017A3367" w14:textId="77777777" w:rsidR="00C01A01" w:rsidRDefault="00C01A01" w:rsidP="00A16938">
      <w:pPr>
        <w:pStyle w:val="a7"/>
        <w:numPr>
          <w:ilvl w:val="0"/>
          <w:numId w:val="42"/>
        </w:numPr>
      </w:pPr>
      <w:r>
        <w:t xml:space="preserve"> How did you get the coordinates for each shop?</w:t>
      </w:r>
    </w:p>
    <w:p w14:paraId="1A852443" w14:textId="350497CD" w:rsidR="00C01A01" w:rsidRDefault="00C01A01"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C01A01" w:rsidRDefault="00C01A01">
      <w:pPr>
        <w:pStyle w:val="a7"/>
      </w:pPr>
      <w:r>
        <w:rPr>
          <w:rStyle w:val="a6"/>
        </w:rPr>
        <w:annotationRef/>
      </w:r>
      <w:r>
        <w:t>Good</w:t>
      </w:r>
    </w:p>
  </w:comment>
  <w:comment w:id="15" w:author="KENNEDY Jane" w:date="2018-08-14T10:32:00Z" w:initials="KJ">
    <w:p w14:paraId="0C406C1E" w14:textId="4880CF52" w:rsidR="00C01A01" w:rsidRDefault="00C01A01">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C01A01" w:rsidRDefault="00C01A01">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C01A01" w:rsidRDefault="00C01A01">
      <w:pPr>
        <w:pStyle w:val="a7"/>
      </w:pPr>
      <w:r>
        <w:rPr>
          <w:rStyle w:val="a6"/>
        </w:rPr>
        <w:annotationRef/>
      </w:r>
      <w:r>
        <w:t>How?</w:t>
      </w:r>
    </w:p>
  </w:comment>
  <w:comment w:id="21" w:author="KENNEDY Jane" w:date="2018-08-14T10:50:00Z" w:initials="KJ">
    <w:p w14:paraId="65FD4CE0" w14:textId="6BEA0435" w:rsidR="00C01A01" w:rsidRDefault="00C01A01">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C01A01" w:rsidRDefault="00C01A01">
      <w:pPr>
        <w:pStyle w:val="a7"/>
      </w:pPr>
      <w:r>
        <w:rPr>
          <w:rStyle w:val="a6"/>
        </w:rPr>
        <w:annotationRef/>
      </w:r>
      <w:r>
        <w:t>Full stop here.</w:t>
      </w:r>
    </w:p>
  </w:comment>
  <w:comment w:id="23" w:author="KENNEDY Jane" w:date="2018-08-14T10:54:00Z" w:initials="KJ">
    <w:p w14:paraId="6EDACC4C" w14:textId="412D5F15" w:rsidR="00C01A01" w:rsidRDefault="00C01A01">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DCE62" w14:textId="77777777" w:rsidR="006628D6" w:rsidRDefault="006628D6" w:rsidP="002914E0">
      <w:r>
        <w:separator/>
      </w:r>
    </w:p>
  </w:endnote>
  <w:endnote w:type="continuationSeparator" w:id="0">
    <w:p w14:paraId="65AA6A1D" w14:textId="77777777" w:rsidR="006628D6" w:rsidRDefault="006628D6" w:rsidP="00291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324FA" w14:textId="77777777" w:rsidR="002914E0" w:rsidRDefault="002914E0">
    <w:pPr>
      <w:pStyle w:val="af4"/>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356A2" w14:textId="77777777" w:rsidR="006628D6" w:rsidRDefault="006628D6" w:rsidP="002914E0">
      <w:r>
        <w:separator/>
      </w:r>
    </w:p>
  </w:footnote>
  <w:footnote w:type="continuationSeparator" w:id="0">
    <w:p w14:paraId="21FDDE7C" w14:textId="77777777" w:rsidR="006628D6" w:rsidRDefault="006628D6" w:rsidP="002914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261B45"/>
    <w:multiLevelType w:val="hybridMultilevel"/>
    <w:tmpl w:val="BA8E47AE"/>
    <w:lvl w:ilvl="0" w:tplc="3CCE25E6">
      <w:start w:val="1"/>
      <w:numFmt w:val="decimal"/>
      <w:lvlText w:val="6.2.%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4379FC"/>
    <w:multiLevelType w:val="hybridMultilevel"/>
    <w:tmpl w:val="F80A2056"/>
    <w:lvl w:ilvl="0" w:tplc="352C6738">
      <w:start w:val="1"/>
      <w:numFmt w:val="decimal"/>
      <w:lvlText w:val="6.1.%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945A4"/>
    <w:multiLevelType w:val="hybridMultilevel"/>
    <w:tmpl w:val="B2F4ABD8"/>
    <w:lvl w:ilvl="0" w:tplc="18107640">
      <w:start w:val="1"/>
      <w:numFmt w:val="decimal"/>
      <w:lvlText w:val="6.%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6"/>
  </w:num>
  <w:num w:numId="3">
    <w:abstractNumId w:val="24"/>
  </w:num>
  <w:num w:numId="4">
    <w:abstractNumId w:val="22"/>
  </w:num>
  <w:num w:numId="5">
    <w:abstractNumId w:val="44"/>
  </w:num>
  <w:num w:numId="6">
    <w:abstractNumId w:val="32"/>
  </w:num>
  <w:num w:numId="7">
    <w:abstractNumId w:val="5"/>
  </w:num>
  <w:num w:numId="8">
    <w:abstractNumId w:val="8"/>
  </w:num>
  <w:num w:numId="9">
    <w:abstractNumId w:val="9"/>
  </w:num>
  <w:num w:numId="10">
    <w:abstractNumId w:val="0"/>
  </w:num>
  <w:num w:numId="11">
    <w:abstractNumId w:val="2"/>
  </w:num>
  <w:num w:numId="12">
    <w:abstractNumId w:val="30"/>
  </w:num>
  <w:num w:numId="13">
    <w:abstractNumId w:val="3"/>
  </w:num>
  <w:num w:numId="14">
    <w:abstractNumId w:val="37"/>
  </w:num>
  <w:num w:numId="15">
    <w:abstractNumId w:val="7"/>
  </w:num>
  <w:num w:numId="16">
    <w:abstractNumId w:val="31"/>
  </w:num>
  <w:num w:numId="17">
    <w:abstractNumId w:val="28"/>
  </w:num>
  <w:num w:numId="18">
    <w:abstractNumId w:val="36"/>
  </w:num>
  <w:num w:numId="19">
    <w:abstractNumId w:val="12"/>
  </w:num>
  <w:num w:numId="20">
    <w:abstractNumId w:val="23"/>
  </w:num>
  <w:num w:numId="21">
    <w:abstractNumId w:val="34"/>
  </w:num>
  <w:num w:numId="22">
    <w:abstractNumId w:val="21"/>
  </w:num>
  <w:num w:numId="23">
    <w:abstractNumId w:val="18"/>
  </w:num>
  <w:num w:numId="24">
    <w:abstractNumId w:val="1"/>
  </w:num>
  <w:num w:numId="25">
    <w:abstractNumId w:val="16"/>
  </w:num>
  <w:num w:numId="26">
    <w:abstractNumId w:val="19"/>
  </w:num>
  <w:num w:numId="27">
    <w:abstractNumId w:val="27"/>
  </w:num>
  <w:num w:numId="28">
    <w:abstractNumId w:val="14"/>
  </w:num>
  <w:num w:numId="29">
    <w:abstractNumId w:val="29"/>
  </w:num>
  <w:num w:numId="30">
    <w:abstractNumId w:val="26"/>
  </w:num>
  <w:num w:numId="31">
    <w:abstractNumId w:val="47"/>
  </w:num>
  <w:num w:numId="32">
    <w:abstractNumId w:val="6"/>
  </w:num>
  <w:num w:numId="33">
    <w:abstractNumId w:val="13"/>
  </w:num>
  <w:num w:numId="34">
    <w:abstractNumId w:val="4"/>
  </w:num>
  <w:num w:numId="35">
    <w:abstractNumId w:val="41"/>
  </w:num>
  <w:num w:numId="36">
    <w:abstractNumId w:val="42"/>
  </w:num>
  <w:num w:numId="37">
    <w:abstractNumId w:val="17"/>
  </w:num>
  <w:num w:numId="38">
    <w:abstractNumId w:val="39"/>
  </w:num>
  <w:num w:numId="39">
    <w:abstractNumId w:val="40"/>
  </w:num>
  <w:num w:numId="40">
    <w:abstractNumId w:val="33"/>
  </w:num>
  <w:num w:numId="41">
    <w:abstractNumId w:val="45"/>
  </w:num>
  <w:num w:numId="42">
    <w:abstractNumId w:val="25"/>
  </w:num>
  <w:num w:numId="43">
    <w:abstractNumId w:val="38"/>
  </w:num>
  <w:num w:numId="44">
    <w:abstractNumId w:val="35"/>
  </w:num>
  <w:num w:numId="45">
    <w:abstractNumId w:val="10"/>
  </w:num>
  <w:num w:numId="46">
    <w:abstractNumId w:val="43"/>
  </w:num>
  <w:num w:numId="47">
    <w:abstractNumId w:val="20"/>
  </w:num>
  <w:num w:numId="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O Jiahao">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0027"/>
    <w:rsid w:val="000011CA"/>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42CC"/>
    <w:rsid w:val="00036011"/>
    <w:rsid w:val="000366A7"/>
    <w:rsid w:val="00036B99"/>
    <w:rsid w:val="00042C68"/>
    <w:rsid w:val="000433A9"/>
    <w:rsid w:val="00043BA8"/>
    <w:rsid w:val="00046D35"/>
    <w:rsid w:val="00046EC4"/>
    <w:rsid w:val="000471B1"/>
    <w:rsid w:val="00047F68"/>
    <w:rsid w:val="00050140"/>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2E0F"/>
    <w:rsid w:val="00095D7E"/>
    <w:rsid w:val="000960CC"/>
    <w:rsid w:val="00096E9F"/>
    <w:rsid w:val="00097988"/>
    <w:rsid w:val="00097A9B"/>
    <w:rsid w:val="000A2E68"/>
    <w:rsid w:val="000A3F85"/>
    <w:rsid w:val="000A3FE4"/>
    <w:rsid w:val="000A4C39"/>
    <w:rsid w:val="000A7BA6"/>
    <w:rsid w:val="000A7C58"/>
    <w:rsid w:val="000B1566"/>
    <w:rsid w:val="000B1AD0"/>
    <w:rsid w:val="000B1E2F"/>
    <w:rsid w:val="000B2D27"/>
    <w:rsid w:val="000B4513"/>
    <w:rsid w:val="000B470A"/>
    <w:rsid w:val="000B48E6"/>
    <w:rsid w:val="000B7F42"/>
    <w:rsid w:val="000C0E35"/>
    <w:rsid w:val="000C1DCE"/>
    <w:rsid w:val="000C2A40"/>
    <w:rsid w:val="000C49A6"/>
    <w:rsid w:val="000C5248"/>
    <w:rsid w:val="000C57C3"/>
    <w:rsid w:val="000C6AB9"/>
    <w:rsid w:val="000C76BC"/>
    <w:rsid w:val="000C77C3"/>
    <w:rsid w:val="000D05FD"/>
    <w:rsid w:val="000D2B22"/>
    <w:rsid w:val="000D31DF"/>
    <w:rsid w:val="000D5DED"/>
    <w:rsid w:val="000D65A2"/>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590E"/>
    <w:rsid w:val="00116811"/>
    <w:rsid w:val="001212CA"/>
    <w:rsid w:val="00123EF0"/>
    <w:rsid w:val="00127726"/>
    <w:rsid w:val="001316F9"/>
    <w:rsid w:val="00132B65"/>
    <w:rsid w:val="001339E1"/>
    <w:rsid w:val="00133FB5"/>
    <w:rsid w:val="0013425F"/>
    <w:rsid w:val="001361D8"/>
    <w:rsid w:val="00136C67"/>
    <w:rsid w:val="001402F6"/>
    <w:rsid w:val="00141D0E"/>
    <w:rsid w:val="00141D13"/>
    <w:rsid w:val="00146BB6"/>
    <w:rsid w:val="00147637"/>
    <w:rsid w:val="00150C76"/>
    <w:rsid w:val="00151267"/>
    <w:rsid w:val="001541CE"/>
    <w:rsid w:val="001616C2"/>
    <w:rsid w:val="00161936"/>
    <w:rsid w:val="00162164"/>
    <w:rsid w:val="0016341B"/>
    <w:rsid w:val="00165941"/>
    <w:rsid w:val="0016633A"/>
    <w:rsid w:val="00170B8D"/>
    <w:rsid w:val="001769E6"/>
    <w:rsid w:val="001804D8"/>
    <w:rsid w:val="001811BA"/>
    <w:rsid w:val="001902C6"/>
    <w:rsid w:val="0019091E"/>
    <w:rsid w:val="0019184B"/>
    <w:rsid w:val="00194EE0"/>
    <w:rsid w:val="00197BFA"/>
    <w:rsid w:val="001A0CB7"/>
    <w:rsid w:val="001A1F42"/>
    <w:rsid w:val="001A4837"/>
    <w:rsid w:val="001A6517"/>
    <w:rsid w:val="001B2D28"/>
    <w:rsid w:val="001C0F5A"/>
    <w:rsid w:val="001C1744"/>
    <w:rsid w:val="001C2043"/>
    <w:rsid w:val="001C256A"/>
    <w:rsid w:val="001C5380"/>
    <w:rsid w:val="001C5746"/>
    <w:rsid w:val="001C63A9"/>
    <w:rsid w:val="001C7C37"/>
    <w:rsid w:val="001D0561"/>
    <w:rsid w:val="001D0E8B"/>
    <w:rsid w:val="001D1CB1"/>
    <w:rsid w:val="001D406B"/>
    <w:rsid w:val="001D55B4"/>
    <w:rsid w:val="001D7C19"/>
    <w:rsid w:val="001E1578"/>
    <w:rsid w:val="001E1831"/>
    <w:rsid w:val="001E1E66"/>
    <w:rsid w:val="001E34E3"/>
    <w:rsid w:val="001E3946"/>
    <w:rsid w:val="001E3CD7"/>
    <w:rsid w:val="001E4D9B"/>
    <w:rsid w:val="001F0B67"/>
    <w:rsid w:val="001F0E06"/>
    <w:rsid w:val="001F1730"/>
    <w:rsid w:val="001F3758"/>
    <w:rsid w:val="001F775C"/>
    <w:rsid w:val="00201DAD"/>
    <w:rsid w:val="002042C4"/>
    <w:rsid w:val="0020455C"/>
    <w:rsid w:val="00204C52"/>
    <w:rsid w:val="00210422"/>
    <w:rsid w:val="0021086D"/>
    <w:rsid w:val="00210BFA"/>
    <w:rsid w:val="002117AC"/>
    <w:rsid w:val="0021235F"/>
    <w:rsid w:val="00212B0D"/>
    <w:rsid w:val="0021575A"/>
    <w:rsid w:val="002168B9"/>
    <w:rsid w:val="0022349D"/>
    <w:rsid w:val="00225EB8"/>
    <w:rsid w:val="00231368"/>
    <w:rsid w:val="00231A2E"/>
    <w:rsid w:val="002320CC"/>
    <w:rsid w:val="00236B85"/>
    <w:rsid w:val="0024130F"/>
    <w:rsid w:val="00241754"/>
    <w:rsid w:val="0024390B"/>
    <w:rsid w:val="00244A38"/>
    <w:rsid w:val="002469F3"/>
    <w:rsid w:val="00246F9A"/>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776FE"/>
    <w:rsid w:val="0028253E"/>
    <w:rsid w:val="00282589"/>
    <w:rsid w:val="00284050"/>
    <w:rsid w:val="00285481"/>
    <w:rsid w:val="00285B5F"/>
    <w:rsid w:val="002914E0"/>
    <w:rsid w:val="002926E5"/>
    <w:rsid w:val="00294254"/>
    <w:rsid w:val="00294525"/>
    <w:rsid w:val="00296017"/>
    <w:rsid w:val="00296A66"/>
    <w:rsid w:val="00297A54"/>
    <w:rsid w:val="00297E15"/>
    <w:rsid w:val="002A0926"/>
    <w:rsid w:val="002A24BC"/>
    <w:rsid w:val="002A33D6"/>
    <w:rsid w:val="002A4083"/>
    <w:rsid w:val="002A5375"/>
    <w:rsid w:val="002B2C4A"/>
    <w:rsid w:val="002B30FF"/>
    <w:rsid w:val="002B5165"/>
    <w:rsid w:val="002B654B"/>
    <w:rsid w:val="002C0BFE"/>
    <w:rsid w:val="002C16F1"/>
    <w:rsid w:val="002C1A8B"/>
    <w:rsid w:val="002C23AC"/>
    <w:rsid w:val="002C4BDD"/>
    <w:rsid w:val="002C4D1E"/>
    <w:rsid w:val="002C5746"/>
    <w:rsid w:val="002C641B"/>
    <w:rsid w:val="002C6524"/>
    <w:rsid w:val="002C6532"/>
    <w:rsid w:val="002C6618"/>
    <w:rsid w:val="002D081B"/>
    <w:rsid w:val="002D1CF0"/>
    <w:rsid w:val="002D4866"/>
    <w:rsid w:val="002D5B8D"/>
    <w:rsid w:val="002D7427"/>
    <w:rsid w:val="002E073B"/>
    <w:rsid w:val="002E172F"/>
    <w:rsid w:val="002E222A"/>
    <w:rsid w:val="002E5C5F"/>
    <w:rsid w:val="002E7FC2"/>
    <w:rsid w:val="002F19EE"/>
    <w:rsid w:val="002F2ED6"/>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3FBE"/>
    <w:rsid w:val="00325308"/>
    <w:rsid w:val="00326E01"/>
    <w:rsid w:val="00333125"/>
    <w:rsid w:val="00333A99"/>
    <w:rsid w:val="00333D77"/>
    <w:rsid w:val="00334D05"/>
    <w:rsid w:val="00335A72"/>
    <w:rsid w:val="00337C18"/>
    <w:rsid w:val="00340B27"/>
    <w:rsid w:val="00342635"/>
    <w:rsid w:val="003445F0"/>
    <w:rsid w:val="003469B6"/>
    <w:rsid w:val="00352FE0"/>
    <w:rsid w:val="00354377"/>
    <w:rsid w:val="003557AC"/>
    <w:rsid w:val="0035729B"/>
    <w:rsid w:val="0036051D"/>
    <w:rsid w:val="00360F54"/>
    <w:rsid w:val="00362ED1"/>
    <w:rsid w:val="00363161"/>
    <w:rsid w:val="003641AA"/>
    <w:rsid w:val="003672E0"/>
    <w:rsid w:val="00367B69"/>
    <w:rsid w:val="003712A4"/>
    <w:rsid w:val="003771FD"/>
    <w:rsid w:val="00380E53"/>
    <w:rsid w:val="00380EC3"/>
    <w:rsid w:val="00384FC7"/>
    <w:rsid w:val="00390AD6"/>
    <w:rsid w:val="00390CF3"/>
    <w:rsid w:val="00391A43"/>
    <w:rsid w:val="00395356"/>
    <w:rsid w:val="003A0120"/>
    <w:rsid w:val="003A061A"/>
    <w:rsid w:val="003A1D70"/>
    <w:rsid w:val="003A34BD"/>
    <w:rsid w:val="003A56CD"/>
    <w:rsid w:val="003A58F5"/>
    <w:rsid w:val="003A5F18"/>
    <w:rsid w:val="003B0F37"/>
    <w:rsid w:val="003B22E2"/>
    <w:rsid w:val="003C5F0A"/>
    <w:rsid w:val="003C64D8"/>
    <w:rsid w:val="003D1456"/>
    <w:rsid w:val="003D2EB2"/>
    <w:rsid w:val="003D353E"/>
    <w:rsid w:val="003D6B88"/>
    <w:rsid w:val="003D6BF1"/>
    <w:rsid w:val="003E06B1"/>
    <w:rsid w:val="003E07B6"/>
    <w:rsid w:val="003E2351"/>
    <w:rsid w:val="003E2FBA"/>
    <w:rsid w:val="003E32FA"/>
    <w:rsid w:val="003E47A7"/>
    <w:rsid w:val="003E4A1E"/>
    <w:rsid w:val="003E639B"/>
    <w:rsid w:val="003E645E"/>
    <w:rsid w:val="003F01F1"/>
    <w:rsid w:val="003F2E28"/>
    <w:rsid w:val="003F3086"/>
    <w:rsid w:val="003F445B"/>
    <w:rsid w:val="003F6F2A"/>
    <w:rsid w:val="003F78DC"/>
    <w:rsid w:val="00400980"/>
    <w:rsid w:val="004009E5"/>
    <w:rsid w:val="00402C18"/>
    <w:rsid w:val="00402F8F"/>
    <w:rsid w:val="0040376F"/>
    <w:rsid w:val="00404C09"/>
    <w:rsid w:val="00407D5C"/>
    <w:rsid w:val="004114F4"/>
    <w:rsid w:val="00411AF4"/>
    <w:rsid w:val="00412F8F"/>
    <w:rsid w:val="00422736"/>
    <w:rsid w:val="00422FA2"/>
    <w:rsid w:val="00423D91"/>
    <w:rsid w:val="00426A6E"/>
    <w:rsid w:val="004275AD"/>
    <w:rsid w:val="00427C93"/>
    <w:rsid w:val="00431F42"/>
    <w:rsid w:val="0043279D"/>
    <w:rsid w:val="0043476D"/>
    <w:rsid w:val="0043496A"/>
    <w:rsid w:val="0044087E"/>
    <w:rsid w:val="00442A70"/>
    <w:rsid w:val="00443EF7"/>
    <w:rsid w:val="00446732"/>
    <w:rsid w:val="004503DF"/>
    <w:rsid w:val="004513AE"/>
    <w:rsid w:val="00453E94"/>
    <w:rsid w:val="00454475"/>
    <w:rsid w:val="004545D5"/>
    <w:rsid w:val="0045478C"/>
    <w:rsid w:val="004567FF"/>
    <w:rsid w:val="004579F1"/>
    <w:rsid w:val="00457CE0"/>
    <w:rsid w:val="00461A86"/>
    <w:rsid w:val="00464DCC"/>
    <w:rsid w:val="00466510"/>
    <w:rsid w:val="00466810"/>
    <w:rsid w:val="00470CEE"/>
    <w:rsid w:val="0047115A"/>
    <w:rsid w:val="00471B85"/>
    <w:rsid w:val="004737EE"/>
    <w:rsid w:val="00474DAD"/>
    <w:rsid w:val="0048096E"/>
    <w:rsid w:val="0048123D"/>
    <w:rsid w:val="0048394E"/>
    <w:rsid w:val="0048434D"/>
    <w:rsid w:val="004854C0"/>
    <w:rsid w:val="00485764"/>
    <w:rsid w:val="00486234"/>
    <w:rsid w:val="0048715E"/>
    <w:rsid w:val="0049040A"/>
    <w:rsid w:val="00491F05"/>
    <w:rsid w:val="00492B7D"/>
    <w:rsid w:val="00493937"/>
    <w:rsid w:val="004939A8"/>
    <w:rsid w:val="004941F0"/>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B4569"/>
    <w:rsid w:val="004C0B73"/>
    <w:rsid w:val="004C1757"/>
    <w:rsid w:val="004C2493"/>
    <w:rsid w:val="004C436B"/>
    <w:rsid w:val="004C4904"/>
    <w:rsid w:val="004C581E"/>
    <w:rsid w:val="004C7232"/>
    <w:rsid w:val="004D182C"/>
    <w:rsid w:val="004D6953"/>
    <w:rsid w:val="004D78DC"/>
    <w:rsid w:val="004E0793"/>
    <w:rsid w:val="004E1903"/>
    <w:rsid w:val="004E27B9"/>
    <w:rsid w:val="004E405A"/>
    <w:rsid w:val="004F0C7B"/>
    <w:rsid w:val="004F1166"/>
    <w:rsid w:val="004F6D8C"/>
    <w:rsid w:val="00501461"/>
    <w:rsid w:val="00502308"/>
    <w:rsid w:val="00502E0B"/>
    <w:rsid w:val="00502FB9"/>
    <w:rsid w:val="00504A6F"/>
    <w:rsid w:val="0050504A"/>
    <w:rsid w:val="00506A38"/>
    <w:rsid w:val="00507A9D"/>
    <w:rsid w:val="0051553A"/>
    <w:rsid w:val="00516375"/>
    <w:rsid w:val="005176C2"/>
    <w:rsid w:val="00520B25"/>
    <w:rsid w:val="005217AA"/>
    <w:rsid w:val="00523123"/>
    <w:rsid w:val="00523340"/>
    <w:rsid w:val="00534390"/>
    <w:rsid w:val="00534FC1"/>
    <w:rsid w:val="005352F2"/>
    <w:rsid w:val="0053679D"/>
    <w:rsid w:val="00540D05"/>
    <w:rsid w:val="005425F2"/>
    <w:rsid w:val="00547067"/>
    <w:rsid w:val="00550685"/>
    <w:rsid w:val="00551F90"/>
    <w:rsid w:val="00553A4E"/>
    <w:rsid w:val="00554B09"/>
    <w:rsid w:val="00554DF3"/>
    <w:rsid w:val="0055755B"/>
    <w:rsid w:val="00560D79"/>
    <w:rsid w:val="00561452"/>
    <w:rsid w:val="00562808"/>
    <w:rsid w:val="00564B40"/>
    <w:rsid w:val="00564BAA"/>
    <w:rsid w:val="005656AC"/>
    <w:rsid w:val="00566270"/>
    <w:rsid w:val="00567344"/>
    <w:rsid w:val="005678EB"/>
    <w:rsid w:val="005703BB"/>
    <w:rsid w:val="00572CAC"/>
    <w:rsid w:val="005739F8"/>
    <w:rsid w:val="0057589C"/>
    <w:rsid w:val="00576738"/>
    <w:rsid w:val="00577544"/>
    <w:rsid w:val="00581012"/>
    <w:rsid w:val="00581D89"/>
    <w:rsid w:val="00584276"/>
    <w:rsid w:val="00586D5F"/>
    <w:rsid w:val="005901FD"/>
    <w:rsid w:val="00592358"/>
    <w:rsid w:val="0059398D"/>
    <w:rsid w:val="005968A0"/>
    <w:rsid w:val="005A054D"/>
    <w:rsid w:val="005A0E4F"/>
    <w:rsid w:val="005A0FCC"/>
    <w:rsid w:val="005A65A7"/>
    <w:rsid w:val="005B0629"/>
    <w:rsid w:val="005B20AB"/>
    <w:rsid w:val="005B2980"/>
    <w:rsid w:val="005B2A30"/>
    <w:rsid w:val="005B42F6"/>
    <w:rsid w:val="005B47AF"/>
    <w:rsid w:val="005B62C3"/>
    <w:rsid w:val="005B7087"/>
    <w:rsid w:val="005B76A8"/>
    <w:rsid w:val="005C00C8"/>
    <w:rsid w:val="005C0CC0"/>
    <w:rsid w:val="005C5794"/>
    <w:rsid w:val="005C611E"/>
    <w:rsid w:val="005D1E86"/>
    <w:rsid w:val="005D2BD1"/>
    <w:rsid w:val="005D309A"/>
    <w:rsid w:val="005D3B19"/>
    <w:rsid w:val="005D4BDA"/>
    <w:rsid w:val="005D507D"/>
    <w:rsid w:val="005D5D37"/>
    <w:rsid w:val="005D76A1"/>
    <w:rsid w:val="005E20E7"/>
    <w:rsid w:val="005E3207"/>
    <w:rsid w:val="005E548D"/>
    <w:rsid w:val="005E575A"/>
    <w:rsid w:val="005E5B4A"/>
    <w:rsid w:val="005E7E1E"/>
    <w:rsid w:val="005E7F59"/>
    <w:rsid w:val="005E7F6C"/>
    <w:rsid w:val="005F2219"/>
    <w:rsid w:val="005F4BF3"/>
    <w:rsid w:val="005F6F1C"/>
    <w:rsid w:val="00601845"/>
    <w:rsid w:val="006029FC"/>
    <w:rsid w:val="00604D8E"/>
    <w:rsid w:val="00605D78"/>
    <w:rsid w:val="00606BED"/>
    <w:rsid w:val="00606F47"/>
    <w:rsid w:val="00607689"/>
    <w:rsid w:val="006138F5"/>
    <w:rsid w:val="00613ECC"/>
    <w:rsid w:val="006155A0"/>
    <w:rsid w:val="006155BE"/>
    <w:rsid w:val="0061699A"/>
    <w:rsid w:val="00616D51"/>
    <w:rsid w:val="00617073"/>
    <w:rsid w:val="00621BC7"/>
    <w:rsid w:val="00621F46"/>
    <w:rsid w:val="00622C79"/>
    <w:rsid w:val="0062425D"/>
    <w:rsid w:val="006251C3"/>
    <w:rsid w:val="00625542"/>
    <w:rsid w:val="00627086"/>
    <w:rsid w:val="006278BF"/>
    <w:rsid w:val="00634142"/>
    <w:rsid w:val="0063478C"/>
    <w:rsid w:val="00635A68"/>
    <w:rsid w:val="00635BCD"/>
    <w:rsid w:val="006365C7"/>
    <w:rsid w:val="00640437"/>
    <w:rsid w:val="00641040"/>
    <w:rsid w:val="00642EB0"/>
    <w:rsid w:val="006459FB"/>
    <w:rsid w:val="006474BE"/>
    <w:rsid w:val="00647C47"/>
    <w:rsid w:val="00651522"/>
    <w:rsid w:val="00651532"/>
    <w:rsid w:val="00651C33"/>
    <w:rsid w:val="0065399C"/>
    <w:rsid w:val="00655A4B"/>
    <w:rsid w:val="00656691"/>
    <w:rsid w:val="00656A31"/>
    <w:rsid w:val="00656EC3"/>
    <w:rsid w:val="006628D6"/>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47D"/>
    <w:rsid w:val="00694849"/>
    <w:rsid w:val="00694A4A"/>
    <w:rsid w:val="006964BF"/>
    <w:rsid w:val="00697151"/>
    <w:rsid w:val="00697407"/>
    <w:rsid w:val="006A2562"/>
    <w:rsid w:val="006A37F7"/>
    <w:rsid w:val="006A6186"/>
    <w:rsid w:val="006A644B"/>
    <w:rsid w:val="006B247B"/>
    <w:rsid w:val="006B6266"/>
    <w:rsid w:val="006C1702"/>
    <w:rsid w:val="006C1DA7"/>
    <w:rsid w:val="006C1E1D"/>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4AF5"/>
    <w:rsid w:val="006F7342"/>
    <w:rsid w:val="006F7A61"/>
    <w:rsid w:val="006F7F9C"/>
    <w:rsid w:val="00700AF6"/>
    <w:rsid w:val="007033E5"/>
    <w:rsid w:val="00705959"/>
    <w:rsid w:val="00705FB0"/>
    <w:rsid w:val="007070FF"/>
    <w:rsid w:val="0071001C"/>
    <w:rsid w:val="00712338"/>
    <w:rsid w:val="00712B5C"/>
    <w:rsid w:val="00714734"/>
    <w:rsid w:val="00715A87"/>
    <w:rsid w:val="00715EBA"/>
    <w:rsid w:val="00720FED"/>
    <w:rsid w:val="007228E3"/>
    <w:rsid w:val="00724F0E"/>
    <w:rsid w:val="00725791"/>
    <w:rsid w:val="007279C4"/>
    <w:rsid w:val="00727BD6"/>
    <w:rsid w:val="00730C28"/>
    <w:rsid w:val="00731426"/>
    <w:rsid w:val="007347E8"/>
    <w:rsid w:val="00737797"/>
    <w:rsid w:val="00737AEA"/>
    <w:rsid w:val="007406F8"/>
    <w:rsid w:val="007407AB"/>
    <w:rsid w:val="00742F2E"/>
    <w:rsid w:val="007445A4"/>
    <w:rsid w:val="00744CD3"/>
    <w:rsid w:val="00745366"/>
    <w:rsid w:val="00745878"/>
    <w:rsid w:val="00746424"/>
    <w:rsid w:val="0075232B"/>
    <w:rsid w:val="007539F2"/>
    <w:rsid w:val="0075425B"/>
    <w:rsid w:val="00760013"/>
    <w:rsid w:val="007600CA"/>
    <w:rsid w:val="007621D7"/>
    <w:rsid w:val="00762A3B"/>
    <w:rsid w:val="0076364B"/>
    <w:rsid w:val="0076627E"/>
    <w:rsid w:val="00766748"/>
    <w:rsid w:val="00766EBE"/>
    <w:rsid w:val="007711DA"/>
    <w:rsid w:val="0077214D"/>
    <w:rsid w:val="00772322"/>
    <w:rsid w:val="00776094"/>
    <w:rsid w:val="00777282"/>
    <w:rsid w:val="007819BC"/>
    <w:rsid w:val="00786AEE"/>
    <w:rsid w:val="00787B09"/>
    <w:rsid w:val="007975CA"/>
    <w:rsid w:val="007A1B51"/>
    <w:rsid w:val="007A228C"/>
    <w:rsid w:val="007A2CEC"/>
    <w:rsid w:val="007A334B"/>
    <w:rsid w:val="007A610F"/>
    <w:rsid w:val="007A6C7C"/>
    <w:rsid w:val="007B2D6F"/>
    <w:rsid w:val="007B2E89"/>
    <w:rsid w:val="007B3D39"/>
    <w:rsid w:val="007B45C3"/>
    <w:rsid w:val="007B58AD"/>
    <w:rsid w:val="007B644E"/>
    <w:rsid w:val="007B6EF8"/>
    <w:rsid w:val="007B7032"/>
    <w:rsid w:val="007C04EE"/>
    <w:rsid w:val="007C0DC8"/>
    <w:rsid w:val="007C550F"/>
    <w:rsid w:val="007D1AE4"/>
    <w:rsid w:val="007D3AA8"/>
    <w:rsid w:val="007D403C"/>
    <w:rsid w:val="007D43B8"/>
    <w:rsid w:val="007D4644"/>
    <w:rsid w:val="007D5311"/>
    <w:rsid w:val="007D7151"/>
    <w:rsid w:val="007E07B6"/>
    <w:rsid w:val="007E4610"/>
    <w:rsid w:val="007E6B38"/>
    <w:rsid w:val="007E71C5"/>
    <w:rsid w:val="007F318C"/>
    <w:rsid w:val="007F41FC"/>
    <w:rsid w:val="007F7F12"/>
    <w:rsid w:val="00801656"/>
    <w:rsid w:val="008018CC"/>
    <w:rsid w:val="00803D3D"/>
    <w:rsid w:val="00803EEF"/>
    <w:rsid w:val="008047D5"/>
    <w:rsid w:val="00804AAB"/>
    <w:rsid w:val="0080788E"/>
    <w:rsid w:val="00807F72"/>
    <w:rsid w:val="00810E9C"/>
    <w:rsid w:val="00811010"/>
    <w:rsid w:val="00812C8E"/>
    <w:rsid w:val="0081312E"/>
    <w:rsid w:val="008132D9"/>
    <w:rsid w:val="0081415A"/>
    <w:rsid w:val="0081416B"/>
    <w:rsid w:val="00814C43"/>
    <w:rsid w:val="00814EDC"/>
    <w:rsid w:val="00820C54"/>
    <w:rsid w:val="00823539"/>
    <w:rsid w:val="0082509F"/>
    <w:rsid w:val="00826A95"/>
    <w:rsid w:val="00830F5B"/>
    <w:rsid w:val="00833B4B"/>
    <w:rsid w:val="00833EC5"/>
    <w:rsid w:val="00833F21"/>
    <w:rsid w:val="008376D4"/>
    <w:rsid w:val="008415EC"/>
    <w:rsid w:val="00844131"/>
    <w:rsid w:val="0084468B"/>
    <w:rsid w:val="00844EEF"/>
    <w:rsid w:val="00845803"/>
    <w:rsid w:val="008512A6"/>
    <w:rsid w:val="00851742"/>
    <w:rsid w:val="008524BF"/>
    <w:rsid w:val="008533DC"/>
    <w:rsid w:val="00854A42"/>
    <w:rsid w:val="0086634C"/>
    <w:rsid w:val="0087221B"/>
    <w:rsid w:val="00872CA6"/>
    <w:rsid w:val="00872EB5"/>
    <w:rsid w:val="00873B47"/>
    <w:rsid w:val="00875B04"/>
    <w:rsid w:val="008760A2"/>
    <w:rsid w:val="0087631E"/>
    <w:rsid w:val="008768F2"/>
    <w:rsid w:val="00877E9F"/>
    <w:rsid w:val="008820EA"/>
    <w:rsid w:val="008823F8"/>
    <w:rsid w:val="00883DB3"/>
    <w:rsid w:val="008868DA"/>
    <w:rsid w:val="008904E4"/>
    <w:rsid w:val="00890C5C"/>
    <w:rsid w:val="008913C3"/>
    <w:rsid w:val="00893B88"/>
    <w:rsid w:val="00896B27"/>
    <w:rsid w:val="008A0323"/>
    <w:rsid w:val="008A27DB"/>
    <w:rsid w:val="008A29B9"/>
    <w:rsid w:val="008A2D95"/>
    <w:rsid w:val="008A35BC"/>
    <w:rsid w:val="008A5A7B"/>
    <w:rsid w:val="008A7AFC"/>
    <w:rsid w:val="008B2FDD"/>
    <w:rsid w:val="008B3911"/>
    <w:rsid w:val="008B518A"/>
    <w:rsid w:val="008B64E9"/>
    <w:rsid w:val="008C5547"/>
    <w:rsid w:val="008C6AC9"/>
    <w:rsid w:val="008D0D6C"/>
    <w:rsid w:val="008D6846"/>
    <w:rsid w:val="008E284C"/>
    <w:rsid w:val="008E3ACE"/>
    <w:rsid w:val="008E3F88"/>
    <w:rsid w:val="008E4C10"/>
    <w:rsid w:val="008E5F29"/>
    <w:rsid w:val="008E6881"/>
    <w:rsid w:val="008E7481"/>
    <w:rsid w:val="008E7C0A"/>
    <w:rsid w:val="008F10DE"/>
    <w:rsid w:val="008F1BE7"/>
    <w:rsid w:val="008F3B2D"/>
    <w:rsid w:val="008F5355"/>
    <w:rsid w:val="008F6C03"/>
    <w:rsid w:val="00900C61"/>
    <w:rsid w:val="00903F38"/>
    <w:rsid w:val="00905520"/>
    <w:rsid w:val="009077AB"/>
    <w:rsid w:val="00910C54"/>
    <w:rsid w:val="00911774"/>
    <w:rsid w:val="00911E72"/>
    <w:rsid w:val="00912ABC"/>
    <w:rsid w:val="009166C5"/>
    <w:rsid w:val="00916F82"/>
    <w:rsid w:val="0092002B"/>
    <w:rsid w:val="009219E1"/>
    <w:rsid w:val="00922A98"/>
    <w:rsid w:val="00922AE4"/>
    <w:rsid w:val="00926FB7"/>
    <w:rsid w:val="0093224D"/>
    <w:rsid w:val="0093273E"/>
    <w:rsid w:val="00935040"/>
    <w:rsid w:val="009353EB"/>
    <w:rsid w:val="00936783"/>
    <w:rsid w:val="0094119C"/>
    <w:rsid w:val="0094215D"/>
    <w:rsid w:val="0094370C"/>
    <w:rsid w:val="00944022"/>
    <w:rsid w:val="009446B8"/>
    <w:rsid w:val="00945325"/>
    <w:rsid w:val="00947241"/>
    <w:rsid w:val="0095096A"/>
    <w:rsid w:val="00951937"/>
    <w:rsid w:val="00952283"/>
    <w:rsid w:val="009541F4"/>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825AF"/>
    <w:rsid w:val="00985785"/>
    <w:rsid w:val="009913E8"/>
    <w:rsid w:val="00994152"/>
    <w:rsid w:val="009A0FA2"/>
    <w:rsid w:val="009A69FF"/>
    <w:rsid w:val="009B0417"/>
    <w:rsid w:val="009B0F00"/>
    <w:rsid w:val="009B404C"/>
    <w:rsid w:val="009B7153"/>
    <w:rsid w:val="009C285C"/>
    <w:rsid w:val="009C3EBC"/>
    <w:rsid w:val="009C48C4"/>
    <w:rsid w:val="009C4E08"/>
    <w:rsid w:val="009C7374"/>
    <w:rsid w:val="009D1292"/>
    <w:rsid w:val="009D1C05"/>
    <w:rsid w:val="009D207A"/>
    <w:rsid w:val="009D3ED2"/>
    <w:rsid w:val="009D4C33"/>
    <w:rsid w:val="009D5824"/>
    <w:rsid w:val="009D7182"/>
    <w:rsid w:val="009D77CF"/>
    <w:rsid w:val="009E06EB"/>
    <w:rsid w:val="009E155E"/>
    <w:rsid w:val="009E2310"/>
    <w:rsid w:val="009E34E1"/>
    <w:rsid w:val="009E5829"/>
    <w:rsid w:val="009F4C01"/>
    <w:rsid w:val="009F5D56"/>
    <w:rsid w:val="009F5ECD"/>
    <w:rsid w:val="009F7B6E"/>
    <w:rsid w:val="00A0112B"/>
    <w:rsid w:val="00A017FC"/>
    <w:rsid w:val="00A0190C"/>
    <w:rsid w:val="00A020DD"/>
    <w:rsid w:val="00A035DE"/>
    <w:rsid w:val="00A0561B"/>
    <w:rsid w:val="00A074A1"/>
    <w:rsid w:val="00A11AEF"/>
    <w:rsid w:val="00A12161"/>
    <w:rsid w:val="00A16938"/>
    <w:rsid w:val="00A17CDE"/>
    <w:rsid w:val="00A23AEA"/>
    <w:rsid w:val="00A240A6"/>
    <w:rsid w:val="00A2485E"/>
    <w:rsid w:val="00A24976"/>
    <w:rsid w:val="00A24A74"/>
    <w:rsid w:val="00A3206B"/>
    <w:rsid w:val="00A3293E"/>
    <w:rsid w:val="00A32A0E"/>
    <w:rsid w:val="00A32C95"/>
    <w:rsid w:val="00A33FF1"/>
    <w:rsid w:val="00A34D71"/>
    <w:rsid w:val="00A350BC"/>
    <w:rsid w:val="00A36D57"/>
    <w:rsid w:val="00A37FBA"/>
    <w:rsid w:val="00A4503C"/>
    <w:rsid w:val="00A4613C"/>
    <w:rsid w:val="00A46E75"/>
    <w:rsid w:val="00A533E7"/>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975C9"/>
    <w:rsid w:val="00AA01F3"/>
    <w:rsid w:val="00AA31C8"/>
    <w:rsid w:val="00AA32A4"/>
    <w:rsid w:val="00AA4F42"/>
    <w:rsid w:val="00AA67CC"/>
    <w:rsid w:val="00AA7CDC"/>
    <w:rsid w:val="00AB3879"/>
    <w:rsid w:val="00AB3F05"/>
    <w:rsid w:val="00AB408F"/>
    <w:rsid w:val="00AB658C"/>
    <w:rsid w:val="00AB69DB"/>
    <w:rsid w:val="00AC12E0"/>
    <w:rsid w:val="00AC1C5F"/>
    <w:rsid w:val="00AC2A1D"/>
    <w:rsid w:val="00AC47DB"/>
    <w:rsid w:val="00AC5656"/>
    <w:rsid w:val="00AC7D49"/>
    <w:rsid w:val="00AD1DBD"/>
    <w:rsid w:val="00AD283D"/>
    <w:rsid w:val="00AD536B"/>
    <w:rsid w:val="00AD67B2"/>
    <w:rsid w:val="00AD6EB9"/>
    <w:rsid w:val="00AE0EA4"/>
    <w:rsid w:val="00AE0F44"/>
    <w:rsid w:val="00AE1426"/>
    <w:rsid w:val="00AE18B5"/>
    <w:rsid w:val="00AE2E0F"/>
    <w:rsid w:val="00AE3059"/>
    <w:rsid w:val="00AE3799"/>
    <w:rsid w:val="00AE5067"/>
    <w:rsid w:val="00AE6EEA"/>
    <w:rsid w:val="00AE7D88"/>
    <w:rsid w:val="00AF576E"/>
    <w:rsid w:val="00B0159B"/>
    <w:rsid w:val="00B04DA0"/>
    <w:rsid w:val="00B17391"/>
    <w:rsid w:val="00B20EB8"/>
    <w:rsid w:val="00B25F25"/>
    <w:rsid w:val="00B272DF"/>
    <w:rsid w:val="00B27966"/>
    <w:rsid w:val="00B311AE"/>
    <w:rsid w:val="00B32EF7"/>
    <w:rsid w:val="00B33208"/>
    <w:rsid w:val="00B36495"/>
    <w:rsid w:val="00B42009"/>
    <w:rsid w:val="00B42DC2"/>
    <w:rsid w:val="00B43184"/>
    <w:rsid w:val="00B45A96"/>
    <w:rsid w:val="00B46EF1"/>
    <w:rsid w:val="00B47D8C"/>
    <w:rsid w:val="00B50C5B"/>
    <w:rsid w:val="00B51782"/>
    <w:rsid w:val="00B5179E"/>
    <w:rsid w:val="00B523B1"/>
    <w:rsid w:val="00B534C9"/>
    <w:rsid w:val="00B55617"/>
    <w:rsid w:val="00B5622A"/>
    <w:rsid w:val="00B57652"/>
    <w:rsid w:val="00B607E3"/>
    <w:rsid w:val="00B61B35"/>
    <w:rsid w:val="00B64309"/>
    <w:rsid w:val="00B64AFD"/>
    <w:rsid w:val="00B65219"/>
    <w:rsid w:val="00B657FE"/>
    <w:rsid w:val="00B704D1"/>
    <w:rsid w:val="00B7066F"/>
    <w:rsid w:val="00B70C76"/>
    <w:rsid w:val="00B72405"/>
    <w:rsid w:val="00B75BCF"/>
    <w:rsid w:val="00B763E1"/>
    <w:rsid w:val="00B76BB0"/>
    <w:rsid w:val="00B8119A"/>
    <w:rsid w:val="00B84EF1"/>
    <w:rsid w:val="00B87BDA"/>
    <w:rsid w:val="00B929CD"/>
    <w:rsid w:val="00B93A3E"/>
    <w:rsid w:val="00B93AC9"/>
    <w:rsid w:val="00B96C54"/>
    <w:rsid w:val="00B96F47"/>
    <w:rsid w:val="00BA36EB"/>
    <w:rsid w:val="00BA3732"/>
    <w:rsid w:val="00BA5775"/>
    <w:rsid w:val="00BA5DFD"/>
    <w:rsid w:val="00BA607E"/>
    <w:rsid w:val="00BA6D8E"/>
    <w:rsid w:val="00BB40DB"/>
    <w:rsid w:val="00BB41FA"/>
    <w:rsid w:val="00BB51C2"/>
    <w:rsid w:val="00BB6C41"/>
    <w:rsid w:val="00BB70CF"/>
    <w:rsid w:val="00BB714C"/>
    <w:rsid w:val="00BC1DA6"/>
    <w:rsid w:val="00BC21F1"/>
    <w:rsid w:val="00BC2707"/>
    <w:rsid w:val="00BC2B4D"/>
    <w:rsid w:val="00BC3103"/>
    <w:rsid w:val="00BD3471"/>
    <w:rsid w:val="00BD59B8"/>
    <w:rsid w:val="00BD62FA"/>
    <w:rsid w:val="00BD6A93"/>
    <w:rsid w:val="00BE0E0B"/>
    <w:rsid w:val="00BE10C9"/>
    <w:rsid w:val="00BE1CBE"/>
    <w:rsid w:val="00BE2940"/>
    <w:rsid w:val="00BE523D"/>
    <w:rsid w:val="00BE5718"/>
    <w:rsid w:val="00BE66EB"/>
    <w:rsid w:val="00BF4406"/>
    <w:rsid w:val="00BF46BB"/>
    <w:rsid w:val="00BF5512"/>
    <w:rsid w:val="00BF60B5"/>
    <w:rsid w:val="00BF643F"/>
    <w:rsid w:val="00BF6A96"/>
    <w:rsid w:val="00C01A01"/>
    <w:rsid w:val="00C01A13"/>
    <w:rsid w:val="00C0316A"/>
    <w:rsid w:val="00C06167"/>
    <w:rsid w:val="00C0695F"/>
    <w:rsid w:val="00C13982"/>
    <w:rsid w:val="00C1480C"/>
    <w:rsid w:val="00C16D71"/>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4643B"/>
    <w:rsid w:val="00C50196"/>
    <w:rsid w:val="00C51BB4"/>
    <w:rsid w:val="00C57458"/>
    <w:rsid w:val="00C63259"/>
    <w:rsid w:val="00C65ED5"/>
    <w:rsid w:val="00C6781D"/>
    <w:rsid w:val="00C70AA0"/>
    <w:rsid w:val="00C75B2B"/>
    <w:rsid w:val="00C76143"/>
    <w:rsid w:val="00C76BD4"/>
    <w:rsid w:val="00C7771B"/>
    <w:rsid w:val="00C80F49"/>
    <w:rsid w:val="00C832E3"/>
    <w:rsid w:val="00C849C8"/>
    <w:rsid w:val="00C8555F"/>
    <w:rsid w:val="00C87A6E"/>
    <w:rsid w:val="00C9053D"/>
    <w:rsid w:val="00C916B1"/>
    <w:rsid w:val="00C9206A"/>
    <w:rsid w:val="00C93A4C"/>
    <w:rsid w:val="00C93BE2"/>
    <w:rsid w:val="00C95280"/>
    <w:rsid w:val="00CA0D2A"/>
    <w:rsid w:val="00CA17AC"/>
    <w:rsid w:val="00CA1DB9"/>
    <w:rsid w:val="00CA313A"/>
    <w:rsid w:val="00CA39F9"/>
    <w:rsid w:val="00CA48E3"/>
    <w:rsid w:val="00CB147B"/>
    <w:rsid w:val="00CB1631"/>
    <w:rsid w:val="00CB3123"/>
    <w:rsid w:val="00CB4B0E"/>
    <w:rsid w:val="00CB64CE"/>
    <w:rsid w:val="00CB66B0"/>
    <w:rsid w:val="00CC0C64"/>
    <w:rsid w:val="00CC111A"/>
    <w:rsid w:val="00CC255B"/>
    <w:rsid w:val="00CC3A8B"/>
    <w:rsid w:val="00CC3F10"/>
    <w:rsid w:val="00CD0F30"/>
    <w:rsid w:val="00CD0FD3"/>
    <w:rsid w:val="00CD1F92"/>
    <w:rsid w:val="00CD25D9"/>
    <w:rsid w:val="00CD2FF0"/>
    <w:rsid w:val="00CD5DA7"/>
    <w:rsid w:val="00CE1D84"/>
    <w:rsid w:val="00CE286C"/>
    <w:rsid w:val="00CE33AB"/>
    <w:rsid w:val="00CE44CE"/>
    <w:rsid w:val="00CE45D3"/>
    <w:rsid w:val="00CE4BB5"/>
    <w:rsid w:val="00CE4C1F"/>
    <w:rsid w:val="00CE6CD7"/>
    <w:rsid w:val="00CF0923"/>
    <w:rsid w:val="00CF5D2D"/>
    <w:rsid w:val="00CF75F5"/>
    <w:rsid w:val="00CF762B"/>
    <w:rsid w:val="00D012C7"/>
    <w:rsid w:val="00D025F9"/>
    <w:rsid w:val="00D03822"/>
    <w:rsid w:val="00D039B6"/>
    <w:rsid w:val="00D053AA"/>
    <w:rsid w:val="00D066DE"/>
    <w:rsid w:val="00D11029"/>
    <w:rsid w:val="00D11E8D"/>
    <w:rsid w:val="00D12E22"/>
    <w:rsid w:val="00D13165"/>
    <w:rsid w:val="00D157DC"/>
    <w:rsid w:val="00D168AF"/>
    <w:rsid w:val="00D17545"/>
    <w:rsid w:val="00D2117D"/>
    <w:rsid w:val="00D219B3"/>
    <w:rsid w:val="00D22998"/>
    <w:rsid w:val="00D25C00"/>
    <w:rsid w:val="00D279B7"/>
    <w:rsid w:val="00D33E9D"/>
    <w:rsid w:val="00D369DD"/>
    <w:rsid w:val="00D40B94"/>
    <w:rsid w:val="00D4117F"/>
    <w:rsid w:val="00D41D34"/>
    <w:rsid w:val="00D422F7"/>
    <w:rsid w:val="00D4271C"/>
    <w:rsid w:val="00D42DA3"/>
    <w:rsid w:val="00D448C9"/>
    <w:rsid w:val="00D4546A"/>
    <w:rsid w:val="00D51986"/>
    <w:rsid w:val="00D5267F"/>
    <w:rsid w:val="00D537BB"/>
    <w:rsid w:val="00D554AE"/>
    <w:rsid w:val="00D55C04"/>
    <w:rsid w:val="00D6156B"/>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6CCB"/>
    <w:rsid w:val="00DA7D99"/>
    <w:rsid w:val="00DA7DB7"/>
    <w:rsid w:val="00DB0D6A"/>
    <w:rsid w:val="00DB17CF"/>
    <w:rsid w:val="00DB32A3"/>
    <w:rsid w:val="00DB4128"/>
    <w:rsid w:val="00DB4202"/>
    <w:rsid w:val="00DB4573"/>
    <w:rsid w:val="00DB5447"/>
    <w:rsid w:val="00DB5F3B"/>
    <w:rsid w:val="00DB7960"/>
    <w:rsid w:val="00DC0A7B"/>
    <w:rsid w:val="00DC2A4A"/>
    <w:rsid w:val="00DC3A01"/>
    <w:rsid w:val="00DC7052"/>
    <w:rsid w:val="00DD1B34"/>
    <w:rsid w:val="00DD1F32"/>
    <w:rsid w:val="00DD62DF"/>
    <w:rsid w:val="00DD6D1F"/>
    <w:rsid w:val="00DD6EA1"/>
    <w:rsid w:val="00DD7792"/>
    <w:rsid w:val="00DE0B74"/>
    <w:rsid w:val="00DE1D49"/>
    <w:rsid w:val="00DE32D6"/>
    <w:rsid w:val="00DE3C09"/>
    <w:rsid w:val="00DE468D"/>
    <w:rsid w:val="00DE4EE3"/>
    <w:rsid w:val="00DE5C76"/>
    <w:rsid w:val="00DE6402"/>
    <w:rsid w:val="00DE6650"/>
    <w:rsid w:val="00DF2495"/>
    <w:rsid w:val="00DF28BA"/>
    <w:rsid w:val="00DF7E7F"/>
    <w:rsid w:val="00E00099"/>
    <w:rsid w:val="00E04385"/>
    <w:rsid w:val="00E045A2"/>
    <w:rsid w:val="00E05A6C"/>
    <w:rsid w:val="00E06987"/>
    <w:rsid w:val="00E13BB0"/>
    <w:rsid w:val="00E13D49"/>
    <w:rsid w:val="00E17A1F"/>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808"/>
    <w:rsid w:val="00E60E21"/>
    <w:rsid w:val="00E61C39"/>
    <w:rsid w:val="00E64997"/>
    <w:rsid w:val="00E65361"/>
    <w:rsid w:val="00E66209"/>
    <w:rsid w:val="00E70F63"/>
    <w:rsid w:val="00E73E79"/>
    <w:rsid w:val="00E7432E"/>
    <w:rsid w:val="00E74578"/>
    <w:rsid w:val="00E74A28"/>
    <w:rsid w:val="00E75330"/>
    <w:rsid w:val="00E81F2A"/>
    <w:rsid w:val="00E83091"/>
    <w:rsid w:val="00E83FED"/>
    <w:rsid w:val="00E917D7"/>
    <w:rsid w:val="00E93218"/>
    <w:rsid w:val="00E93929"/>
    <w:rsid w:val="00EA16C2"/>
    <w:rsid w:val="00EA2B4A"/>
    <w:rsid w:val="00EA35FE"/>
    <w:rsid w:val="00EA7594"/>
    <w:rsid w:val="00EB12DD"/>
    <w:rsid w:val="00EB19B7"/>
    <w:rsid w:val="00EB3B2F"/>
    <w:rsid w:val="00EB51CC"/>
    <w:rsid w:val="00EB586B"/>
    <w:rsid w:val="00EB601C"/>
    <w:rsid w:val="00EC0709"/>
    <w:rsid w:val="00EC1F06"/>
    <w:rsid w:val="00EC44BF"/>
    <w:rsid w:val="00EC57A6"/>
    <w:rsid w:val="00EC6E8C"/>
    <w:rsid w:val="00ED131C"/>
    <w:rsid w:val="00ED2102"/>
    <w:rsid w:val="00ED27EB"/>
    <w:rsid w:val="00ED317C"/>
    <w:rsid w:val="00ED352D"/>
    <w:rsid w:val="00ED64F0"/>
    <w:rsid w:val="00ED7A88"/>
    <w:rsid w:val="00ED7CBA"/>
    <w:rsid w:val="00EE0AC7"/>
    <w:rsid w:val="00EE23AF"/>
    <w:rsid w:val="00EE39BC"/>
    <w:rsid w:val="00EE4085"/>
    <w:rsid w:val="00EE42F8"/>
    <w:rsid w:val="00EE5108"/>
    <w:rsid w:val="00EE613A"/>
    <w:rsid w:val="00EE623A"/>
    <w:rsid w:val="00EE767F"/>
    <w:rsid w:val="00EF0269"/>
    <w:rsid w:val="00EF25BB"/>
    <w:rsid w:val="00EF273C"/>
    <w:rsid w:val="00EF2937"/>
    <w:rsid w:val="00EF42AF"/>
    <w:rsid w:val="00F03AC9"/>
    <w:rsid w:val="00F03B86"/>
    <w:rsid w:val="00F04125"/>
    <w:rsid w:val="00F044A9"/>
    <w:rsid w:val="00F057EA"/>
    <w:rsid w:val="00F059B6"/>
    <w:rsid w:val="00F072D4"/>
    <w:rsid w:val="00F10A16"/>
    <w:rsid w:val="00F12315"/>
    <w:rsid w:val="00F12D89"/>
    <w:rsid w:val="00F12F07"/>
    <w:rsid w:val="00F1662D"/>
    <w:rsid w:val="00F16B8C"/>
    <w:rsid w:val="00F1720B"/>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2FD2"/>
    <w:rsid w:val="00F33C9E"/>
    <w:rsid w:val="00F34033"/>
    <w:rsid w:val="00F35AF3"/>
    <w:rsid w:val="00F37372"/>
    <w:rsid w:val="00F40BCF"/>
    <w:rsid w:val="00F410E5"/>
    <w:rsid w:val="00F415F6"/>
    <w:rsid w:val="00F416CF"/>
    <w:rsid w:val="00F4291D"/>
    <w:rsid w:val="00F441FA"/>
    <w:rsid w:val="00F5095C"/>
    <w:rsid w:val="00F52510"/>
    <w:rsid w:val="00F542FA"/>
    <w:rsid w:val="00F550BD"/>
    <w:rsid w:val="00F55820"/>
    <w:rsid w:val="00F610F1"/>
    <w:rsid w:val="00F61761"/>
    <w:rsid w:val="00F6216B"/>
    <w:rsid w:val="00F62B9D"/>
    <w:rsid w:val="00F64ED5"/>
    <w:rsid w:val="00F7031D"/>
    <w:rsid w:val="00F71132"/>
    <w:rsid w:val="00F71759"/>
    <w:rsid w:val="00F718BE"/>
    <w:rsid w:val="00F73BB9"/>
    <w:rsid w:val="00F75CDC"/>
    <w:rsid w:val="00F802CB"/>
    <w:rsid w:val="00F81F7F"/>
    <w:rsid w:val="00F863A4"/>
    <w:rsid w:val="00F9346D"/>
    <w:rsid w:val="00F9614A"/>
    <w:rsid w:val="00F97BB6"/>
    <w:rsid w:val="00FA257E"/>
    <w:rsid w:val="00FA345C"/>
    <w:rsid w:val="00FB00AF"/>
    <w:rsid w:val="00FB0E41"/>
    <w:rsid w:val="00FB2317"/>
    <w:rsid w:val="00FB44BA"/>
    <w:rsid w:val="00FB583D"/>
    <w:rsid w:val="00FB7512"/>
    <w:rsid w:val="00FC755E"/>
    <w:rsid w:val="00FC7D67"/>
    <w:rsid w:val="00FD0D16"/>
    <w:rsid w:val="00FD4BEC"/>
    <w:rsid w:val="00FE0CC1"/>
    <w:rsid w:val="00FE3C73"/>
    <w:rsid w:val="00FE3DB8"/>
    <w:rsid w:val="00FE50F1"/>
    <w:rsid w:val="00FF21C6"/>
    <w:rsid w:val="00FF2C02"/>
    <w:rsid w:val="00FF2CA9"/>
    <w:rsid w:val="00FF4093"/>
    <w:rsid w:val="00FF45ED"/>
    <w:rsid w:val="00FF6483"/>
    <w:rsid w:val="00FF6AB2"/>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1A01"/>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itle"/>
    <w:basedOn w:val="a"/>
    <w:link w:val="af1"/>
    <w:qFormat/>
    <w:rsid w:val="002914E0"/>
    <w:pPr>
      <w:spacing w:before="240" w:beforeAutospacing="1" w:after="60" w:afterAutospacing="1" w:line="252" w:lineRule="auto"/>
      <w:jc w:val="center"/>
      <w:outlineLvl w:val="0"/>
    </w:pPr>
    <w:rPr>
      <w:rFonts w:ascii="Times New Roman" w:eastAsiaTheme="minorEastAsia" w:hAnsi="Times New Roman" w:cs="Arial"/>
      <w:bCs/>
      <w:spacing w:val="-2"/>
      <w:kern w:val="28"/>
      <w:sz w:val="36"/>
      <w:szCs w:val="32"/>
      <w:lang w:val="en-GB" w:eastAsia="en-GB"/>
    </w:rPr>
  </w:style>
  <w:style w:type="character" w:customStyle="1" w:styleId="af1">
    <w:name w:val="标题 字符"/>
    <w:basedOn w:val="a0"/>
    <w:link w:val="af0"/>
    <w:rsid w:val="002914E0"/>
    <w:rPr>
      <w:rFonts w:ascii="Times New Roman" w:hAnsi="Times New Roman" w:cs="Arial"/>
      <w:bCs/>
      <w:spacing w:val="-2"/>
      <w:kern w:val="28"/>
      <w:sz w:val="36"/>
      <w:szCs w:val="32"/>
      <w:lang w:val="en-GB" w:eastAsia="en-GB"/>
    </w:rPr>
  </w:style>
  <w:style w:type="paragraph" w:styleId="af2">
    <w:name w:val="Date"/>
    <w:basedOn w:val="a"/>
    <w:next w:val="a"/>
    <w:link w:val="af3"/>
    <w:rsid w:val="002914E0"/>
    <w:pPr>
      <w:spacing w:before="100" w:beforeAutospacing="1" w:after="100" w:afterAutospacing="1" w:line="252" w:lineRule="auto"/>
      <w:jc w:val="center"/>
    </w:pPr>
    <w:rPr>
      <w:rFonts w:ascii="Times New Roman" w:eastAsiaTheme="minorEastAsia" w:hAnsi="Times New Roman" w:cs="Times New Roman"/>
      <w:spacing w:val="-2"/>
      <w:sz w:val="28"/>
      <w:lang w:val="en-GB" w:eastAsia="en-GB"/>
    </w:rPr>
  </w:style>
  <w:style w:type="character" w:customStyle="1" w:styleId="af3">
    <w:name w:val="日期 字符"/>
    <w:basedOn w:val="a0"/>
    <w:link w:val="af2"/>
    <w:rsid w:val="002914E0"/>
    <w:rPr>
      <w:rFonts w:ascii="Times New Roman" w:hAnsi="Times New Roman" w:cs="Times New Roman"/>
      <w:spacing w:val="-2"/>
      <w:kern w:val="0"/>
      <w:sz w:val="28"/>
      <w:lang w:val="en-GB" w:eastAsia="en-GB"/>
    </w:rPr>
  </w:style>
  <w:style w:type="paragraph" w:customStyle="1" w:styleId="Author">
    <w:name w:val="Author"/>
    <w:basedOn w:val="a"/>
    <w:rsid w:val="002914E0"/>
    <w:pPr>
      <w:widowControl w:val="0"/>
      <w:autoSpaceDE w:val="0"/>
      <w:autoSpaceDN w:val="0"/>
      <w:adjustRightInd w:val="0"/>
      <w:spacing w:beforeAutospacing="1" w:afterAutospacing="1" w:line="593" w:lineRule="atLeast"/>
      <w:jc w:val="center"/>
    </w:pPr>
    <w:rPr>
      <w:rFonts w:ascii="Times New Roman" w:eastAsiaTheme="minorEastAsia" w:hAnsi="Times New Roman" w:cs="Times New Roman"/>
      <w:spacing w:val="-2"/>
      <w:sz w:val="28"/>
      <w:lang w:val="en-GB" w:eastAsia="en-GB"/>
    </w:rPr>
  </w:style>
  <w:style w:type="paragraph" w:styleId="af4">
    <w:name w:val="footer"/>
    <w:basedOn w:val="a"/>
    <w:link w:val="af5"/>
    <w:rsid w:val="002914E0"/>
    <w:pPr>
      <w:tabs>
        <w:tab w:val="center" w:pos="4320"/>
        <w:tab w:val="right" w:pos="8640"/>
      </w:tabs>
      <w:spacing w:before="100" w:beforeAutospacing="1" w:after="100" w:afterAutospacing="1" w:line="252" w:lineRule="auto"/>
      <w:jc w:val="both"/>
    </w:pPr>
    <w:rPr>
      <w:rFonts w:ascii="Times New Roman" w:eastAsiaTheme="minorEastAsia" w:hAnsi="Times New Roman" w:cs="Times New Roman"/>
      <w:spacing w:val="-2"/>
      <w:lang w:val="en-GB" w:eastAsia="en-GB"/>
    </w:rPr>
  </w:style>
  <w:style w:type="character" w:customStyle="1" w:styleId="af5">
    <w:name w:val="页脚 字符"/>
    <w:basedOn w:val="a0"/>
    <w:link w:val="af4"/>
    <w:rsid w:val="002914E0"/>
    <w:rPr>
      <w:rFonts w:ascii="Times New Roman" w:hAnsi="Times New Roman" w:cs="Times New Roman"/>
      <w:spacing w:val="-2"/>
      <w:kern w:val="0"/>
      <w:sz w:val="24"/>
      <w:lang w:val="en-GB" w:eastAsia="en-GB"/>
    </w:rPr>
  </w:style>
  <w:style w:type="paragraph" w:styleId="af6">
    <w:name w:val="Subtitle"/>
    <w:basedOn w:val="a"/>
    <w:link w:val="af7"/>
    <w:qFormat/>
    <w:rsid w:val="00D55C04"/>
    <w:pPr>
      <w:keepNext/>
      <w:pageBreakBefore/>
      <w:spacing w:before="1800" w:after="60"/>
      <w:jc w:val="center"/>
      <w:outlineLvl w:val="1"/>
    </w:pPr>
    <w:rPr>
      <w:rFonts w:ascii="Times New Roman" w:eastAsiaTheme="minorEastAsia" w:hAnsi="Times New Roman" w:cs="Arial"/>
      <w:b/>
      <w:bCs/>
      <w:spacing w:val="-2"/>
      <w:kern w:val="32"/>
      <w:sz w:val="32"/>
      <w:szCs w:val="36"/>
      <w:lang w:val="en-GB" w:eastAsia="en-GB"/>
    </w:rPr>
  </w:style>
  <w:style w:type="character" w:customStyle="1" w:styleId="af7">
    <w:name w:val="副标题 字符"/>
    <w:basedOn w:val="a0"/>
    <w:link w:val="af6"/>
    <w:rsid w:val="00D55C04"/>
    <w:rPr>
      <w:rFonts w:ascii="Times New Roman" w:hAnsi="Times New Roman" w:cs="Arial"/>
      <w:b/>
      <w:bCs/>
      <w:spacing w:val="-2"/>
      <w:kern w:val="32"/>
      <w:sz w:val="32"/>
      <w:szCs w:val="36"/>
      <w:lang w:val="en-GB" w:eastAsia="en-GB"/>
    </w:rPr>
  </w:style>
  <w:style w:type="paragraph" w:styleId="TOC2">
    <w:name w:val="toc 2"/>
    <w:basedOn w:val="a"/>
    <w:next w:val="a"/>
    <w:autoRedefine/>
    <w:uiPriority w:val="39"/>
    <w:semiHidden/>
    <w:unhideWhenUsed/>
    <w:rsid w:val="009C4E08"/>
    <w:pPr>
      <w:ind w:leftChars="200" w:left="420"/>
    </w:pPr>
  </w:style>
  <w:style w:type="paragraph" w:styleId="TOC3">
    <w:name w:val="toc 3"/>
    <w:basedOn w:val="a"/>
    <w:next w:val="a"/>
    <w:autoRedefine/>
    <w:uiPriority w:val="39"/>
    <w:semiHidden/>
    <w:unhideWhenUsed/>
    <w:rsid w:val="009C4E08"/>
    <w:pPr>
      <w:ind w:leftChars="400" w:left="840"/>
    </w:pPr>
  </w:style>
  <w:style w:type="paragraph" w:customStyle="1" w:styleId="HeadingPreamble">
    <w:name w:val="Heading (Preamble)"/>
    <w:basedOn w:val="1"/>
    <w:rsid w:val="009C4E08"/>
    <w:pPr>
      <w:pageBreakBefore/>
      <w:spacing w:before="1800" w:after="600" w:line="240" w:lineRule="auto"/>
      <w:jc w:val="both"/>
    </w:pPr>
    <w:rPr>
      <w:rFonts w:ascii="Times New Roman" w:eastAsiaTheme="minorEastAsia" w:hAnsi="Times New Roman" w:cs="Arial"/>
      <w:bCs/>
      <w:spacing w:val="-2"/>
      <w:kern w:val="32"/>
      <w:sz w:val="44"/>
      <w:szCs w:val="36"/>
      <w:lang w:eastAsia="en-GB"/>
    </w:rPr>
  </w:style>
  <w:style w:type="paragraph" w:styleId="af8">
    <w:name w:val="table of figures"/>
    <w:basedOn w:val="a"/>
    <w:next w:val="a"/>
    <w:semiHidden/>
    <w:rsid w:val="00D4117F"/>
    <w:pPr>
      <w:spacing w:before="100" w:beforeAutospacing="1" w:after="100" w:afterAutospacing="1" w:line="252" w:lineRule="auto"/>
      <w:jc w:val="both"/>
    </w:pPr>
    <w:rPr>
      <w:rFonts w:ascii="Times New Roman" w:eastAsiaTheme="minorEastAsia" w:hAnsi="Times New Roman" w:cs="Times New Roman"/>
      <w:spacing w:val="-2"/>
      <w:lang w:val="en-GB" w:eastAsia="en-GB"/>
    </w:rPr>
  </w:style>
  <w:style w:type="character" w:styleId="af9">
    <w:name w:val="page number"/>
    <w:basedOn w:val="a0"/>
    <w:rsid w:val="00893B88"/>
  </w:style>
  <w:style w:type="paragraph" w:styleId="afa">
    <w:name w:val="header"/>
    <w:basedOn w:val="a"/>
    <w:link w:val="afb"/>
    <w:uiPriority w:val="99"/>
    <w:unhideWhenUsed/>
    <w:rsid w:val="00576738"/>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0"/>
    <w:link w:val="afa"/>
    <w:uiPriority w:val="99"/>
    <w:rsid w:val="00576738"/>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273292484">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860819141">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148475208">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588535656">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ust-eat.co.uk/termsandconditions"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cikit-learn.org/stable/modules/tree.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28B50-B822-D94E-ACDA-402436F10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TotalTime>
  <Pages>49</Pages>
  <Words>14920</Words>
  <Characters>84150</Characters>
  <Application>Microsoft Office Word</Application>
  <DocSecurity>0</DocSecurity>
  <Lines>1870</Lines>
  <Paragraphs>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1181</cp:revision>
  <dcterms:created xsi:type="dcterms:W3CDTF">2018-07-30T20:38:00Z</dcterms:created>
  <dcterms:modified xsi:type="dcterms:W3CDTF">2018-08-19T21:24:00Z</dcterms:modified>
</cp:coreProperties>
</file>