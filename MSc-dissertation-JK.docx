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5B0826">
      <w:pPr>
        <w:jc w:val="center"/>
      </w:pPr>
      <w:r>
        <w:rPr>
          <w:noProof/>
        </w:rPr>
        <w:pict w14:anchorId="50399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78990503" w:rsidR="006D3B8E" w:rsidRPr="00AC5B02" w:rsidRDefault="006D3B8E" w:rsidP="006D3B8E">
      <w:r w:rsidRPr="00AC5B02">
        <w:t xml:space="preserve">This chapter provides a general overview of the dissertation, including </w:t>
      </w:r>
      <w:r w:rsidR="00F62312">
        <w:t xml:space="preserve">dissertation </w:t>
      </w:r>
      <w:r w:rsidRPr="00AC5B02">
        <w:t xml:space="preserve">background, </w:t>
      </w:r>
      <w:r w:rsidR="00F62312">
        <w:t>aim of this dissertation</w:t>
      </w:r>
      <w:r w:rsidRPr="00AC5B02">
        <w:t>, methods</w:t>
      </w:r>
      <w:r w:rsidR="00F62312">
        <w:t xml:space="preserve"> used in this</w:t>
      </w:r>
      <w:r w:rsidR="00DD7EB0">
        <w:t xml:space="preserve"> dissertation</w:t>
      </w:r>
      <w:r w:rsidRPr="00AC5B02">
        <w:t xml:space="preserve">,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5BB3465E" w:rsidR="007D156D" w:rsidRPr="00431568" w:rsidRDefault="007D156D" w:rsidP="00E12FAD">
      <w:pPr>
        <w:pStyle w:val="af3"/>
        <w:jc w:val="both"/>
        <w:rPr>
          <w:rFonts w:hint="eastAsia"/>
          <w:lang w:eastAsia="zh-CN"/>
        </w:rPr>
      </w:pPr>
      <w:r w:rsidRPr="00431568">
        <w:rPr>
          <w:lang w:eastAsia="zh-CN"/>
        </w:rPr>
        <w:t xml:space="preserve">In the </w:t>
      </w:r>
      <w:r w:rsidRPr="00431568">
        <w:t>era of big data</w:t>
      </w:r>
      <w:r w:rsidR="00D542DF" w:rsidRPr="00431568">
        <w:t>,</w:t>
      </w:r>
      <w:r w:rsidR="007224B2" w:rsidRPr="00431568">
        <w:t xml:space="preserve"> a lot of </w:t>
      </w:r>
      <w:r w:rsidR="007224B2" w:rsidRPr="00431568">
        <w:rPr>
          <w:lang w:eastAsia="zh-CN"/>
        </w:rPr>
        <w:t>messy</w:t>
      </w:r>
      <w:r w:rsidR="007224B2" w:rsidRPr="00431568">
        <w:t xml:space="preserve"> data is generated </w:t>
      </w:r>
      <w:r w:rsidR="007224B2" w:rsidRPr="00431568">
        <w:rPr>
          <w:lang w:eastAsia="zh-CN"/>
        </w:rPr>
        <w:t>from many fields, such as</w:t>
      </w:r>
      <w:r w:rsidR="009E74C1" w:rsidRPr="00431568">
        <w:rPr>
          <w:lang w:eastAsia="zh-CN"/>
        </w:rPr>
        <w:t xml:space="preserve"> industrial field,</w:t>
      </w:r>
      <w:r w:rsidR="007224B2" w:rsidRPr="00431568">
        <w:rPr>
          <w:lang w:eastAsia="zh-CN"/>
        </w:rPr>
        <w:t xml:space="preserve"> </w:t>
      </w:r>
      <w:r w:rsidR="009E74C1" w:rsidRPr="00431568">
        <w:rPr>
          <w:lang w:eastAsia="zh-CN"/>
        </w:rPr>
        <w:t>business field</w:t>
      </w:r>
      <w:r w:rsidR="00431568" w:rsidRPr="00431568">
        <w:rPr>
          <w:lang w:eastAsia="zh-CN"/>
        </w:rPr>
        <w:t>,</w:t>
      </w:r>
      <w:r w:rsidR="009E74C1" w:rsidRPr="00431568">
        <w:rPr>
          <w:lang w:eastAsia="zh-CN"/>
        </w:rPr>
        <w:t xml:space="preserve"> and </w:t>
      </w:r>
      <w:r w:rsidR="00431568" w:rsidRPr="00431568">
        <w:rPr>
          <w:lang w:eastAsia="zh-CN"/>
        </w:rPr>
        <w:t>research field</w:t>
      </w:r>
      <w:r w:rsidR="007224B2" w:rsidRPr="00431568">
        <w:t xml:space="preserve">. Messy data is a kind of data </w:t>
      </w:r>
      <w:r w:rsidR="007224B2" w:rsidRPr="00431568">
        <w:rPr>
          <w:lang w:eastAsia="zh-CN"/>
        </w:rPr>
        <w:t xml:space="preserve">which cannot provide </w:t>
      </w:r>
      <w:r w:rsidR="007224B2" w:rsidRPr="00431568">
        <w:t xml:space="preserve">clearly interpretable information directly </w:t>
      </w:r>
      <w:r w:rsidR="007224B2" w:rsidRPr="00431568">
        <w:fldChar w:fldCharType="begin"/>
      </w:r>
      <w:r w:rsidR="007224B2" w:rsidRPr="00431568">
        <w:instrText xml:space="preserve"> REF _Ref522557530 \n \h </w:instrText>
      </w:r>
      <w:r w:rsidR="00431568">
        <w:instrText xml:space="preserve"> \* MERGEFORMAT </w:instrText>
      </w:r>
      <w:r w:rsidR="007224B2" w:rsidRPr="00431568">
        <w:fldChar w:fldCharType="separate"/>
      </w:r>
      <w:r w:rsidR="007224B2" w:rsidRPr="00431568">
        <w:t>[2]</w:t>
      </w:r>
      <w:r w:rsidR="007224B2" w:rsidRPr="00431568">
        <w:fldChar w:fldCharType="end"/>
      </w:r>
      <w:r w:rsidR="007224B2" w:rsidRPr="00431568">
        <w:rPr>
          <w:lang w:eastAsia="zh-CN"/>
        </w:rPr>
        <w:t>.</w:t>
      </w:r>
      <w:r w:rsidR="00D542DF" w:rsidRPr="00431568">
        <w:rPr>
          <w:lang w:eastAsia="zh-CN"/>
        </w:rPr>
        <w:t xml:space="preserve"> </w:t>
      </w:r>
      <w:r w:rsidR="00431568" w:rsidRPr="00431568">
        <w:rPr>
          <w:lang w:eastAsia="zh-CN"/>
        </w:rPr>
        <w:t xml:space="preserve">However, there are plenty amount of potentially valuable information in </w:t>
      </w:r>
      <w:r w:rsidR="00431568" w:rsidRPr="00431568">
        <w:rPr>
          <w:rFonts w:eastAsia="宋体"/>
          <w:lang w:eastAsia="zh-CN"/>
        </w:rPr>
        <w:t>m</w:t>
      </w:r>
      <w:r w:rsidR="00431568" w:rsidRPr="00431568">
        <w:rPr>
          <w:lang w:eastAsia="zh-CN"/>
        </w:rPr>
        <w:t xml:space="preserve">essy data. </w:t>
      </w:r>
      <w:r w:rsidR="00D7247B">
        <w:rPr>
          <w:lang w:eastAsia="zh-CN"/>
        </w:rPr>
        <w:t xml:space="preserve">Thus, </w:t>
      </w:r>
      <w:r w:rsidR="00D542DF" w:rsidRPr="00431568">
        <w:t>processing messy data is a valuable activity</w:t>
      </w:r>
      <w:r w:rsidR="00E12FAD" w:rsidRPr="00431568">
        <w:t xml:space="preserve"> that the messy data can be converted to structured data to </w:t>
      </w:r>
      <w:r w:rsidR="00E12FAD" w:rsidRPr="00431568">
        <w:rPr>
          <w:rFonts w:eastAsia="宋体"/>
          <w:lang w:val="en-US" w:eastAsia="zh-CN"/>
        </w:rPr>
        <w:t xml:space="preserve">facilitate analysis </w:t>
      </w:r>
      <w:r w:rsidR="00E12FAD" w:rsidRPr="00431568">
        <w:rPr>
          <w:rFonts w:eastAsia="宋体"/>
          <w:lang w:val="en-US" w:eastAsia="zh-CN"/>
        </w:rPr>
        <w:fldChar w:fldCharType="begin"/>
      </w:r>
      <w:r w:rsidR="00E12FAD" w:rsidRPr="00431568">
        <w:rPr>
          <w:rFonts w:eastAsia="宋体"/>
          <w:lang w:val="en-US" w:eastAsia="zh-CN"/>
        </w:rPr>
        <w:instrText xml:space="preserve"> REF _Ref522557516 \n \h </w:instrText>
      </w:r>
      <w:r w:rsidR="00E12FAD" w:rsidRPr="00431568">
        <w:rPr>
          <w:rFonts w:eastAsia="宋体"/>
          <w:lang w:val="en-US" w:eastAsia="zh-CN"/>
        </w:rPr>
      </w:r>
      <w:r w:rsidR="00431568">
        <w:rPr>
          <w:rFonts w:eastAsia="宋体"/>
          <w:lang w:val="en-US" w:eastAsia="zh-CN"/>
        </w:rPr>
        <w:instrText xml:space="preserve"> \* MERGEFORMAT </w:instrText>
      </w:r>
      <w:r w:rsidR="00E12FAD" w:rsidRPr="00431568">
        <w:rPr>
          <w:rFonts w:eastAsia="宋体"/>
          <w:lang w:val="en-US" w:eastAsia="zh-CN"/>
        </w:rPr>
        <w:fldChar w:fldCharType="separate"/>
      </w:r>
      <w:r w:rsidR="00E12FAD" w:rsidRPr="00431568">
        <w:rPr>
          <w:rFonts w:eastAsia="宋体"/>
          <w:lang w:val="en-US" w:eastAsia="zh-CN"/>
        </w:rPr>
        <w:t>[1]</w:t>
      </w:r>
      <w:r w:rsidR="00E12FAD" w:rsidRPr="00431568">
        <w:rPr>
          <w:rFonts w:eastAsia="宋体"/>
          <w:lang w:val="en-US" w:eastAsia="zh-CN"/>
        </w:rPr>
        <w:fldChar w:fldCharType="end"/>
      </w:r>
      <w:r w:rsidR="00E12FAD" w:rsidRPr="00431568">
        <w:rPr>
          <w:rFonts w:eastAsia="宋体"/>
          <w:lang w:val="en-US" w:eastAsia="zh-CN"/>
        </w:rPr>
        <w:t xml:space="preserve"> to help engineers or statisticians get more valuable information</w:t>
      </w:r>
      <w:r w:rsidR="00D542DF" w:rsidRPr="00431568">
        <w:t xml:space="preserve">. </w:t>
      </w:r>
      <w:r w:rsidR="00797994">
        <w:rPr>
          <w:lang w:eastAsia="zh-CN"/>
        </w:rPr>
        <w:t xml:space="preserve">This project mainly focuses on processing messy data which generated in </w:t>
      </w:r>
      <w:r w:rsidR="00797994">
        <w:rPr>
          <w:rFonts w:hint="eastAsia"/>
          <w:lang w:eastAsia="zh-CN"/>
        </w:rPr>
        <w:t>c</w:t>
      </w:r>
      <w:r w:rsidR="00797994" w:rsidRPr="00797994">
        <w:rPr>
          <w:lang w:eastAsia="zh-CN"/>
        </w:rPr>
        <w:t>atering field</w:t>
      </w:r>
      <w:r w:rsidR="00797994">
        <w:rPr>
          <w:lang w:eastAsia="zh-CN"/>
        </w:rPr>
        <w:t>.</w:t>
      </w:r>
    </w:p>
    <w:p w14:paraId="5CFCD9B0" w14:textId="016DD3BF" w:rsidR="008863BE" w:rsidRDefault="00AC5B02" w:rsidP="00AC5B02">
      <w:pPr>
        <w:rPr>
          <w:lang w:eastAsia="zh-CN"/>
        </w:rPr>
      </w:pPr>
      <w:r w:rsidRPr="00AC5B02">
        <w:t xml:space="preserve">In the era of rapid development of the Internet and smartphones, searching restaurants or specific food has become easier. For example, with Google,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7363">
        <w:t>[</w:t>
      </w:r>
      <w:r w:rsidR="003A7363">
        <w:t>1</w:t>
      </w:r>
      <w:r w:rsidR="003A7363">
        <w:t>]</w:t>
      </w:r>
      <w:r w:rsidR="003A156F">
        <w:fldChar w:fldCharType="end"/>
      </w:r>
      <w:r w:rsidRPr="00AC5B02">
        <w:t>. On discovering this business opportunity, an increasing number of restaurant operators are advertising the link to their menu on some information applications and websites, such as Google and TripAdviso</w:t>
      </w:r>
      <w:r w:rsidR="003A156F">
        <w:t xml:space="preserve">r </w:t>
      </w:r>
      <w:r w:rsidR="003A156F">
        <w:fldChar w:fldCharType="begin"/>
      </w:r>
      <w:r w:rsidR="003A156F">
        <w:instrText xml:space="preserve"> REF _Ref522465107 \r \h </w:instrText>
      </w:r>
      <w:r w:rsidR="003A156F">
        <w:fldChar w:fldCharType="separate"/>
      </w:r>
      <w:r w:rsidR="003A156F">
        <w:t>[2]</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fldChar w:fldCharType="end"/>
      </w:r>
      <w:r w:rsidRPr="00AC5B02">
        <w:t xml:space="preserve"> on restaurants’ websites. This dissertation will introduce a method to get, process very messy restaurants’ websites data, mining regional features and classifying regional content from this data to reveal the regional differences</w:t>
      </w:r>
      <w:r w:rsidR="00095D84">
        <w:rPr>
          <w:lang w:eastAsia="zh-CN"/>
        </w:rPr>
        <w:t>.</w:t>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7FEBE63B" w:rsidR="00095D84" w:rsidRDefault="000F626C" w:rsidP="00095D84">
      <w:r>
        <w:t xml:space="preserve">The </w:t>
      </w:r>
      <w:r w:rsidR="00036FF5">
        <w:t>project hopes to find unknown regional dishes</w:t>
      </w:r>
      <w:r w:rsidR="00FF483F">
        <w:t>,</w:t>
      </w:r>
      <w:r w:rsidR="0026732A">
        <w:rPr>
          <w:lang w:eastAsia="zh-CN"/>
        </w:rPr>
        <w:t xml:space="preserve"> </w:t>
      </w:r>
      <w:r w:rsidR="00FF483F">
        <w:rPr>
          <w:lang w:eastAsia="zh-CN"/>
        </w:rPr>
        <w:t>but</w:t>
      </w:r>
      <w:r w:rsidR="0026732A">
        <w:rPr>
          <w:lang w:eastAsia="zh-CN"/>
        </w:rPr>
        <w:t xml:space="preserve"> the project do</w:t>
      </w:r>
      <w:r w:rsidR="00FF483F">
        <w:rPr>
          <w:lang w:eastAsia="zh-CN"/>
        </w:rPr>
        <w:t>es</w:t>
      </w:r>
      <w:r w:rsidR="00036FF5" w:rsidRPr="00036FF5">
        <w:rPr>
          <w:lang w:eastAsia="zh-CN"/>
        </w:rPr>
        <w:t xml:space="preserve"> not</w:t>
      </w:r>
      <w:r w:rsidR="0026732A">
        <w:rPr>
          <w:lang w:eastAsia="zh-CN"/>
        </w:rPr>
        <w:t xml:space="preserve"> wish</w:t>
      </w:r>
      <w:r w:rsidR="00036FF5">
        <w:rPr>
          <w:lang w:eastAsia="zh-CN"/>
        </w:rPr>
        <w:t xml:space="preserve"> to </w:t>
      </w:r>
      <w:r w:rsidR="00036FF5" w:rsidRPr="00036FF5">
        <w:rPr>
          <w:lang w:eastAsia="zh-CN"/>
        </w:rPr>
        <w:t>manually find</w:t>
      </w:r>
      <w:r w:rsidR="0026732A">
        <w:rPr>
          <w:lang w:eastAsia="zh-CN"/>
        </w:rPr>
        <w:t xml:space="preserve"> menu items</w:t>
      </w:r>
      <w:r w:rsidR="00036FF5">
        <w:rPr>
          <w:lang w:eastAsia="zh-CN"/>
        </w:rPr>
        <w:t xml:space="preserve"> through </w:t>
      </w:r>
      <w:r w:rsidR="0026732A">
        <w:rPr>
          <w:lang w:eastAsia="zh-CN"/>
        </w:rPr>
        <w:t xml:space="preserve">using </w:t>
      </w:r>
      <w:r w:rsidR="00036FF5">
        <w:rPr>
          <w:lang w:eastAsia="zh-CN"/>
        </w:rPr>
        <w:t>the dictionary.</w:t>
      </w:r>
      <w:r w:rsidR="00036FF5" w:rsidRPr="00985785">
        <w:t xml:space="preserve"> </w:t>
      </w:r>
      <w:r w:rsidR="000D1751">
        <w:t>Thus, t</w:t>
      </w:r>
      <w:r w:rsidR="00095D84" w:rsidRPr="00985785">
        <w:t>he aim of this disserta</w:t>
      </w:r>
      <w:r w:rsidR="00AA3377">
        <w:t>tion is to mine menu data from ‘</w:t>
      </w:r>
      <w:r w:rsidR="00095D84" w:rsidRPr="00985785">
        <w:t>Fish</w:t>
      </w:r>
      <w:r w:rsidR="001A1489">
        <w:t xml:space="preserve"> </w:t>
      </w:r>
      <w:r w:rsidR="00095D84" w:rsidRPr="00985785">
        <w:t>&amp;</w:t>
      </w:r>
      <w:r w:rsidR="001A1489">
        <w:t xml:space="preserve"> </w:t>
      </w:r>
      <w:r w:rsidR="00AA3377">
        <w:t>Chips’</w:t>
      </w:r>
      <w:r w:rsidR="00095D84" w:rsidRPr="00985785">
        <w:t xml:space="preserve"> </w:t>
      </w:r>
      <w:r w:rsidR="00AA3377" w:rsidRPr="00985785">
        <w:t>shops and</w:t>
      </w:r>
      <w:r w:rsidR="00215BB2">
        <w:t xml:space="preserve"> </w:t>
      </w:r>
      <w:r w:rsidR="00095D84" w:rsidRPr="00985785">
        <w:t>reveal regional differences in the UK based on the geographical distribution of the content of the menu</w:t>
      </w:r>
      <w:r w:rsidR="005B0E50">
        <w:t xml:space="preserve"> data. For example, ‘Haggis’</w:t>
      </w:r>
      <w:r w:rsidR="00095D84" w:rsidRPr="00985785">
        <w:t xml:space="preserve">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00095D84" w:rsidRPr="00985785">
        <w:t>. To achieve the project aim we will obtain the raw HTML data from the websites of some of these ‘Fish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51E76E02"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3A156F">
        <w:t>HTMLParser</w:t>
      </w:r>
      <w:proofErr w:type="spellEnd"/>
      <w:r w:rsidRPr="003A156F">
        <w:t xml:space="preserve">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w:t>
      </w:r>
      <w:r w:rsidR="00123F04">
        <w:t>non-</w:t>
      </w:r>
      <w:r w:rsidR="00123F04" w:rsidRPr="003A156F">
        <w:t>regional</w:t>
      </w:r>
      <w:r w:rsidR="00123F04" w:rsidRPr="003A156F">
        <w:t xml:space="preserve"> </w:t>
      </w:r>
      <w:r w:rsidRPr="003A156F">
        <w:t>content) of the extracted datasets, the project employs machine learning methods, such as decision trees and regression classifiers (will be detailed in 2.4) to generate the regionality result. Specifically, this research is an iterative process 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w:t>
      </w:r>
      <w:r w:rsidR="00FF483F">
        <w:t>mple, the evaluator knows the ‘</w:t>
      </w:r>
      <w:proofErr w:type="spellStart"/>
      <w:r w:rsidR="00FF483F">
        <w:t>Irn</w:t>
      </w:r>
      <w:proofErr w:type="spellEnd"/>
      <w:r w:rsidR="00FF483F">
        <w:t xml:space="preserve"> </w:t>
      </w:r>
      <w:proofErr w:type="spellStart"/>
      <w:r w:rsidR="00FF483F">
        <w:t>B</w:t>
      </w:r>
      <w:r w:rsidRPr="003A156F">
        <w:t>ru</w:t>
      </w:r>
      <w:proofErr w:type="spellEnd"/>
      <w:r w:rsidRPr="003A156F">
        <w:t>’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Besides, each iteration will also evaluate the results to identify problems and propose improvements for the next iteration.</w:t>
      </w:r>
    </w:p>
    <w:p w14:paraId="7B588A7F" w14:textId="1BCBD558" w:rsidR="001C24CE" w:rsidRPr="003A156F" w:rsidRDefault="00A70500" w:rsidP="00A70500">
      <w:pPr>
        <w:jc w:val="center"/>
        <w:rPr>
          <w:ins w:id="3"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A70500">
      <w:pPr>
        <w:jc w:val="center"/>
        <w:rPr>
          <w:b/>
          <w:lang w:eastAsia="en-US"/>
        </w:rPr>
      </w:pPr>
      <w:bookmarkStart w:id="4"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4"/>
    </w:p>
    <w:p w14:paraId="273FD94C" w14:textId="4CFF9E7E" w:rsidR="003A156F" w:rsidRDefault="003A156F" w:rsidP="003A156F">
      <w:pPr>
        <w:pStyle w:val="2"/>
        <w:rPr>
          <w:rFonts w:cs="Times New Roman"/>
        </w:rPr>
      </w:pPr>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The methods and algorithms used in this project are universal, and they can also be used to find regional differences in other countries or used in similar studies. 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r w:rsidR="00ED039B" w:rsidRPr="00ED039B">
        <w:t>it can refer to the methods and research processes used in this project.</w:t>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 xml:space="preserve">Chapter 3 describes the first iteration, </w:t>
      </w:r>
      <w:r w:rsidRPr="00985785">
        <w:rPr>
          <w:lang w:eastAsia="en-US"/>
        </w:rPr>
        <w:lastRenderedPageBreak/>
        <w:t>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5" w:name="_Toc169347396"/>
      <w:r>
        <w:t>Background Theory</w:t>
      </w:r>
      <w:bookmarkEnd w:id="5"/>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0AB8263B"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[5]</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 In addition, each shop which is searched out from food delivery websites is available to crawl data directly that the shop has a valid link and the page of that link has menu content. 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In this project, the dataset required to be cleaned is HTML data. The goal of data cleaning in this project is to obtain independent words (such as ‘haggis’), noun phrases (such as ‘</w:t>
      </w:r>
      <w:proofErr w:type="spellStart"/>
      <w:r w:rsidRPr="00DC4CD1">
        <w:rPr>
          <w:rFonts w:eastAsia="DengXian"/>
          <w:bCs/>
          <w:color w:val="000000"/>
        </w:rPr>
        <w:t>monday</w:t>
      </w:r>
      <w:proofErr w:type="spellEnd"/>
      <w:r w:rsidRPr="00DC4CD1">
        <w:rPr>
          <w:rFonts w:eastAsia="DengXian"/>
          <w:bCs/>
          <w:color w:val="000000"/>
        </w:rPr>
        <w:t xml:space="preserve">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Fortunately, the regular expression, </w:t>
      </w:r>
      <w:proofErr w:type="spellStart"/>
      <w:r w:rsidRPr="00DC4CD1">
        <w:rPr>
          <w:color w:val="000000"/>
        </w:rPr>
        <w:t>HTMLPa</w:t>
      </w:r>
      <w:r w:rsidRPr="00DC4CD1">
        <w:rPr>
          <w:color w:val="000000"/>
          <w:lang w:eastAsia="zh-CN"/>
        </w:rPr>
        <w:t>r</w:t>
      </w:r>
      <w:r w:rsidRPr="00DC4CD1">
        <w:rPr>
          <w:color w:val="000000"/>
        </w:rPr>
        <w:t>ser</w:t>
      </w:r>
      <w:proofErr w:type="spellEnd"/>
      <w:r w:rsidRPr="00DC4CD1">
        <w:rPr>
          <w:color w:val="000000"/>
        </w:rPr>
        <w:t xml:space="preserve"> and NLP can help the project to achieve the data cleaning goal.</w:t>
      </w:r>
    </w:p>
    <w:p w14:paraId="2B1850D4" w14:textId="77777777" w:rsidR="00DC4CD1" w:rsidRDefault="00DC4CD1" w:rsidP="00DC4CD1">
      <w:pPr>
        <w:pStyle w:val="3"/>
      </w:pPr>
      <w:proofErr w:type="spellStart"/>
      <w:r w:rsidRPr="00DC4CD1">
        <w:t>HTMLParser</w:t>
      </w:r>
      <w:proofErr w:type="spellEnd"/>
    </w:p>
    <w:p w14:paraId="5EE19634" w14:textId="1959B815" w:rsidR="00DC4CD1" w:rsidRPr="00F80BEE" w:rsidRDefault="00DC4CD1" w:rsidP="00F80BEE">
      <w:pPr>
        <w:pStyle w:val="a6"/>
        <w:jc w:val="both"/>
        <w:rPr>
          <w:b w:val="0"/>
          <w:color w:val="000000"/>
          <w:szCs w:val="24"/>
        </w:rPr>
      </w:pPr>
      <w:proofErr w:type="spellStart"/>
      <w:r w:rsidRPr="00F80BEE">
        <w:rPr>
          <w:b w:val="0"/>
          <w:color w:val="000000"/>
          <w:szCs w:val="24"/>
        </w:rPr>
        <w:t>HTMLParser</w:t>
      </w:r>
      <w:proofErr w:type="spellEnd"/>
      <w:r w:rsidRPr="00F80BEE">
        <w:rPr>
          <w:b w:val="0"/>
          <w:color w:val="000000"/>
          <w:szCs w:val="24"/>
        </w:rPr>
        <w:t xml:space="preserve">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w:t>
      </w:r>
      <w:proofErr w:type="spellStart"/>
      <w:r w:rsidRPr="00F80BEE">
        <w:rPr>
          <w:b w:val="0"/>
          <w:color w:val="000000"/>
          <w:szCs w:val="24"/>
        </w:rPr>
        <w:t>HTMLParser</w:t>
      </w:r>
      <w:proofErr w:type="spellEnd"/>
      <w:r w:rsidRPr="00F80BEE">
        <w:rPr>
          <w:b w:val="0"/>
          <w:color w:val="000000"/>
          <w:szCs w:val="24"/>
        </w:rPr>
        <w:t xml:space="preserve"> mainly responsible for data extraction and filtering. The data source used in the project are independent websites that 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w:t>
      </w:r>
      <w:proofErr w:type="spellStart"/>
      <w:r w:rsidRPr="00F80BEE">
        <w:rPr>
          <w:b w:val="0"/>
          <w:color w:val="000000"/>
          <w:szCs w:val="24"/>
        </w:rPr>
        <w:t>HTMLParser</w:t>
      </w:r>
      <w:proofErr w:type="spellEnd"/>
      <w:r w:rsidRPr="00F80BEE">
        <w:rPr>
          <w:b w:val="0"/>
          <w:color w:val="000000"/>
          <w:szCs w:val="24"/>
        </w:rPr>
        <w:t xml:space="preserve"> plays an important role.</w:t>
      </w:r>
      <w:r w:rsidR="007505DC">
        <w:rPr>
          <w:b w:val="0"/>
          <w:color w:val="000000"/>
          <w:szCs w:val="24"/>
        </w:rPr>
        <w:t xml:space="preserve"> It mainly concerns about</w:t>
      </w:r>
      <w:r w:rsidRPr="00F80BEE">
        <w:rPr>
          <w:b w:val="0"/>
          <w:color w:val="000000"/>
          <w:szCs w:val="24"/>
        </w:rPr>
        <w:t xml:space="preserve"> </w:t>
      </w:r>
      <w:r w:rsidR="007505DC" w:rsidRPr="00F80BEE">
        <w:rPr>
          <w:b w:val="0"/>
          <w:color w:val="000000"/>
          <w:szCs w:val="24"/>
        </w:rPr>
        <w:t>the name of the HTML tag</w:t>
      </w:r>
      <w:r w:rsidR="007505DC">
        <w:rPr>
          <w:b w:val="0"/>
          <w:color w:val="000000"/>
          <w:szCs w:val="24"/>
        </w:rPr>
        <w:t xml:space="preserve"> </w:t>
      </w:r>
      <w:r w:rsidR="007505DC" w:rsidRPr="00F80BEE">
        <w:rPr>
          <w:b w:val="0"/>
          <w:color w:val="000000"/>
          <w:szCs w:val="24"/>
        </w:rPr>
        <w:t xml:space="preserve">such as ‘div’ and ‘script’ </w:t>
      </w:r>
      <w:r w:rsidR="007505DC">
        <w:rPr>
          <w:b w:val="0"/>
          <w:color w:val="000000"/>
          <w:szCs w:val="24"/>
        </w:rPr>
        <w:t xml:space="preserve">rather than </w:t>
      </w:r>
      <w:r w:rsidR="007505DC" w:rsidRPr="00F80BEE">
        <w:rPr>
          <w:b w:val="0"/>
          <w:color w:val="000000"/>
          <w:szCs w:val="24"/>
        </w:rPr>
        <w:t>the structure of the website design</w:t>
      </w:r>
      <w:r w:rsidRPr="00F80BEE">
        <w:rPr>
          <w:b w:val="0"/>
          <w:color w:val="000000"/>
          <w:szCs w:val="24"/>
        </w:rPr>
        <w:t>.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w:t>
      </w:r>
      <w:proofErr w:type="spellStart"/>
      <w:r w:rsidRPr="00F80BEE">
        <w:rPr>
          <w:b w:val="0"/>
          <w:color w:val="000000"/>
          <w:szCs w:val="24"/>
        </w:rPr>
        <w:t>HTMLParser</w:t>
      </w:r>
      <w:proofErr w:type="spellEnd"/>
      <w:r w:rsidRPr="00F80BEE">
        <w:rPr>
          <w:b w:val="0"/>
          <w:color w:val="000000"/>
          <w:szCs w:val="24"/>
        </w:rPr>
        <w:t>.</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6" w:name="_Hlk522470574"/>
      <w:bookmarkStart w:id="7"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6"/>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7"/>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8"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8"/>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w:t>
      </w:r>
      <w:proofErr w:type="spellStart"/>
      <w:r w:rsidRPr="004E6CE5">
        <w:rPr>
          <w:color w:val="000000"/>
        </w:rPr>
        <w:t>nltk</w:t>
      </w:r>
      <w:proofErr w:type="spellEnd"/>
      <w:r w:rsidRPr="004E6CE5">
        <w:rPr>
          <w:color w:val="000000"/>
        </w:rPr>
        <w:t xml:space="preserve">) can provide the solution. </w:t>
      </w:r>
      <w:proofErr w:type="spellStart"/>
      <w:r w:rsidRPr="004E6CE5">
        <w:rPr>
          <w:color w:val="000000"/>
        </w:rPr>
        <w:t>nltk</w:t>
      </w:r>
      <w:proofErr w:type="spellEnd"/>
      <w:r w:rsidRPr="004E6CE5">
        <w:rPr>
          <w:color w:val="000000"/>
        </w:rPr>
        <w:t xml:space="preserve">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proofErr w:type="spellStart"/>
      <w:r w:rsidRPr="004E6CE5">
        <w:rPr>
          <w:color w:val="000000"/>
        </w:rPr>
        <w:t>nltk</w:t>
      </w:r>
      <w:proofErr w:type="spellEnd"/>
      <w:r w:rsidRPr="004E6CE5">
        <w:rPr>
          <w:color w:val="000000"/>
        </w:rPr>
        <w:t xml:space="preserve"> determines the part of speech of a word based on its corpus and the identification method has been encapsulated which the project can use directly to identify plural nouns and convert them to singular forms. However, in </w:t>
      </w:r>
      <w:r w:rsidRPr="004E6CE5">
        <w:t xml:space="preserve">English some words can be both plural nouns and verbs </w:t>
      </w:r>
      <w:r w:rsidRPr="004E6CE5">
        <w:rPr>
          <w:lang w:eastAsia="zh-CN"/>
        </w:rPr>
        <w:t>and</w:t>
      </w:r>
      <w:r w:rsidRPr="004E6CE5">
        <w:t xml:space="preserve"> the </w:t>
      </w:r>
      <w:proofErr w:type="spellStart"/>
      <w:r w:rsidRPr="004E6CE5">
        <w:rPr>
          <w:color w:val="000000"/>
        </w:rPr>
        <w:t>nltk</w:t>
      </w:r>
      <w:proofErr w:type="spellEnd"/>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w:t>
      </w:r>
      <w:proofErr w:type="spellStart"/>
      <w:r w:rsidRPr="00E36449">
        <w:rPr>
          <w:bCs/>
          <w:color w:val="222222"/>
          <w:shd w:val="clear" w:color="auto" w:fill="FFFFFF"/>
        </w:rPr>
        <w:t>centered</w:t>
      </w:r>
      <w:proofErr w:type="spellEnd"/>
      <w:r w:rsidRPr="00E36449">
        <w:rPr>
          <w:bCs/>
          <w:color w:val="222222"/>
          <w:shd w:val="clear" w:color="auto" w:fill="FFFFFF"/>
        </w:rPr>
        <w:t>,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w:t>
      </w:r>
      <w:proofErr w:type="spellStart"/>
      <w:r w:rsidR="00B54A72">
        <w:rPr>
          <w:color w:val="242729"/>
          <w:shd w:val="clear" w:color="auto" w:fill="FEFEFE"/>
        </w:rPr>
        <w:t>centered</w:t>
      </w:r>
      <w:proofErr w:type="spellEnd"/>
      <w:r w:rsidR="00B54A72">
        <w:rPr>
          <w:color w:val="242729"/>
          <w:shd w:val="clear" w:color="auto" w:fill="FEFEFE"/>
        </w:rPr>
        <w:t xml:space="preserve">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However, the coordinates of the central point obtained by using this algorithm in the project are not accurate since the algorithm regards the earth as a sphere rather than ellipse which is the shape of the earth itself. Fortunately, the requirement of the accuracy of the coordinates of the central point in this project is not high, because this project is concerned with the distribution of content.</w:t>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9"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9"/>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proofErr w:type="spellStart"/>
      <w:r w:rsidRPr="00F60F3F">
        <w:rPr>
          <w:color w:val="242729"/>
          <w:bdr w:val="none" w:sz="0" w:space="0" w:color="auto" w:frame="1"/>
          <w:shd w:val="clear" w:color="auto" w:fill="FEFEFE"/>
        </w:rPr>
        <w:t>i</w:t>
      </w:r>
      <w:proofErr w:type="spellEnd"/>
      <w:r w:rsidRPr="00F60F3F">
        <w:rPr>
          <w:color w:val="242729"/>
          <w:bdr w:val="none" w:sz="0" w:space="0" w:color="auto" w:frame="1"/>
          <w:shd w:val="clear" w:color="auto" w:fill="FEFEFE"/>
        </w:rPr>
        <w:t xml:space="preserve">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After the project gets the coordinates of central point and other features such as radius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w:t>
      </w:r>
      <w:proofErr w:type="spellStart"/>
      <w:r w:rsidR="001F5080">
        <w:rPr>
          <w:lang w:eastAsia="en-US"/>
        </w:rPr>
        <w:t>Basemap</w:t>
      </w:r>
      <w:proofErr w:type="spellEnd"/>
      <w:r w:rsidR="001F5080">
        <w:rPr>
          <w:lang w:eastAsia="en-US"/>
        </w:rPr>
        <w:t xml:space="preserve">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[19]</w:t>
      </w:r>
      <w:r w:rsidR="001F5080">
        <w:rPr>
          <w:lang w:eastAsia="en-US"/>
        </w:rPr>
        <w:fldChar w:fldCharType="end"/>
      </w:r>
      <w:r w:rsidRPr="00B54A72">
        <w:rPr>
          <w:lang w:eastAsia="en-US"/>
        </w:rPr>
        <w:t xml:space="preserve">. </w:t>
      </w:r>
      <w:proofErr w:type="spellStart"/>
      <w:r w:rsidRPr="00B54A72">
        <w:rPr>
          <w:lang w:eastAsia="en-US"/>
        </w:rPr>
        <w:t>Basemap</w:t>
      </w:r>
      <w:proofErr w:type="spellEnd"/>
      <w:r w:rsidRPr="00B54A72">
        <w:rPr>
          <w:lang w:eastAsia="en-US"/>
        </w:rPr>
        <w:t xml:space="preserve">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w:t>
      </w:r>
      <w:proofErr w:type="spellStart"/>
      <w:r w:rsidRPr="00B54A72">
        <w:t>Basemap</w:t>
      </w:r>
      <w:proofErr w:type="spellEnd"/>
      <w:r w:rsidRPr="00B54A72">
        <w:t xml:space="preserve"> replaces the bottom canvas of the Matplotlib, so it can implement the goal of plotting other graphics such as radius and circumference curve on the map. The following figure (Fig. 5) is an example of using </w:t>
      </w:r>
      <w:proofErr w:type="spellStart"/>
      <w:r w:rsidRPr="00B54A72">
        <w:t>Basemap</w:t>
      </w:r>
      <w:proofErr w:type="spellEnd"/>
      <w:r w:rsidRPr="00B54A72">
        <w:t xml:space="preserve"> to visualise the distribution of ‘haggis’ (details will be stated in 3.1.3).</w:t>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10"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10"/>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3409F9DF" w:rsidR="00BB456C" w:rsidRDefault="00BB456C" w:rsidP="00BB456C">
      <w:pPr>
        <w:rPr>
          <w:rFonts w:hint="eastAsia"/>
          <w:lang w:eastAsia="zh-CN"/>
        </w:rPr>
      </w:pPr>
      <w:r w:rsidRPr="00985785">
        <w:t xml:space="preserve">This project is an exploratory project, therefore, at the beginning of the project, there </w:t>
      </w:r>
      <w:r w:rsidR="00594228">
        <w:t>is</w:t>
      </w:r>
      <w:r w:rsidRPr="00985785">
        <w:t xml:space="preserve">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w:t>
      </w:r>
      <w:r w:rsidR="00B51157">
        <w:t>ed content and regional content</w:t>
      </w:r>
      <w:r w:rsidR="00B51157">
        <w:rPr>
          <w:lang w:eastAsia="zh-CN"/>
        </w:rPr>
        <w:t>.</w:t>
      </w:r>
      <w:r w:rsidR="00B51157">
        <w:t xml:space="preserve"> T</w:t>
      </w:r>
      <w:r w:rsidRPr="00985785">
        <w:t>he</w:t>
      </w:r>
      <w:r w:rsidRPr="00985785">
        <w:rPr>
          <w:rFonts w:hint="eastAsia"/>
          <w:lang w:eastAsia="zh-CN"/>
        </w:rPr>
        <w:t xml:space="preserve"> </w:t>
      </w:r>
      <w:r w:rsidRPr="00985785">
        <w:t>commonalities can be regarded as the features (</w:t>
      </w:r>
      <w:r w:rsidR="00123F04" w:rsidRPr="003A156F">
        <w:t>regional</w:t>
      </w:r>
      <w:r w:rsidRPr="00985785">
        <w:t xml:space="preserve"> or </w:t>
      </w:r>
      <w:r w:rsidR="00123F04">
        <w:t>non-</w:t>
      </w:r>
      <w:r w:rsidRPr="00985785">
        <w:t>regional) of the content</w:t>
      </w:r>
      <w:r w:rsidR="007A157C">
        <w:t xml:space="preserve"> (will be described in 3.2</w:t>
      </w:r>
      <w:r w:rsidR="00333AD7">
        <w:t xml:space="preserve"> and 3.3</w:t>
      </w:r>
      <w:r w:rsidR="007A157C">
        <w:t>)</w:t>
      </w:r>
      <w:r w:rsidRPr="00985785">
        <w:t xml:space="preserve">. </w:t>
      </w:r>
      <w:r w:rsidR="00594228">
        <w:t>After the project used</w:t>
      </w:r>
      <w:r w:rsidRPr="00985785">
        <w:t xml:space="preserve"> the above method to get </w:t>
      </w:r>
      <w:r w:rsidR="00594228">
        <w:t>more features, the project tried</w:t>
      </w:r>
      <w:r w:rsidRPr="00985785">
        <w:t xml:space="preserve"> two machine learning methods to </w:t>
      </w:r>
      <w:r w:rsidR="00233AC4">
        <w:rPr>
          <w:rFonts w:hint="eastAsia"/>
          <w:lang w:eastAsia="zh-CN"/>
        </w:rPr>
        <w:t>classify</w:t>
      </w:r>
      <w:r w:rsidRPr="00985785">
        <w:t xml:space="preserv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w:t>
      </w:r>
      <w:r w:rsidR="00102397">
        <w:t>. They</w:t>
      </w:r>
      <w:r w:rsidRPr="00985785">
        <w:t xml:space="preserve"> </w:t>
      </w:r>
      <w:r w:rsidR="00102397">
        <w:t>were</w:t>
      </w:r>
      <w:r w:rsidRPr="00985785">
        <w:t xml:space="preserve"> judged </w:t>
      </w:r>
      <w:r w:rsidR="00541739">
        <w:t xml:space="preserve">and added </w:t>
      </w:r>
      <w:r w:rsidRPr="00985785">
        <w:t xml:space="preserve">based on </w:t>
      </w:r>
      <w:r w:rsidR="001C0AE5">
        <w:rPr>
          <w:rFonts w:hint="eastAsia"/>
          <w:lang w:eastAsia="zh-CN"/>
        </w:rPr>
        <w:t>developer</w:t>
      </w:r>
      <w:r w:rsidR="001C0AE5">
        <w:rPr>
          <w:lang w:eastAsia="zh-CN"/>
        </w:rPr>
        <w:t xml:space="preserve">’s </w:t>
      </w:r>
      <w:r w:rsidR="001C0AE5" w:rsidRPr="001C0AE5">
        <w:t>experience</w:t>
      </w:r>
      <w:r w:rsidR="0081219B">
        <w:t>s</w:t>
      </w:r>
      <w:r w:rsidR="001C0AE5" w:rsidRPr="001C0AE5">
        <w:t xml:space="preserve"> and the results of the project</w:t>
      </w:r>
      <w:r w:rsidRPr="00985785">
        <w:t>.</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21CE27D1" w14:textId="4C13F28C" w:rsidR="00BE20CA" w:rsidRDefault="00BE20CA" w:rsidP="00BE20CA">
      <w:pPr>
        <w:rPr>
          <w:lang w:eastAsia="zh-CN"/>
        </w:rPr>
      </w:pPr>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w:t>
      </w:r>
      <w:r w:rsidR="00C663CF">
        <w:t>the project used</w:t>
      </w:r>
      <w:r w:rsidRPr="00985785">
        <w:t xml:space="preserve"> decision tree to classify regional content and widely distributed content. There are two algorithms </w:t>
      </w:r>
      <w:r w:rsidR="00290FC7">
        <w:t>used</w:t>
      </w:r>
      <w:r w:rsidRPr="00985785">
        <w:t xml:space="preserve"> in this project. One is the ID3 algorithm and the other is the Cart algorithm. Both algorithm use training dataset to create the tree and then use the tree t</w:t>
      </w:r>
      <w:r>
        <w:t xml:space="preserve">o classify the test dataset </w:t>
      </w:r>
      <w:r>
        <w:fldChar w:fldCharType="begin"/>
      </w:r>
      <w:r>
        <w:instrText xml:space="preserve"> REF _Ref522477890 \n \h </w:instrText>
      </w:r>
      <w:r>
        <w:fldChar w:fldCharType="separate"/>
      </w:r>
      <w:r>
        <w:t>[24]</w:t>
      </w:r>
      <w:r>
        <w:fldChar w:fldCharType="end"/>
      </w:r>
      <w:r w:rsidRPr="00985785">
        <w:t>.</w:t>
      </w:r>
      <w:r w:rsidR="00F416B1">
        <w:t xml:space="preserve"> </w:t>
      </w:r>
      <w:r w:rsidR="00F70EF5">
        <w:t xml:space="preserve">The reason why ID3 algorithm was chosen by the project is that </w:t>
      </w:r>
      <w:r w:rsidR="00F70EF5">
        <w:rPr>
          <w:rFonts w:hint="eastAsia"/>
          <w:lang w:eastAsia="zh-CN"/>
        </w:rPr>
        <w:t>t</w:t>
      </w:r>
      <w:r w:rsidR="00F70EF5" w:rsidRPr="00FB5BC9">
        <w:t xml:space="preserve">he </w:t>
      </w:r>
      <w:r w:rsidR="00F70EF5">
        <w:rPr>
          <w:rFonts w:hint="eastAsia"/>
          <w:lang w:eastAsia="zh-CN"/>
        </w:rPr>
        <w:t>feature</w:t>
      </w:r>
      <w:r w:rsidR="00F70EF5">
        <w:rPr>
          <w:lang w:eastAsia="zh-CN"/>
        </w:rPr>
        <w:t>s</w:t>
      </w:r>
      <w:r w:rsidR="00F70EF5" w:rsidRPr="00FB5BC9">
        <w:t xml:space="preserve"> </w:t>
      </w:r>
      <w:r w:rsidR="00F70EF5">
        <w:t>obtained by</w:t>
      </w:r>
      <w:r w:rsidR="00F70EF5" w:rsidRPr="00FB5BC9">
        <w:t xml:space="preserve"> </w:t>
      </w:r>
      <w:r w:rsidR="00F70EF5">
        <w:t xml:space="preserve">the project for the first time </w:t>
      </w:r>
      <w:r w:rsidR="00FA3D77">
        <w:t>were</w:t>
      </w:r>
      <w:r w:rsidR="00F70EF5" w:rsidRPr="00FB5BC9">
        <w:t xml:space="preserve"> </w:t>
      </w:r>
      <w:r w:rsidR="00F70EF5">
        <w:t>categorical rather than continuous</w:t>
      </w:r>
      <w:r w:rsidR="00F70EF5" w:rsidRPr="00FB5BC9">
        <w:t>.</w:t>
      </w:r>
      <w:r w:rsidR="00F70EF5">
        <w:t xml:space="preserve"> </w:t>
      </w:r>
      <w:r w:rsidR="00F70EF5" w:rsidRPr="00985785">
        <w:t xml:space="preserve">Thus, the project uses the ID3 algorithm which uses </w:t>
      </w:r>
      <w:r w:rsidR="00F70EF5">
        <w:t xml:space="preserve">categorical </w:t>
      </w:r>
      <w:r w:rsidR="00F70EF5" w:rsidRPr="00985785">
        <w:t>data to</w:t>
      </w:r>
      <w:r w:rsidR="00F70EF5">
        <w:t xml:space="preserve"> generate the decision tree </w:t>
      </w:r>
      <w:r w:rsidR="00F70EF5">
        <w:fldChar w:fldCharType="begin"/>
      </w:r>
      <w:r w:rsidR="00F70EF5">
        <w:instrText xml:space="preserve"> REF _Ref522477958 \n \h </w:instrText>
      </w:r>
      <w:r w:rsidR="00F70EF5">
        <w:fldChar w:fldCharType="separate"/>
      </w:r>
      <w:r w:rsidR="00F70EF5">
        <w:t>[25]</w:t>
      </w:r>
      <w:r w:rsidR="00F70EF5">
        <w:fldChar w:fldCharType="end"/>
      </w:r>
      <w:r w:rsidR="00F70EF5" w:rsidRPr="00985785">
        <w:t xml:space="preserve"> to classify the content to regional or not.</w:t>
      </w:r>
      <w:r w:rsidR="00F70EF5">
        <w:t xml:space="preserve"> </w:t>
      </w:r>
      <w:r w:rsidR="00F70EF5" w:rsidRPr="00985785">
        <w:t xml:space="preserve">However, there </w:t>
      </w:r>
      <w:r w:rsidR="00B7515A">
        <w:t>were</w:t>
      </w:r>
      <w:r w:rsidR="00F70EF5" w:rsidRPr="00985785">
        <w:t xml:space="preserve"> some disadvantages to use the ID3 algorithm (details in </w:t>
      </w:r>
      <w:r w:rsidR="008074E2">
        <w:t>4.3</w:t>
      </w:r>
      <w:r w:rsidR="00F70EF5" w:rsidRPr="00985785">
        <w:t>) and the project tri</w:t>
      </w:r>
      <w:r w:rsidR="00B7515A">
        <w:t>ed</w:t>
      </w:r>
      <w:r w:rsidR="00F70EF5" w:rsidRPr="00985785">
        <w:t xml:space="preserve"> another decision tree algorithm – Cart algorithm. </w:t>
      </w:r>
      <w:r w:rsidR="00671EBE">
        <w:t xml:space="preserve"> </w:t>
      </w:r>
    </w:p>
    <w:p w14:paraId="3E0C5DBE" w14:textId="288F95A3" w:rsidR="00F70EF5" w:rsidRPr="00F70EF5" w:rsidRDefault="00F70EF5" w:rsidP="00F70EF5">
      <w:pPr>
        <w:pStyle w:val="af4"/>
        <w:numPr>
          <w:ilvl w:val="0"/>
          <w:numId w:val="10"/>
        </w:numPr>
        <w:spacing w:before="100" w:beforeAutospacing="1" w:after="100" w:afterAutospacing="1" w:line="252" w:lineRule="auto"/>
        <w:ind w:left="720" w:firstLineChars="0" w:hanging="720"/>
        <w:outlineLvl w:val="3"/>
        <w:rPr>
          <w:rFonts w:ascii="Times New Roman" w:hAnsi="Times New Roman" w:cs="Times New Roman"/>
          <w:b/>
        </w:rPr>
      </w:pPr>
      <w:r w:rsidRPr="00F70EF5">
        <w:rPr>
          <w:rFonts w:ascii="Times New Roman" w:hAnsi="Times New Roman" w:cs="Times New Roman"/>
          <w:b/>
        </w:rPr>
        <w:t>ID3 algorithm</w:t>
      </w:r>
    </w:p>
    <w:p w14:paraId="02BCDB37" w14:textId="77777777" w:rsidR="00F70EF5" w:rsidRPr="00985785" w:rsidRDefault="00F70EF5" w:rsidP="00F70EF5">
      <w:r>
        <w:t>I</w:t>
      </w:r>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These features can make the classification of data set more effective. Thus, the project requires an algorithm to measure the suitability of features and select features. 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p>
    <w:p w14:paraId="22327C0A" w14:textId="4288AE74" w:rsidR="00F70EF5" w:rsidRDefault="00F70EF5" w:rsidP="00F70EF5">
      <w:pPr>
        <w:rPr>
          <w:lang w:eastAsia="zh-CN"/>
        </w:rPr>
      </w:pPr>
      <w:r w:rsidRPr="00985785">
        <w:t>Entropy:</w:t>
      </w:r>
      <w:r w:rsidR="00B203A6">
        <w:t xml:space="preserve"> </w:t>
      </w:r>
      <w:r w:rsidR="001A226A">
        <w:t>X represents the collection of f</w:t>
      </w:r>
      <w:r w:rsidR="00B203A6">
        <w:t>eatures</w:t>
      </w:r>
      <w:r w:rsidR="001A226A">
        <w:t>,</w:t>
      </w:r>
      <w:r w:rsidR="00E238AD">
        <w:t xml:space="preserve"> </w:t>
      </w:r>
      <m:oMath>
        <m:r>
          <w:rPr>
            <w:rFonts w:ascii="Cambria Math" w:hAnsi="Cambria Math"/>
          </w:rPr>
          <m:t>X={</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1</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2</m:t>
            </m:r>
          </m:sub>
        </m:sSub>
        <m:r>
          <w:rPr>
            <w:rFonts w:ascii="Cambria Math" w:eastAsiaTheme="minorEastAsia" w:hAnsi="Cambria Math"/>
            <w:kern w:val="2"/>
          </w:rPr>
          <m:t xml:space="preserve">,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3</m:t>
            </m:r>
          </m:sub>
        </m:sSub>
        <m:r>
          <w:rPr>
            <w:rFonts w:ascii="Cambria Math" w:eastAsiaTheme="minorEastAsia" w:hAnsi="Cambria Math"/>
            <w:kern w:val="2"/>
          </w:rPr>
          <m:t xml:space="preserve">, …,  </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n</m:t>
            </m:r>
          </m:sub>
        </m:sSub>
        <m:r>
          <w:rPr>
            <w:rFonts w:ascii="Cambria Math" w:eastAsiaTheme="minorEastAsia" w:hAnsi="Cambria Math"/>
            <w:kern w:val="2"/>
          </w:rPr>
          <m:t>}</m:t>
        </m:r>
      </m:oMath>
      <w:r w:rsidR="00B203A6">
        <w:rPr>
          <w:rFonts w:hint="eastAsia"/>
          <w:kern w:val="2"/>
        </w:rPr>
        <w:t xml:space="preserve">, </w:t>
      </w:r>
      <m:oMath>
        <m:r>
          <w:rPr>
            <w:rFonts w:ascii="Cambria Math" w:hAnsi="Cambria Math"/>
          </w:rPr>
          <m:t>p</m:t>
        </m:r>
        <m:r>
          <m:rPr>
            <m:sty m:val="p"/>
          </m:rPr>
          <w:rPr>
            <w:rFonts w:ascii="Cambria Math" w:hAnsi="Cambria Math"/>
          </w:rPr>
          <m:t>(</m:t>
        </m:r>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203A6">
        <w:rPr>
          <w:rFonts w:hint="eastAsia"/>
          <w:lang w:eastAsia="zh-CN"/>
        </w:rPr>
        <w:t xml:space="preserve"> </w:t>
      </w:r>
      <w:r w:rsidR="00B203A6" w:rsidRPr="00B203A6">
        <w:rPr>
          <w:lang w:eastAsia="zh-CN"/>
        </w:rPr>
        <w:t>is th</w:t>
      </w:r>
      <w:r w:rsidR="00B203A6">
        <w:rPr>
          <w:lang w:eastAsia="zh-CN"/>
        </w:rPr>
        <w:t xml:space="preserve">e probability of occurrence of </w:t>
      </w:r>
      <m:oMath>
        <m:sSub>
          <m:sSubPr>
            <m:ctrlPr>
              <w:rPr>
                <w:rFonts w:ascii="Cambria Math" w:eastAsiaTheme="minorEastAsia" w:hAnsi="Cambria Math"/>
                <w:kern w:val="2"/>
              </w:rPr>
            </m:ctrlPr>
          </m:sSubPr>
          <m:e>
            <m:r>
              <w:rPr>
                <w:rFonts w:ascii="Cambria Math" w:hAnsi="Cambria Math"/>
              </w:rPr>
              <m:t>x</m:t>
            </m:r>
          </m:e>
          <m:sub>
            <m:r>
              <w:rPr>
                <w:rFonts w:ascii="Cambria Math" w:hAnsi="Cambria Math"/>
              </w:rPr>
              <m:t>i</m:t>
            </m:r>
          </m:sub>
        </m:sSub>
      </m:oMath>
      <w:r w:rsidR="00B203A6">
        <w:rPr>
          <w:kern w:val="2"/>
          <w:lang w:eastAsia="zh-CN"/>
        </w:rPr>
        <w:t>.</w:t>
      </w:r>
    </w:p>
    <w:p w14:paraId="05CD41D0" w14:textId="77777777" w:rsidR="00F70EF5" w:rsidRPr="008C6AB2" w:rsidRDefault="00F70EF5" w:rsidP="00F70EF5">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2E627931" w14:textId="77777777" w:rsidR="00F70EF5" w:rsidRPr="00985785" w:rsidRDefault="00F70EF5" w:rsidP="00F70EF5">
      <w:r w:rsidRPr="00985785">
        <w:lastRenderedPageBreak/>
        <w:t>Information Gain: a represents a feature.</w:t>
      </w:r>
    </w:p>
    <w:p w14:paraId="12D02239" w14:textId="77777777" w:rsidR="00F70EF5" w:rsidRPr="008C6AB2" w:rsidRDefault="00F70EF5" w:rsidP="00F70EF5">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BD9AE1" w14:textId="77777777" w:rsidR="00F70EF5" w:rsidRPr="00985785" w:rsidRDefault="00F70EF5" w:rsidP="00074EAD">
      <w:r w:rsidRPr="00985785">
        <w:t>The decision tree construction process of ID3 algorithm is divided into the following steps:</w:t>
      </w:r>
    </w:p>
    <w:p w14:paraId="65EB9017" w14:textId="24A7A27F" w:rsidR="00F70EF5" w:rsidRPr="00A31A99" w:rsidRDefault="00F70EF5"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Loadin</w:t>
      </w:r>
      <w:r w:rsidR="0072043D">
        <w:rPr>
          <w:rFonts w:ascii="Times New Roman" w:hAnsi="Times New Roman" w:cs="Times New Roman"/>
        </w:rPr>
        <w:t>g training dataset</w:t>
      </w:r>
      <w:r w:rsidR="00B56A3A">
        <w:rPr>
          <w:rFonts w:ascii="Times New Roman" w:hAnsi="Times New Roman" w:cs="Times New Roman"/>
        </w:rPr>
        <w:t xml:space="preserve"> </w:t>
      </w:r>
      <w:r w:rsidR="00B56A3A">
        <w:rPr>
          <w:rFonts w:ascii="Times New Roman" w:hAnsi="Times New Roman" w:cs="Times New Roman" w:hint="eastAsia"/>
        </w:rPr>
        <w:t>a</w:t>
      </w:r>
      <w:r w:rsidR="00B56A3A" w:rsidRPr="00B56A3A">
        <w:rPr>
          <w:rFonts w:ascii="Times New Roman" w:hAnsi="Times New Roman" w:cs="Times New Roman"/>
        </w:rPr>
        <w:t>nd treat</w:t>
      </w:r>
      <w:r w:rsidR="00B56A3A">
        <w:rPr>
          <w:rFonts w:ascii="Times New Roman" w:hAnsi="Times New Roman" w:cs="Times New Roman" w:hint="eastAsia"/>
        </w:rPr>
        <w:t>ing</w:t>
      </w:r>
      <w:r w:rsidR="00B56A3A">
        <w:rPr>
          <w:rFonts w:ascii="Times New Roman" w:hAnsi="Times New Roman" w:cs="Times New Roman"/>
        </w:rPr>
        <w:t xml:space="preserve"> </w:t>
      </w:r>
      <w:r w:rsidR="00B56A3A">
        <w:rPr>
          <w:rFonts w:ascii="Times New Roman" w:hAnsi="Times New Roman" w:cs="Times New Roman" w:hint="eastAsia"/>
        </w:rPr>
        <w:t>the</w:t>
      </w:r>
      <w:r w:rsidR="00B56A3A">
        <w:rPr>
          <w:rFonts w:ascii="Times New Roman" w:hAnsi="Times New Roman" w:cs="Times New Roman"/>
        </w:rPr>
        <w:t xml:space="preserve"> dataset</w:t>
      </w:r>
      <w:r w:rsidR="00B56A3A" w:rsidRPr="00B56A3A">
        <w:rPr>
          <w:rFonts w:ascii="Times New Roman" w:hAnsi="Times New Roman" w:cs="Times New Roman"/>
        </w:rPr>
        <w:t xml:space="preserve"> as the first node</w:t>
      </w:r>
      <w:r w:rsidR="00FA0918">
        <w:rPr>
          <w:rFonts w:ascii="Times New Roman" w:hAnsi="Times New Roman" w:cs="Times New Roman"/>
        </w:rPr>
        <w:t>.</w:t>
      </w:r>
    </w:p>
    <w:p w14:paraId="1903A0D8" w14:textId="4824D3EC" w:rsidR="00F70EF5" w:rsidRPr="003D629B" w:rsidRDefault="003D629B" w:rsidP="003D629B">
      <w:pPr>
        <w:pStyle w:val="af4"/>
        <w:numPr>
          <w:ilvl w:val="0"/>
          <w:numId w:val="6"/>
        </w:numPr>
        <w:spacing w:before="100" w:beforeAutospacing="1" w:after="100" w:afterAutospacing="1" w:line="252" w:lineRule="auto"/>
        <w:ind w:firstLineChars="0"/>
        <w:rPr>
          <w:rFonts w:ascii="Times New Roman" w:hAnsi="Times New Roman" w:cs="Times New Roman"/>
          <w:b/>
        </w:rPr>
      </w:pPr>
      <w:r w:rsidRPr="003D629B">
        <w:rPr>
          <w:rFonts w:ascii="Times New Roman" w:hAnsi="Times New Roman" w:cs="Times New Roman"/>
        </w:rPr>
        <w:t>Split</w:t>
      </w:r>
      <w:r>
        <w:rPr>
          <w:rFonts w:ascii="Times New Roman" w:hAnsi="Times New Roman" w:cs="Times New Roman"/>
        </w:rPr>
        <w:t>ting the data</w:t>
      </w:r>
      <w:r w:rsidRPr="003D629B">
        <w:rPr>
          <w:rFonts w:ascii="Times New Roman" w:hAnsi="Times New Roman" w:cs="Times New Roman"/>
        </w:rPr>
        <w:t xml:space="preserve">set by each feature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c</w:t>
      </w:r>
      <w:r w:rsidR="00F70EF5" w:rsidRPr="003D629B">
        <w:rPr>
          <w:rFonts w:ascii="Times New Roman" w:hAnsi="Times New Roman" w:cs="Times New Roman"/>
        </w:rPr>
        <w:t>alculating the Entropy</w:t>
      </w:r>
      <w:r w:rsidR="001D06AB" w:rsidRPr="003D629B">
        <w:rPr>
          <w:rFonts w:ascii="Times New Roman" w:hAnsi="Times New Roman" w:cs="Times New Roman"/>
        </w:rPr>
        <w:t xml:space="preserve"> </w:t>
      </w:r>
      <w:r>
        <w:rPr>
          <w:rFonts w:ascii="Times New Roman" w:hAnsi="Times New Roman" w:cs="Times New Roman"/>
        </w:rPr>
        <w:t xml:space="preserve">and </w:t>
      </w:r>
      <w:r>
        <w:rPr>
          <w:rFonts w:ascii="Times New Roman" w:hAnsi="Times New Roman" w:cs="Times New Roman" w:hint="eastAsia"/>
        </w:rPr>
        <w:t>I</w:t>
      </w:r>
      <w:r>
        <w:rPr>
          <w:rFonts w:ascii="Times New Roman" w:hAnsi="Times New Roman" w:cs="Times New Roman"/>
        </w:rPr>
        <w:t xml:space="preserve">nformation </w:t>
      </w:r>
      <w:r>
        <w:rPr>
          <w:rFonts w:ascii="Times New Roman" w:hAnsi="Times New Roman" w:cs="Times New Roman" w:hint="eastAsia"/>
        </w:rPr>
        <w:t>G</w:t>
      </w:r>
      <w:r w:rsidR="003B5E0F" w:rsidRPr="003D629B">
        <w:rPr>
          <w:rFonts w:ascii="Times New Roman" w:hAnsi="Times New Roman" w:cs="Times New Roman"/>
        </w:rPr>
        <w:t xml:space="preserve">ain based on </w:t>
      </w:r>
      <w:r w:rsidR="00FC4E76">
        <w:rPr>
          <w:rFonts w:ascii="Times New Roman" w:hAnsi="Times New Roman" w:cs="Times New Roman"/>
          <w:lang w:val="en-GB"/>
        </w:rPr>
        <w:t>the splitting result</w:t>
      </w:r>
      <w:r w:rsidR="00F70EF5" w:rsidRPr="003D629B">
        <w:rPr>
          <w:rFonts w:ascii="Times New Roman" w:hAnsi="Times New Roman" w:cs="Times New Roman"/>
        </w:rPr>
        <w:t>.</w:t>
      </w:r>
    </w:p>
    <w:p w14:paraId="3B3E33D1" w14:textId="2E730C28" w:rsidR="00F70EF5" w:rsidRPr="00A31A99"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b/>
        </w:rPr>
      </w:pPr>
      <w:r>
        <w:rPr>
          <w:rFonts w:ascii="Times New Roman" w:hAnsi="Times New Roman" w:cs="Times New Roman"/>
        </w:rPr>
        <w:t xml:space="preserve">Selecting feature which has </w:t>
      </w:r>
      <w:r w:rsidR="003D629B">
        <w:rPr>
          <w:rFonts w:ascii="Times New Roman" w:hAnsi="Times New Roman" w:cs="Times New Roman"/>
        </w:rPr>
        <w:t xml:space="preserve">maximum </w:t>
      </w:r>
      <w:r w:rsidR="003D629B">
        <w:rPr>
          <w:rFonts w:ascii="Times New Roman" w:hAnsi="Times New Roman" w:cs="Times New Roman" w:hint="eastAsia"/>
        </w:rPr>
        <w:t>I</w:t>
      </w:r>
      <w:r w:rsidR="003D629B">
        <w:rPr>
          <w:rFonts w:ascii="Times New Roman" w:hAnsi="Times New Roman" w:cs="Times New Roman"/>
        </w:rPr>
        <w:t xml:space="preserve">nformation </w:t>
      </w:r>
      <w:r w:rsidR="003D629B">
        <w:rPr>
          <w:rFonts w:ascii="Times New Roman" w:hAnsi="Times New Roman" w:cs="Times New Roman" w:hint="eastAsia"/>
        </w:rPr>
        <w:t>G</w:t>
      </w:r>
      <w:r w:rsidRPr="00A31A99">
        <w:rPr>
          <w:rFonts w:ascii="Times New Roman" w:hAnsi="Times New Roman" w:cs="Times New Roman"/>
        </w:rPr>
        <w:t>ain</w:t>
      </w:r>
      <w:r>
        <w:rPr>
          <w:rFonts w:ascii="Times New Roman" w:hAnsi="Times New Roman" w:cs="Times New Roman"/>
        </w:rPr>
        <w:t xml:space="preserve"> as</w:t>
      </w:r>
      <w:r w:rsidR="00F70EF5" w:rsidRPr="00A31A99">
        <w:rPr>
          <w:rFonts w:ascii="Times New Roman" w:hAnsi="Times New Roman" w:cs="Times New Roman"/>
        </w:rPr>
        <w:t xml:space="preserve"> optimal segmentation feature.</w:t>
      </w:r>
    </w:p>
    <w:p w14:paraId="5C56BF5A" w14:textId="22F6FA53" w:rsidR="00F70EF5" w:rsidRDefault="00B56A3A"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Pr>
          <w:rFonts w:ascii="Times New Roman" w:hAnsi="Times New Roman" w:cs="Times New Roman"/>
        </w:rPr>
        <w:t xml:space="preserve">According to the </w:t>
      </w:r>
      <w:r w:rsidRPr="00A31A99">
        <w:rPr>
          <w:rFonts w:ascii="Times New Roman" w:hAnsi="Times New Roman" w:cs="Times New Roman"/>
        </w:rPr>
        <w:t>optimal segmentation feature</w:t>
      </w:r>
      <w:r>
        <w:rPr>
          <w:rFonts w:ascii="Times New Roman" w:hAnsi="Times New Roman" w:cs="Times New Roman"/>
        </w:rPr>
        <w:t xml:space="preserve"> split dataset into two nodes</w:t>
      </w:r>
      <w:r w:rsidR="00F70EF5" w:rsidRPr="00A31A99">
        <w:rPr>
          <w:rFonts w:ascii="Times New Roman" w:hAnsi="Times New Roman" w:cs="Times New Roman"/>
        </w:rPr>
        <w:t>.</w:t>
      </w:r>
    </w:p>
    <w:p w14:paraId="77EE194A" w14:textId="3756B001" w:rsidR="00B56A3A" w:rsidRPr="00A31A99" w:rsidRDefault="00B56A3A" w:rsidP="00B56A3A">
      <w:pPr>
        <w:pStyle w:val="af4"/>
        <w:numPr>
          <w:ilvl w:val="0"/>
          <w:numId w:val="6"/>
        </w:numPr>
        <w:spacing w:before="100" w:beforeAutospacing="1" w:after="100" w:afterAutospacing="1" w:line="252" w:lineRule="auto"/>
        <w:ind w:firstLineChars="0"/>
        <w:rPr>
          <w:rFonts w:ascii="Times New Roman" w:hAnsi="Times New Roman" w:cs="Times New Roman"/>
        </w:rPr>
      </w:pPr>
      <w:r w:rsidRPr="00B56A3A">
        <w:rPr>
          <w:rFonts w:ascii="Times New Roman" w:hAnsi="Times New Roman" w:cs="Times New Roman"/>
        </w:rPr>
        <w:t>Repeat 2-4 steps for each newly acquired node to recursively build the tree</w:t>
      </w:r>
    </w:p>
    <w:p w14:paraId="0C506199" w14:textId="4539B5DE" w:rsidR="00F70EF5" w:rsidRDefault="00F70EF5" w:rsidP="00074EAD">
      <w:pPr>
        <w:pStyle w:val="af4"/>
        <w:numPr>
          <w:ilvl w:val="0"/>
          <w:numId w:val="6"/>
        </w:numPr>
        <w:spacing w:before="100" w:beforeAutospacing="1" w:after="100" w:afterAutospacing="1" w:line="252" w:lineRule="auto"/>
        <w:ind w:firstLineChars="0"/>
        <w:rPr>
          <w:rFonts w:ascii="Times New Roman" w:hAnsi="Times New Roman" w:cs="Times New Roman"/>
        </w:rPr>
      </w:pPr>
      <w:r w:rsidRPr="00A31A99">
        <w:rPr>
          <w:rFonts w:ascii="Times New Roman" w:hAnsi="Times New Roman" w:cs="Times New Roman"/>
        </w:rPr>
        <w:t>Sample classification.</w:t>
      </w:r>
    </w:p>
    <w:p w14:paraId="5202ECAD" w14:textId="4FCAF2F1" w:rsidR="00373BD2" w:rsidRPr="00373BD2" w:rsidRDefault="00373BD2" w:rsidP="00F96467">
      <w:pPr>
        <w:pStyle w:val="af4"/>
        <w:numPr>
          <w:ilvl w:val="0"/>
          <w:numId w:val="10"/>
        </w:numPr>
        <w:spacing w:before="100" w:beforeAutospacing="1" w:after="100" w:afterAutospacing="1" w:line="252" w:lineRule="auto"/>
        <w:ind w:left="720" w:firstLineChars="0" w:hanging="720"/>
        <w:rPr>
          <w:rFonts w:ascii="Times New Roman" w:hAnsi="Times New Roman" w:cs="Times New Roman"/>
        </w:rPr>
      </w:pPr>
      <w:r w:rsidRPr="00373BD2">
        <w:rPr>
          <w:rFonts w:ascii="Times New Roman" w:hAnsi="Times New Roman" w:cs="Times New Roman"/>
          <w:b/>
        </w:rPr>
        <w:t>Cart algorithm</w:t>
      </w:r>
    </w:p>
    <w:p w14:paraId="2D5C1378" w14:textId="77777777" w:rsidR="00373BD2" w:rsidRPr="00985785" w:rsidRDefault="00373BD2" w:rsidP="00373BD2">
      <w:r w:rsidRPr="00985785">
        <w:t>Cart algorithm uses binary recursive partitioning procedure to split datasets</w:t>
      </w:r>
      <w:r>
        <w:t xml:space="preserve"> </w:t>
      </w:r>
      <w:r>
        <w:fldChar w:fldCharType="begin"/>
      </w:r>
      <w:r>
        <w:instrText xml:space="preserve"> REF _Ref522482645 \n \h </w:instrText>
      </w:r>
      <w:r>
        <w:fldChar w:fldCharType="separate"/>
      </w:r>
      <w:r>
        <w:t>[38]</w:t>
      </w:r>
      <w:r>
        <w:fldChar w:fldCharType="end"/>
      </w:r>
      <w:r w:rsidRPr="00985785">
        <w:t>. In classification tree, Cart algorithm uses Gini index as a property to determine partitioning</w:t>
      </w:r>
      <w:r>
        <w:t xml:space="preserve"> </w:t>
      </w:r>
      <w:r>
        <w:fldChar w:fldCharType="begin"/>
      </w:r>
      <w:r>
        <w:instrText xml:space="preserve"> REF _Ref522482665 \n \h </w:instrText>
      </w:r>
      <w:r>
        <w:fldChar w:fldCharType="separate"/>
      </w:r>
      <w:r>
        <w:t>[39]</w:t>
      </w:r>
      <w:r>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t xml:space="preserve"> </w:t>
      </w:r>
      <w:r>
        <w:fldChar w:fldCharType="begin"/>
      </w:r>
      <w:r>
        <w:instrText xml:space="preserve"> REF _Ref522482679 \n \h </w:instrText>
      </w:r>
      <w:r>
        <w:fldChar w:fldCharType="separate"/>
      </w:r>
      <w:r>
        <w:t>[40]</w:t>
      </w:r>
      <w:r>
        <w:fldChar w:fldCharType="end"/>
      </w:r>
      <w:r w:rsidRPr="00985785">
        <w:t>. The following formulas shows the calculating of the Gini index.</w:t>
      </w:r>
    </w:p>
    <w:p w14:paraId="4063BB89" w14:textId="57828E51" w:rsidR="00373BD2" w:rsidRDefault="00373BD2" w:rsidP="00373BD2">
      <w:r w:rsidRPr="00985785">
        <w:t xml:space="preserve">Assuming that there is a </w:t>
      </w:r>
      <m:oMath>
        <m:r>
          <w:rPr>
            <w:rFonts w:ascii="Cambria Math" w:hAnsi="Cambria Math"/>
          </w:rPr>
          <m:t>K</m:t>
        </m:r>
      </m:oMath>
      <w:r w:rsidRPr="00985785">
        <w:t xml:space="preserve"> class, the probability that the sample point belongs to the </w:t>
      </w:r>
      <m:oMath>
        <m:r>
          <w:rPr>
            <w:rFonts w:ascii="Cambria Math" w:hAnsi="Cambria Math"/>
          </w:rPr>
          <m:t>K</m:t>
        </m:r>
      </m:oMath>
      <w:r w:rsidRPr="00985785">
        <w:t xml:space="preserve">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4D1E418C" w14:textId="77777777" w:rsidR="00373BD2" w:rsidRPr="00A751D4" w:rsidRDefault="00373BD2" w:rsidP="00373BD2">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1CC57C57" w14:textId="3F7C1044" w:rsidR="00373BD2" w:rsidRPr="00D55771" w:rsidRDefault="00373BD2" w:rsidP="00373BD2">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w:t>
      </w:r>
      <m:oMath>
        <m:r>
          <w:rPr>
            <w:rFonts w:ascii="Cambria Math" w:hAnsi="Cambria Math"/>
          </w:rPr>
          <m:t>k</m:t>
        </m:r>
      </m:oMath>
      <w:r w:rsidRPr="00D55771">
        <w:t xml:space="preserve"> class in </w:t>
      </w:r>
      <m:oMath>
        <m:r>
          <w:rPr>
            <w:rFonts w:ascii="Cambria Math" w:hAnsi="Cambria Math"/>
          </w:rPr>
          <m:t>D</m:t>
        </m:r>
      </m:oMath>
      <w:r w:rsidRPr="00D55771">
        <w:t>, then the Gini index is:</w:t>
      </w:r>
    </w:p>
    <w:p w14:paraId="5F3FDF55"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3067B5E4" w14:textId="6ADCEEC8" w:rsidR="00373BD2" w:rsidRDefault="00373BD2" w:rsidP="00373BD2">
      <w:r w:rsidRPr="00D55771">
        <w:t xml:space="preserve">Assuming that feature </w:t>
      </w:r>
      <m:oMath>
        <m:r>
          <w:rPr>
            <w:rFonts w:ascii="Cambria Math" w:hAnsi="Cambria Math"/>
          </w:rPr>
          <m:t>A</m:t>
        </m:r>
      </m:oMath>
      <w:r w:rsidR="007A54C2" w:rsidRPr="00D55771">
        <w:t>,</w:t>
      </w:r>
      <w:r w:rsidRPr="00D55771">
        <w:t xml:space="preserve"> divide the sample </w:t>
      </w:r>
      <m:oMath>
        <m:r>
          <w:rPr>
            <w:rFonts w:ascii="Cambria Math" w:hAnsi="Cambria Math"/>
          </w:rPr>
          <m:t>D</m:t>
        </m:r>
      </m:oMath>
      <w:r w:rsidR="001A226A" w:rsidRPr="00D55771">
        <w:t>,</w:t>
      </w:r>
      <w:r w:rsidRPr="00D55771">
        <w:t xml:space="preserve"> into two data subsets </w:t>
      </w:r>
      <m:oMath>
        <m:r>
          <w:rPr>
            <w:rFonts w:ascii="Cambria Math" w:hAnsi="Cambria Math"/>
          </w:rPr>
          <m:t>D1</m:t>
        </m:r>
      </m:oMath>
      <w:r w:rsidR="001A226A" w:rsidRPr="00D55771">
        <w:t>,</w:t>
      </w:r>
      <w:r w:rsidRPr="00D55771">
        <w:t xml:space="preserve"> and </w:t>
      </w:r>
      <m:oMath>
        <m:r>
          <w:rPr>
            <w:rFonts w:ascii="Cambria Math" w:hAnsi="Cambria Math"/>
          </w:rPr>
          <m:t>D2</m:t>
        </m:r>
      </m:oMath>
      <w:r w:rsidRPr="00D55771">
        <w:t xml:space="preserve">, then the Gini index of the sample </w:t>
      </w:r>
      <m:oMath>
        <m:r>
          <w:rPr>
            <w:rFonts w:ascii="Cambria Math" w:hAnsi="Cambria Math"/>
          </w:rPr>
          <m:t>D</m:t>
        </m:r>
      </m:oMath>
      <w:r w:rsidR="001A226A" w:rsidRPr="00D55771">
        <w:t>,</w:t>
      </w:r>
      <w:r w:rsidRPr="00D55771">
        <w:t xml:space="preserve"> under the feature </w:t>
      </w:r>
      <m:oMath>
        <m:r>
          <w:rPr>
            <w:rFonts w:ascii="Cambria Math" w:hAnsi="Cambria Math"/>
          </w:rPr>
          <m:t>A</m:t>
        </m:r>
      </m:oMath>
      <w:r w:rsidRPr="00D55771">
        <w:t xml:space="preserve"> is:</w:t>
      </w:r>
    </w:p>
    <w:p w14:paraId="15B9C8E4" w14:textId="77777777" w:rsidR="00373BD2" w:rsidRPr="00A751D4" w:rsidRDefault="00373BD2" w:rsidP="00373BD2">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135C9D3C" w14:textId="77777777" w:rsidR="00373BD2" w:rsidRPr="00985785" w:rsidRDefault="00373BD2" w:rsidP="00074EAD">
      <w:r w:rsidRPr="00985785">
        <w:t>The steps to generate a decision tree using the Cart algorithm are as follows:</w:t>
      </w:r>
    </w:p>
    <w:p w14:paraId="6308C86F" w14:textId="7AC8E91E" w:rsidR="00373BD2" w:rsidRPr="00985785" w:rsidRDefault="00373BD2" w:rsidP="00074EAD">
      <w:pPr>
        <w:pStyle w:val="af4"/>
        <w:numPr>
          <w:ilvl w:val="0"/>
          <w:numId w:val="7"/>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feature </w:t>
      </w:r>
      <m:oMath>
        <m:r>
          <w:rPr>
            <w:rFonts w:ascii="Cambria Math" w:hAnsi="Cambria Math"/>
          </w:rPr>
          <m:t>A</m:t>
        </m:r>
      </m:oMath>
      <w:r w:rsidRPr="00985785">
        <w:rPr>
          <w:rFonts w:ascii="Times New Roman" w:hAnsi="Times New Roman" w:cs="Times New Roman"/>
          <w:lang w:val="en-GB"/>
        </w:rPr>
        <w:t xml:space="preserve"> in the sample </w:t>
      </w:r>
      <m:oMath>
        <m:r>
          <w:rPr>
            <w:rFonts w:ascii="Cambria Math" w:hAnsi="Cambria Math"/>
          </w:rPr>
          <m:t>D</m:t>
        </m:r>
      </m:oMath>
      <w:r w:rsidR="001A226A" w:rsidRPr="00D55771">
        <w:t>,</w:t>
      </w:r>
      <w:r w:rsidRPr="00985785">
        <w:rPr>
          <w:rFonts w:ascii="Times New Roman" w:hAnsi="Times New Roman" w:cs="Times New Roman"/>
          <w:lang w:val="en-GB"/>
        </w:rPr>
        <w:t xml:space="preserve"> and each possible value of </w:t>
      </w:r>
      <m:oMath>
        <m:r>
          <w:rPr>
            <w:rFonts w:ascii="Cambria Math" w:hAnsi="Cambria Math"/>
          </w:rPr>
          <m:t>A</m:t>
        </m:r>
      </m:oMath>
      <w:r w:rsidRPr="00985785">
        <w:rPr>
          <w:rFonts w:ascii="Times New Roman" w:hAnsi="Times New Roman" w:cs="Times New Roman"/>
          <w:lang w:val="en-GB"/>
        </w:rPr>
        <w:t xml:space="preserve"> (</w:t>
      </w:r>
      <m:oMath>
        <m:r>
          <w:rPr>
            <w:rFonts w:ascii="Cambria Math" w:hAnsi="Cambria Math"/>
          </w:rPr>
          <m:t>A≥a</m:t>
        </m:r>
      </m:oMath>
      <w:r w:rsidRPr="00985785">
        <w:rPr>
          <w:rFonts w:ascii="Times New Roman" w:hAnsi="Times New Roman" w:cs="Times New Roman"/>
          <w:lang w:val="en-GB"/>
        </w:rPr>
        <w:t xml:space="preserve"> and </w:t>
      </w:r>
      <m:oMath>
        <m:r>
          <w:rPr>
            <w:rFonts w:ascii="Cambria Math" w:hAnsi="Cambria Math"/>
          </w:rPr>
          <m:t>A&lt;a</m:t>
        </m:r>
      </m:oMath>
      <w:r w:rsidR="007A54C2" w:rsidRPr="00985785">
        <w:rPr>
          <w:rFonts w:ascii="Times New Roman" w:hAnsi="Times New Roman" w:cs="Times New Roman"/>
          <w:lang w:val="en-GB"/>
        </w:rPr>
        <w:t xml:space="preserve"> </w:t>
      </w:r>
      <w:r w:rsidRPr="00985785">
        <w:rPr>
          <w:rFonts w:ascii="Times New Roman" w:hAnsi="Times New Roman" w:cs="Times New Roman"/>
          <w:lang w:val="en-GB"/>
        </w:rPr>
        <w:t>) to divide the sample into two parts and calculate the Gini (</w:t>
      </w:r>
      <m:oMath>
        <m:r>
          <w:rPr>
            <w:rFonts w:ascii="Cambria Math" w:hAnsi="Cambria Math"/>
          </w:rPr>
          <m:t>D</m:t>
        </m:r>
      </m:oMath>
      <w:r w:rsidRPr="00985785">
        <w:rPr>
          <w:rFonts w:ascii="Times New Roman" w:hAnsi="Times New Roman" w:cs="Times New Roman"/>
          <w:lang w:val="en-GB"/>
        </w:rPr>
        <w:t>, A).</w:t>
      </w:r>
    </w:p>
    <w:p w14:paraId="62FE28A8" w14:textId="23D13F9F" w:rsidR="00373BD2" w:rsidRPr="00985785" w:rsidRDefault="00373BD2" w:rsidP="00074EAD">
      <w:pPr>
        <w:pStyle w:val="af4"/>
        <w:numPr>
          <w:ilvl w:val="0"/>
          <w:numId w:val="8"/>
        </w:numPr>
        <w:spacing w:before="100" w:beforeAutospacing="1" w:after="100" w:afterAutospacing="1" w:line="252" w:lineRule="auto"/>
        <w:ind w:firstLineChars="0"/>
        <w:jc w:val="both"/>
        <w:rPr>
          <w:rFonts w:ascii="Times New Roman" w:hAnsi="Times New Roman" w:cs="Times New Roman"/>
          <w:lang w:val="en-GB"/>
        </w:rPr>
      </w:pPr>
      <w:r w:rsidRPr="00985785">
        <w:rPr>
          <w:rFonts w:ascii="Times New Roman" w:hAnsi="Times New Roman" w:cs="Times New Roman"/>
          <w:lang w:val="en-GB"/>
        </w:rPr>
        <w:lastRenderedPageBreak/>
        <w:t>Find the optimal segmentation feature which has the minimum Gini (</w:t>
      </w:r>
      <m:oMath>
        <m:r>
          <w:rPr>
            <w:rFonts w:ascii="Cambria Math" w:hAnsi="Cambria Math"/>
          </w:rPr>
          <m:t>D</m:t>
        </m:r>
      </m:oMath>
      <w:r w:rsidR="001A226A">
        <w:t>,</w:t>
      </w:r>
      <m:oMath>
        <m:r>
          <w:rPr>
            <w:rFonts w:ascii="Cambria Math" w:hAnsi="Cambria Math"/>
          </w:rPr>
          <m:t xml:space="preserve"> </m:t>
        </m:r>
        <m:r>
          <w:rPr>
            <w:rFonts w:ascii="Cambria Math" w:hAnsi="Cambria Math"/>
          </w:rPr>
          <m:t>A</m:t>
        </m:r>
      </m:oMath>
      <w:r w:rsidRPr="00985785">
        <w:rPr>
          <w:rFonts w:ascii="Times New Roman" w:hAnsi="Times New Roman" w:cs="Times New Roman"/>
          <w:lang w:val="en-GB"/>
        </w:rPr>
        <w:t>). Next, determining whether the splitting stop condition is satisfied. If not, output the optimal segmentation point.</w:t>
      </w:r>
    </w:p>
    <w:p w14:paraId="16F76EA3" w14:textId="70D1C9AF" w:rsidR="00373BD2" w:rsidRDefault="00373BD2" w:rsidP="00074EAD">
      <w:pPr>
        <w:pStyle w:val="Equation"/>
        <w:numPr>
          <w:ilvl w:val="0"/>
          <w:numId w:val="8"/>
        </w:numPr>
        <w:spacing w:before="100" w:beforeAutospacing="1" w:after="100" w:afterAutospacing="1" w:line="252" w:lineRule="auto"/>
        <w:rPr>
          <w:rFonts w:cs="Times New Roman"/>
          <w:i w:val="0"/>
        </w:rPr>
      </w:pPr>
      <w:r w:rsidRPr="00A751D4">
        <w:rPr>
          <w:rFonts w:cs="Times New Roman"/>
          <w:i w:val="0"/>
        </w:rPr>
        <w:t xml:space="preserve">Recursive call </w:t>
      </w:r>
      <w:r w:rsidR="001A226A">
        <w:rPr>
          <w:rFonts w:cs="Times New Roman"/>
          <w:i w:val="0"/>
        </w:rPr>
        <w:t>1</w:t>
      </w:r>
      <w:r w:rsidR="007A54C2">
        <w:rPr>
          <w:rFonts w:cs="Times New Roman"/>
          <w:i w:val="0"/>
        </w:rPr>
        <w:t xml:space="preserve"> and</w:t>
      </w:r>
      <w:r w:rsidR="001A226A">
        <w:rPr>
          <w:rFonts w:cs="Times New Roman"/>
          <w:i w:val="0"/>
        </w:rPr>
        <w:t xml:space="preserve"> 2</w:t>
      </w:r>
      <w:r w:rsidR="007A54C2">
        <w:rPr>
          <w:rFonts w:cs="Times New Roman"/>
          <w:i w:val="0"/>
        </w:rPr>
        <w:t>.</w:t>
      </w:r>
    </w:p>
    <w:p w14:paraId="01C36D9B" w14:textId="76D1C317" w:rsidR="0070719B" w:rsidRPr="0070719B" w:rsidRDefault="0070719B" w:rsidP="0070719B">
      <w:pPr>
        <w:pStyle w:val="Equation"/>
        <w:spacing w:before="100" w:beforeAutospacing="1" w:after="100" w:afterAutospacing="1" w:line="252" w:lineRule="auto"/>
        <w:jc w:val="both"/>
        <w:rPr>
          <w:rFonts w:cs="Times New Roman"/>
          <w:i w:val="0"/>
        </w:rPr>
      </w:pPr>
      <w:r w:rsidRPr="0070719B">
        <w:rPr>
          <w:i w:val="0"/>
        </w:rPr>
        <w:t>In this project, the result of the decision tree was binary (details in 4.2 and 4.3), which means content is judged to be regional or non-regional. However, the project also wants to know how much probability content is judged as regional</w:t>
      </w:r>
      <w:r w:rsidRPr="0070719B">
        <w:rPr>
          <w:i w:val="0"/>
          <w:lang w:eastAsia="zh-CN"/>
        </w:rPr>
        <w:t>, because the project wants to find more evidence to verify the classification results.</w:t>
      </w:r>
      <w:r w:rsidRPr="0070719B">
        <w:rPr>
          <w:i w:val="0"/>
        </w:rPr>
        <w:t xml:space="preserve"> </w:t>
      </w:r>
      <w:r w:rsidR="005604C3">
        <w:rPr>
          <w:i w:val="0"/>
        </w:rPr>
        <w:t>Thus, the project tried</w:t>
      </w:r>
      <w:r w:rsidRPr="0070719B">
        <w:rPr>
          <w:i w:val="0"/>
        </w:rPr>
        <w:t xml:space="preserve"> another method - logistic regression.</w:t>
      </w:r>
    </w:p>
    <w:p w14:paraId="03AB071F" w14:textId="3BEE72C5" w:rsidR="00BE20CA" w:rsidRDefault="00553DBA" w:rsidP="00BE20CA">
      <w:pPr>
        <w:pStyle w:val="3"/>
        <w:rPr>
          <w:rFonts w:cs="Times New Roman"/>
        </w:rPr>
      </w:pPr>
      <w:r>
        <w:rPr>
          <w:rFonts w:cs="Times New Roman"/>
        </w:rPr>
        <w:t>Logistic r</w:t>
      </w:r>
      <w:r w:rsidR="00BE20CA" w:rsidRPr="00BE20CA">
        <w:rPr>
          <w:rFonts w:cs="Times New Roman"/>
        </w:rPr>
        <w:t>egression</w:t>
      </w:r>
    </w:p>
    <w:p w14:paraId="01330F27" w14:textId="46E4A6CE"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suitable for this project and the project selected the logistic regression model of the </w:t>
      </w:r>
      <w:proofErr w:type="spellStart"/>
      <w:r w:rsidRPr="00985785">
        <w:rPr>
          <w:bCs/>
          <w:color w:val="000000"/>
        </w:rPr>
        <w:t>Sklearn</w:t>
      </w:r>
      <w:proofErr w:type="spellEnd"/>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lastRenderedPageBreak/>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11" w:name="_Toc169086641"/>
      <w:r>
        <w:lastRenderedPageBreak/>
        <w:br/>
      </w:r>
      <w:r>
        <w:br/>
      </w:r>
      <w:bookmarkEnd w:id="11"/>
      <w:r w:rsidR="00553DBA">
        <w:t>Iteration 1</w:t>
      </w:r>
      <w:r w:rsidR="008863BE">
        <w:t xml:space="preserve"> </w:t>
      </w:r>
    </w:p>
    <w:p w14:paraId="5147CBB1" w14:textId="56D712A7" w:rsidR="008863BE" w:rsidRDefault="00553DBA" w:rsidP="00EE08D8">
      <w:r w:rsidRPr="00985785">
        <w:t>In iteration one, the following tasks: data acquisition, data cleaning and data visualisation</w:t>
      </w:r>
      <w:r w:rsidR="005B2884">
        <w:rPr>
          <w:lang w:eastAsia="zh-CN"/>
        </w:rPr>
        <w:t xml:space="preserve"> were done by the project</w:t>
      </w:r>
      <w:r w:rsidRPr="00985785">
        <w:rPr>
          <w:rFonts w:hint="eastAsia"/>
          <w:lang w:eastAsia="zh-CN"/>
        </w:rPr>
        <w:t>.</w:t>
      </w:r>
      <w:r w:rsidRPr="00985785">
        <w:t xml:space="preserve"> The data acquisition procedure is mainly responsible for </w:t>
      </w:r>
      <w:r w:rsidR="000D0964">
        <w:t>retrieving</w:t>
      </w:r>
      <w:r w:rsidRPr="00985785">
        <w:t xml:space="preserve"> and storing menu websites. The data cleaning process </w:t>
      </w:r>
      <w:r w:rsidR="00DC088B">
        <w:t>is</w:t>
      </w:r>
      <w:r w:rsidRPr="00985785">
        <w:t xml:space="preserve"> primarily responsible for obtaining independent single words from </w:t>
      </w:r>
      <w:r w:rsidR="000D0964">
        <w:t>retrieve</w:t>
      </w:r>
      <w:r w:rsidR="000D0964">
        <w:t>d</w:t>
      </w:r>
      <w:r w:rsidRPr="00985785">
        <w:t xml:space="preserve"> HTML files. The data visualisation phrase </w:t>
      </w:r>
      <w:r w:rsidR="00DC088B">
        <w:t>is</w:t>
      </w:r>
      <w:r w:rsidRPr="00985785">
        <w:t xml:space="preserve">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2AF2CAD9" w:rsidR="00CD6AD2" w:rsidRPr="00985785" w:rsidRDefault="00CD6AD2" w:rsidP="00CD6AD2">
      <w:r w:rsidRPr="00985785">
        <w:t xml:space="preserve">After the project identified the data source is independent ‘Fish &amp; Chips’ shops’ websites, the project started to find URLs of these websites through searching on the Google and other food recommendation websites. The method for searching websites is first finding the city, then searching for ‘Fish &amp; Chips’ and get websites URLs from the searching result. In the beginning of the project, the project collected websites of ‘Fish &amp; Chips’ shops in </w:t>
      </w:r>
      <w:r w:rsidR="0025746A" w:rsidRPr="00873A66">
        <w:t>twenty-one</w:t>
      </w:r>
      <w:r w:rsidRPr="00985785">
        <w:t xml:space="preserve"> cities</w:t>
      </w:r>
      <w:r w:rsidR="00873A66">
        <w:t xml:space="preserve"> </w:t>
      </w:r>
      <w:r w:rsidR="00873A66">
        <w:rPr>
          <w:lang w:eastAsia="zh-CN"/>
        </w:rPr>
        <w:t>which have large population size</w:t>
      </w:r>
      <w:r w:rsidRPr="00985785">
        <w:t xml:space="preserve">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w:t>
      </w:r>
      <w:r w:rsidR="00FA1587">
        <w:rPr>
          <w:rFonts w:hint="eastAsia"/>
          <w:lang w:eastAsia="zh-CN"/>
        </w:rPr>
        <w:t>s</w:t>
      </w:r>
      <w:r w:rsidR="00FA1587" w:rsidRPr="00FA1587">
        <w:t>eventeen</w:t>
      </w:r>
      <w:r w:rsidRPr="00985785">
        <w:t xml:space="preserve"> shops which distributed in northern, c</w:t>
      </w:r>
      <w:r w:rsidR="00B65C51">
        <w:t>entral, and southwestern cities</w:t>
      </w:r>
      <w:r w:rsidRPr="00985785">
        <w:t xml:space="preserve">. </w:t>
      </w:r>
    </w:p>
    <w:p w14:paraId="12CFBE0D" w14:textId="08E38D35" w:rsidR="00CD6AD2" w:rsidRPr="00985785" w:rsidRDefault="00CD6AD2" w:rsidP="00CD6AD2">
      <w:r w:rsidRPr="00985785">
        <w:t xml:space="preserve">The initial goal of the </w:t>
      </w:r>
      <w:r w:rsidR="00CB543F">
        <w:t>project</w:t>
      </w:r>
      <w:r w:rsidRPr="00985785">
        <w:t xml:space="preserve"> is to obtain a collection of shops that their distribution can cover all parts of the UK. However, in the UK, although there are a lot of ‘Fish &amp; Chips’ shops, not every ‘Fish &amp; Chips’ shop offers</w:t>
      </w:r>
      <w:r w:rsidR="001A1489">
        <w:t xml:space="preserve"> a</w:t>
      </w:r>
      <w:r w:rsidRPr="00985785">
        <w:t xml:space="preserve"> </w:t>
      </w:r>
      <w:r w:rsidR="001A1489">
        <w:t>menu on its website</w:t>
      </w:r>
      <w:r w:rsidRPr="00985785">
        <w:t xml:space="preserve">. Besides, as 2.1 described, some of these ‘Fish &amp; Chips’ websites cannot be </w:t>
      </w:r>
      <w:r w:rsidR="0093373B">
        <w:t>retrieve</w:t>
      </w:r>
      <w:r w:rsidR="0093373B">
        <w:t>d</w:t>
      </w:r>
      <w:r w:rsidRPr="00985785">
        <w:t xml:space="preserve">. As a consequence, the project finally collected two hundred and forty available websites of the ‘Fish &amp; Chips’ shop. The distribution of the shops which contain these websites basically covers most parts of the UK. However, although the distribution of shops covers most cities, the number of shops in each city still shows bias. That means most of the shops are concentrated in </w:t>
      </w:r>
      <w:r w:rsidR="0025746A">
        <w:t>large population</w:t>
      </w:r>
      <w:r w:rsidRPr="00985785">
        <w:t xml:space="preserve"> cities, and other cities with sparse populations such as </w:t>
      </w:r>
      <w:r w:rsidRPr="00985785">
        <w:rPr>
          <w:rFonts w:eastAsiaTheme="minorEastAsia"/>
          <w:color w:val="000000"/>
        </w:rPr>
        <w:lastRenderedPageBreak/>
        <w:t>Inverness and Carlisle</w:t>
      </w:r>
      <w:r w:rsidRPr="00985785">
        <w:t xml:space="preserve"> have fewer shops. Thus, this imbalance will be reflected when the project visualises the shops' geographic data in 3.1.3. Each ‘Fish &amp; Chips’ shop collected by the project will be assigned Id, city name, and the URL and this information is stored in an CSV format file. </w:t>
      </w:r>
      <w:proofErr w:type="spellStart"/>
      <w:r w:rsidRPr="00985785">
        <w:t>Id</w:t>
      </w:r>
      <w:proofErr w:type="spellEnd"/>
      <w:r w:rsidRPr="00985785">
        <w:t xml:space="preserve"> is used to uniquely identify the shop and the city name is used to find the coordinates of the city where the shop is located (cities with their coordinates are stored in another file created by the project).</w:t>
      </w:r>
    </w:p>
    <w:p w14:paraId="46BAAD9F" w14:textId="3E0DEFD2" w:rsidR="00CD6AD2" w:rsidRPr="00985785" w:rsidRDefault="00CD6AD2" w:rsidP="00CD6AD2">
      <w:r w:rsidRPr="00985785">
        <w:t xml:space="preserve">After the project completes the shop collection, the project wrote a Python script that uses urllib2 module to </w:t>
      </w:r>
      <w:r w:rsidR="00433E0A">
        <w:t>retrieve</w:t>
      </w:r>
      <w:r w:rsidR="00433E0A" w:rsidRPr="00985785">
        <w:t xml:space="preserve"> </w:t>
      </w:r>
      <w:r w:rsidRPr="00985785">
        <w:t>HTML data from the collected websites. The urllib2 module provides a way to simulate a browser to send HTTP requests to a website. This method avoi</w:t>
      </w:r>
      <w:r w:rsidR="002B0E65">
        <w:t>ds the problem of some websites’</w:t>
      </w:r>
      <w:r w:rsidRPr="00985785">
        <w:t xml:space="preserve"> denying access due to the detection of abnormal access. Besides, the script uses file which has the coordinates of different cities and finds the geographic coordinates of each shops. (In this project, the coordinates of the shops in the same city are the coordinates of the city). </w:t>
      </w:r>
    </w:p>
    <w:p w14:paraId="0696AD5E" w14:textId="09A1A4D0" w:rsidR="00CD6AD2" w:rsidRDefault="00CD6AD2" w:rsidP="00CD6AD2">
      <w:r w:rsidRPr="00985785">
        <w:t>The script generates</w:t>
      </w:r>
      <w:r w:rsidR="009D5094">
        <w:t xml:space="preserve"> a file for every shop</w:t>
      </w:r>
      <w:r w:rsidRPr="00985785">
        <w:t xml:space="preserve">, </w:t>
      </w:r>
      <w:r w:rsidR="009D5094" w:rsidRPr="009D5094">
        <w:t>and each file</w:t>
      </w:r>
      <w:r w:rsidRPr="00985785">
        <w:t xml:space="preserve"> stores the HTML source code of a shop, and the file name is the Id of the shop</w:t>
      </w:r>
      <w:r w:rsidR="00876993">
        <w:t xml:space="preserve"> (e.g. 1.csv)</w:t>
      </w:r>
      <w:r w:rsidRPr="00985785">
        <w:t xml:space="preserve">. In addition, the script also generates a mapping file which contain </w:t>
      </w:r>
      <w:r w:rsidR="00876993">
        <w:t>shop I</w:t>
      </w:r>
      <w:r w:rsidRPr="00985785">
        <w:t xml:space="preserve">d, name of HTML source code file and coordinates of that shop. </w:t>
      </w:r>
      <w:r w:rsidR="008716D2">
        <w:t xml:space="preserve">The main </w:t>
      </w:r>
      <w:r w:rsidR="002D57B0">
        <w:t>role</w:t>
      </w:r>
      <w:r w:rsidR="008716D2">
        <w:t xml:space="preserve"> of this </w:t>
      </w:r>
      <w:r w:rsidR="008716D2">
        <w:rPr>
          <w:rFonts w:hint="eastAsia"/>
          <w:lang w:eastAsia="zh-CN"/>
        </w:rPr>
        <w:t>m</w:t>
      </w:r>
      <w:r w:rsidR="00876993" w:rsidRPr="00876993">
        <w:t xml:space="preserve">apping file is to associate the </w:t>
      </w:r>
      <w:r w:rsidR="008716D2">
        <w:rPr>
          <w:lang w:eastAsia="zh-CN"/>
        </w:rPr>
        <w:t xml:space="preserve">shop with its website </w:t>
      </w:r>
      <w:r w:rsidR="00876993" w:rsidRPr="00876993">
        <w:t xml:space="preserve">HTML </w:t>
      </w:r>
      <w:r w:rsidR="008716D2">
        <w:t>file</w:t>
      </w:r>
      <w:r w:rsidR="00876993" w:rsidRPr="00876993">
        <w:t xml:space="preserve"> and coordinates. </w:t>
      </w:r>
      <w:r w:rsidRPr="00985785">
        <w:t>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4E3E3954" w:rsidR="009C78F0" w:rsidRDefault="009C78F0" w:rsidP="009C78F0">
      <w:pPr>
        <w:rPr>
          <w:rFonts w:hint="eastAsia"/>
          <w:lang w:eastAsia="zh-CN"/>
        </w:rPr>
      </w:pPr>
      <w:r w:rsidRPr="00985785">
        <w:t xml:space="preserve">The entire process of data cleaning in this project </w:t>
      </w:r>
      <w:r w:rsidR="004C2B54">
        <w:t>was</w:t>
      </w:r>
      <w:r w:rsidRPr="00985785">
        <w:t xml:space="preserve"> a process similar to Map-Reduce 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The reason why data cleaning procedure is similar to the Map-Reduce is that this projec</w:t>
      </w:r>
      <w:r w:rsidR="006B54F5">
        <w:t>t extracted</w:t>
      </w:r>
      <w:r w:rsidRPr="00985785">
        <w:t xml:space="preserve"> the content from the HTML source code in the form of key (</w:t>
      </w:r>
      <w:r w:rsidR="00464109">
        <w:t>menu word</w:t>
      </w:r>
      <w:r w:rsidRPr="00985785">
        <w:t xml:space="preserve">)-value (shop id and a set of coordinates) and merge the content with the same key. </w:t>
      </w:r>
      <w:r w:rsidR="006B54F5">
        <w:t>T</w:t>
      </w:r>
      <w:r w:rsidRPr="00985785">
        <w:t xml:space="preserve">wo Python scripts </w:t>
      </w:r>
      <w:r w:rsidR="006B54F5">
        <w:t xml:space="preserve">were used in the project </w:t>
      </w:r>
      <w:r w:rsidRPr="00985785">
        <w:t xml:space="preserve">to achieve the Map and Reduce processes to complete the data cleaning procedure. The Map script </w:t>
      </w:r>
      <w:r w:rsidR="006B54F5">
        <w:t>was</w:t>
      </w:r>
      <w:r w:rsidRPr="00985785">
        <w:t xml:space="preserve"> responsible for extracting independent single words with their shop id (its role will be described in the Reduce script) and shop coordinates. The Reduce script </w:t>
      </w:r>
      <w:r w:rsidR="00D0237B">
        <w:t>was</w:t>
      </w:r>
      <w:r w:rsidRPr="00985785">
        <w:t xml:space="preserve"> mainly responsible for merging the words output by the Map script</w:t>
      </w:r>
      <w:r w:rsidR="003D07C6">
        <w:rPr>
          <w:lang w:eastAsia="zh-CN"/>
        </w:rPr>
        <w:t>.</w:t>
      </w:r>
      <w:r w:rsidRPr="00985785">
        <w:t xml:space="preserve"> </w:t>
      </w:r>
      <w:r w:rsidR="003D07C6">
        <w:t>It added</w:t>
      </w:r>
      <w:r w:rsidRPr="00985785">
        <w:t xml:space="preserve"> the coordinates of the same word </w:t>
      </w:r>
      <w:r w:rsidR="003D07C6" w:rsidRPr="003D07C6">
        <w:t xml:space="preserve">but from different shops </w:t>
      </w:r>
      <w:r w:rsidRPr="00985785">
        <w:t xml:space="preserve">to the coordinate set of that word. </w:t>
      </w:r>
      <w:r w:rsidR="0010788E" w:rsidRPr="0010788E">
        <w:t xml:space="preserve">The </w:t>
      </w:r>
      <w:r w:rsidR="0010788E">
        <w:rPr>
          <w:rFonts w:hint="eastAsia"/>
          <w:lang w:eastAsia="zh-CN"/>
        </w:rPr>
        <w:t>Fig</w:t>
      </w:r>
      <w:r w:rsidR="0010788E">
        <w:rPr>
          <w:lang w:eastAsia="zh-CN"/>
        </w:rPr>
        <w:t>. 6</w:t>
      </w:r>
      <w:r w:rsidR="0010788E" w:rsidRPr="0010788E">
        <w:t xml:space="preserve"> </w:t>
      </w:r>
      <w:r w:rsidR="0026560C">
        <w:t>is an example of</w:t>
      </w:r>
      <w:r w:rsidR="0010788E" w:rsidRPr="0010788E">
        <w:t xml:space="preserve"> the extraction operation of the Map script and the merging operation of the Reduce script.</w:t>
      </w:r>
      <w:r w:rsidR="0010788E">
        <w:t xml:space="preserve"> </w:t>
      </w:r>
    </w:p>
    <w:p w14:paraId="7809E172" w14:textId="7A132C0D" w:rsidR="00663343" w:rsidRPr="00985785" w:rsidRDefault="00673AC3" w:rsidP="0010788E">
      <w:pPr>
        <w:jc w:val="center"/>
      </w:pPr>
      <w:r>
        <w:rPr>
          <w:b/>
          <w:noProof/>
        </w:rPr>
        <w:drawing>
          <wp:inline distT="0" distB="0" distL="0" distR="0" wp14:anchorId="4C8DD586" wp14:editId="007E46D8">
            <wp:extent cx="5258435" cy="13290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erFighting-5.png"/>
                    <pic:cNvPicPr/>
                  </pic:nvPicPr>
                  <pic:blipFill>
                    <a:blip r:embed="rId20">
                      <a:extLst>
                        <a:ext uri="{28A0092B-C50C-407E-A947-70E740481C1C}">
                          <a14:useLocalDpi xmlns:a14="http://schemas.microsoft.com/office/drawing/2010/main" val="0"/>
                        </a:ext>
                      </a:extLst>
                    </a:blip>
                    <a:stretch>
                      <a:fillRect/>
                    </a:stretch>
                  </pic:blipFill>
                  <pic:spPr>
                    <a:xfrm>
                      <a:off x="0" y="0"/>
                      <a:ext cx="5258435" cy="1329055"/>
                    </a:xfrm>
                    <a:prstGeom prst="rect">
                      <a:avLst/>
                    </a:prstGeom>
                  </pic:spPr>
                </pic:pic>
              </a:graphicData>
            </a:graphic>
          </wp:inline>
        </w:drawing>
      </w:r>
      <w:r w:rsidR="0010788E">
        <w:rPr>
          <w:b/>
        </w:rPr>
        <w:t xml:space="preserve">Figure </w:t>
      </w:r>
      <w:r w:rsidR="0010788E" w:rsidRPr="001C24CE">
        <w:rPr>
          <w:b/>
        </w:rPr>
        <w:fldChar w:fldCharType="begin"/>
      </w:r>
      <w:r w:rsidR="0010788E" w:rsidRPr="001C24CE">
        <w:rPr>
          <w:b/>
        </w:rPr>
        <w:instrText xml:space="preserve"> SEQ Figure \* ARABIC </w:instrText>
      </w:r>
      <w:r w:rsidR="0010788E" w:rsidRPr="001C24CE">
        <w:rPr>
          <w:b/>
        </w:rPr>
        <w:fldChar w:fldCharType="separate"/>
      </w:r>
      <w:r w:rsidR="0010788E">
        <w:rPr>
          <w:b/>
          <w:noProof/>
        </w:rPr>
        <w:t>6</w:t>
      </w:r>
      <w:r w:rsidR="0010788E" w:rsidRPr="001C24CE">
        <w:rPr>
          <w:b/>
        </w:rPr>
        <w:fldChar w:fldCharType="end"/>
      </w:r>
      <w:r w:rsidR="0010788E">
        <w:rPr>
          <w:b/>
        </w:rPr>
        <w:t xml:space="preserve">: </w:t>
      </w:r>
      <w:r w:rsidR="0010788E">
        <w:rPr>
          <w:rFonts w:hint="eastAsia"/>
          <w:b/>
          <w:lang w:eastAsia="zh-CN"/>
        </w:rPr>
        <w:t>D</w:t>
      </w:r>
      <w:r w:rsidR="0010788E" w:rsidRPr="0010788E">
        <w:rPr>
          <w:b/>
        </w:rPr>
        <w:t>ata operation flow chart</w:t>
      </w:r>
      <w:r w:rsidR="0010788E">
        <w:rPr>
          <w:b/>
        </w:rPr>
        <w:t xml:space="preserve"> </w:t>
      </w:r>
      <w:r w:rsidR="0010788E">
        <w:rPr>
          <w:rFonts w:hint="eastAsia"/>
          <w:b/>
          <w:lang w:eastAsia="zh-CN"/>
        </w:rPr>
        <w:t>of</w:t>
      </w:r>
      <w:r w:rsidR="0010788E">
        <w:rPr>
          <w:b/>
          <w:lang w:eastAsia="zh-CN"/>
        </w:rPr>
        <w:t xml:space="preserve"> </w:t>
      </w:r>
      <w:r w:rsidR="0010788E" w:rsidRPr="0010788E">
        <w:rPr>
          <w:b/>
          <w:lang w:eastAsia="zh-CN"/>
        </w:rPr>
        <w:t>Map script and Reduce script</w:t>
      </w:r>
    </w:p>
    <w:p w14:paraId="0B37E2C7" w14:textId="4B01D8F8" w:rsidR="009C78F0" w:rsidRPr="00985785" w:rsidRDefault="0024468F" w:rsidP="009C78F0">
      <w:r>
        <w:lastRenderedPageBreak/>
        <w:t>The Map script mainly focused</w:t>
      </w:r>
      <w:r w:rsidR="009C78F0" w:rsidRPr="00985785">
        <w:t xml:space="preserve"> on filtering useless HTML content, extracting the content in the HTML tag, splitting the content into separate independent words and converting all plural nouns to sin</w:t>
      </w:r>
      <w:r w:rsidR="00602516">
        <w:t>gular. Firstly, the script read</w:t>
      </w:r>
      <w:r w:rsidR="009C78F0" w:rsidRPr="00985785">
        <w:t xml:space="preserve"> the mapping file generated </w:t>
      </w:r>
      <w:r w:rsidR="00602516">
        <w:t xml:space="preserve">in 3.1.1 and sequentially read </w:t>
      </w:r>
      <w:r w:rsidR="009C78F0" w:rsidRPr="00985785">
        <w:t>the H</w:t>
      </w:r>
      <w:r w:rsidR="00602516">
        <w:t xml:space="preserve">TML files </w:t>
      </w:r>
      <w:r w:rsidR="000D0964">
        <w:t>retrieve</w:t>
      </w:r>
      <w:r w:rsidR="000D0964">
        <w:t xml:space="preserve">d </w:t>
      </w:r>
      <w:r w:rsidR="00602516">
        <w:t xml:space="preserve">by the project </w:t>
      </w:r>
      <w:r w:rsidR="009C78F0" w:rsidRPr="00985785">
        <w:t xml:space="preserve">and hand HTML content to the </w:t>
      </w:r>
      <w:proofErr w:type="spellStart"/>
      <w:r w:rsidR="009C78F0" w:rsidRPr="00985785">
        <w:t>HTMLParser</w:t>
      </w:r>
      <w:proofErr w:type="spellEnd"/>
      <w:r w:rsidR="009C78F0" w:rsidRPr="00985785">
        <w:t xml:space="preserve"> for processing</w:t>
      </w:r>
      <w:r w:rsidR="00602516">
        <w:t xml:space="preserve">. The </w:t>
      </w:r>
      <w:proofErr w:type="spellStart"/>
      <w:r w:rsidR="00602516">
        <w:t>HTMLParser</w:t>
      </w:r>
      <w:proofErr w:type="spellEnd"/>
      <w:r w:rsidR="00602516">
        <w:t xml:space="preserve"> firstly filtered</w:t>
      </w:r>
      <w:r w:rsidR="009C78F0" w:rsidRPr="00985785">
        <w:t xml:space="preserve"> the tags with the</w:t>
      </w:r>
      <w:r w:rsidR="00602516">
        <w:t xml:space="preserve"> content in them that project did</w:t>
      </w:r>
      <w:r w:rsidR="009C78F0" w:rsidRPr="00985785">
        <w:t xml:space="preserve"> not need. The useless tags names </w:t>
      </w:r>
      <w:r w:rsidR="00602516">
        <w:t>were</w:t>
      </w:r>
      <w:r w:rsidR="009C78F0" w:rsidRPr="00985785">
        <w:t xml:space="preserve"> defined by the project and in this project, useless tags </w:t>
      </w:r>
      <w:r w:rsidR="00372036">
        <w:rPr>
          <w:rFonts w:hint="eastAsia"/>
          <w:lang w:eastAsia="zh-CN"/>
        </w:rPr>
        <w:t>were</w:t>
      </w:r>
      <w:r w:rsidR="00D119ED">
        <w:t xml:space="preserve"> </w:t>
      </w:r>
      <w:r w:rsidR="009C78F0" w:rsidRPr="00985785">
        <w:t xml:space="preserve">‘script’, ‘style’, ‘link’, ‘head’, ‘a’ and ‘title’, since most of the content in these tags </w:t>
      </w:r>
      <w:r w:rsidR="00201506">
        <w:rPr>
          <w:rFonts w:hint="eastAsia"/>
          <w:lang w:eastAsia="zh-CN"/>
        </w:rPr>
        <w:t>was</w:t>
      </w:r>
      <w:r w:rsidR="009C78F0" w:rsidRPr="00985785">
        <w:t xml:space="preserve"> HTML code. Next, the </w:t>
      </w:r>
      <w:proofErr w:type="spellStart"/>
      <w:r w:rsidR="009C78F0" w:rsidRPr="00985785">
        <w:t>HTMLParser</w:t>
      </w:r>
      <w:proofErr w:type="spellEnd"/>
      <w:r w:rsidR="009C78F0" w:rsidRPr="00985785">
        <w:t xml:space="preserve"> sequentially recognize</w:t>
      </w:r>
      <w:r w:rsidR="00A4514D">
        <w:rPr>
          <w:rFonts w:hint="eastAsia"/>
          <w:lang w:eastAsia="zh-CN"/>
        </w:rPr>
        <w:t>d</w:t>
      </w:r>
      <w:r w:rsidR="009C78F0" w:rsidRPr="00985785">
        <w:t xml:space="preserve"> the names of other tags with their conten</w:t>
      </w:r>
      <w:r w:rsidR="00A4514D">
        <w:t>t, but this project only focused</w:t>
      </w:r>
      <w:r w:rsidR="009C78F0" w:rsidRPr="00985785">
        <w:t xml:space="preserve"> on the content. In order to extract independen</w:t>
      </w:r>
      <w:r w:rsidR="00A4514D">
        <w:t>t single words, the project used</w:t>
      </w:r>
      <w:r w:rsidR="009C78F0" w:rsidRPr="00985785">
        <w:t xml:space="preserve"> regular expressions and </w:t>
      </w:r>
      <w:proofErr w:type="gramStart"/>
      <w:r w:rsidR="009C78F0" w:rsidRPr="009C78F0">
        <w:rPr>
          <w:i/>
        </w:rPr>
        <w:t>split(</w:t>
      </w:r>
      <w:proofErr w:type="gramEnd"/>
      <w:r w:rsidR="009C78F0" w:rsidRPr="009C78F0">
        <w:rPr>
          <w:i/>
        </w:rPr>
        <w:t>)</w:t>
      </w:r>
      <w:r w:rsidR="009C78F0" w:rsidRPr="00985785">
        <w:t xml:space="preserve"> function in the function</w:t>
      </w:r>
      <w:r w:rsidR="000274A7">
        <w:t xml:space="preserve"> which </w:t>
      </w:r>
      <w:proofErr w:type="spellStart"/>
      <w:r w:rsidR="000274A7">
        <w:t>HTMLParser</w:t>
      </w:r>
      <w:proofErr w:type="spellEnd"/>
      <w:r w:rsidR="000274A7">
        <w:t xml:space="preserve"> handle</w:t>
      </w:r>
      <w:r w:rsidR="000274A7">
        <w:rPr>
          <w:rFonts w:hint="eastAsia"/>
          <w:lang w:eastAsia="zh-CN"/>
        </w:rPr>
        <w:t>s</w:t>
      </w:r>
      <w:r w:rsidR="009C78F0" w:rsidRPr="00985785">
        <w:t xml:space="preserve"> the contents of the HTML tag. The project first</w:t>
      </w:r>
      <w:r w:rsidR="00E97FBB">
        <w:t>ly</w:t>
      </w:r>
      <w:r w:rsidR="009C78F0" w:rsidRPr="00985785">
        <w:t xml:space="preserve"> use</w:t>
      </w:r>
      <w:r w:rsidR="00E97FBB">
        <w:t>d</w:t>
      </w:r>
      <w:r w:rsidR="009C78F0" w:rsidRPr="00985785">
        <w:t xml:space="preserve"> regular expressions to filter numbers and process special symbols such as ‘.’, ‘+’ and ‘-’, and then use</w:t>
      </w:r>
      <w:r w:rsidR="00E97FBB">
        <w:t>d</w:t>
      </w:r>
      <w:r w:rsidR="009C78F0" w:rsidRPr="00985785">
        <w:t xml:space="preserve"> the segmentation method to split the content into separate independent words and convert</w:t>
      </w:r>
      <w:r w:rsidR="00E97FBB">
        <w:t>ed</w:t>
      </w:r>
      <w:r w:rsidR="009C78F0" w:rsidRPr="00985785">
        <w:t xml:space="preserve"> them to lowercase. </w:t>
      </w:r>
    </w:p>
    <w:p w14:paraId="7A03A5E9" w14:textId="1054C536" w:rsidR="009C78F0" w:rsidRPr="00985785" w:rsidRDefault="009C78F0" w:rsidP="009C78F0">
      <w:r w:rsidRPr="00985785">
        <w:t xml:space="preserve">The project originally wanted to convert plural nouns into singular nouns after getting the independent single words. However, the ASCII encoded special spaces </w:t>
      </w:r>
      <w:r w:rsidR="006E6D25" w:rsidRPr="00985785">
        <w:t>such as ‘</w:t>
      </w:r>
      <w:r w:rsidR="006E6D25" w:rsidRPr="00985785">
        <w:rPr>
          <w:color w:val="000000" w:themeColor="text1"/>
        </w:rPr>
        <w:t>\xc2\xa0</w:t>
      </w:r>
      <w:r w:rsidR="006E6D25" w:rsidRPr="00985785">
        <w:t>’</w:t>
      </w:r>
      <w:r w:rsidR="006E6D25">
        <w:t xml:space="preserve"> </w:t>
      </w:r>
      <w:r w:rsidRPr="00985785">
        <w:t>appear</w:t>
      </w:r>
      <w:r w:rsidR="00C81B63">
        <w:rPr>
          <w:rFonts w:hint="eastAsia"/>
          <w:lang w:eastAsia="zh-CN"/>
        </w:rPr>
        <w:t>ed</w:t>
      </w:r>
      <w:r w:rsidRPr="00985785">
        <w:t xml:space="preserve"> in some of independent single words and the regular expressions </w:t>
      </w:r>
      <w:r w:rsidR="00C81B63">
        <w:rPr>
          <w:rFonts w:hint="eastAsia"/>
          <w:lang w:eastAsia="zh-CN"/>
        </w:rPr>
        <w:t>could</w:t>
      </w:r>
      <w:r w:rsidR="00C81B63">
        <w:rPr>
          <w:lang w:eastAsia="zh-CN"/>
        </w:rPr>
        <w:t xml:space="preserve"> </w:t>
      </w:r>
      <w:r w:rsidR="00C81B63">
        <w:rPr>
          <w:rFonts w:hint="eastAsia"/>
          <w:lang w:eastAsia="zh-CN"/>
        </w:rPr>
        <w:t>not</w:t>
      </w:r>
      <w:r w:rsidRPr="00985785">
        <w:t xml:space="preserve"> recognize them. The reason for </w:t>
      </w:r>
      <w:r w:rsidR="00627104">
        <w:rPr>
          <w:rFonts w:hint="eastAsia"/>
          <w:lang w:eastAsia="zh-CN"/>
        </w:rPr>
        <w:t>appearing</w:t>
      </w:r>
      <w:r w:rsidR="00627104">
        <w:rPr>
          <w:lang w:eastAsia="zh-CN"/>
        </w:rPr>
        <w:t xml:space="preserve"> </w:t>
      </w:r>
      <w:r w:rsidRPr="00985785">
        <w:t xml:space="preserve">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w:t>
      </w:r>
      <w:r w:rsidR="00F60AC6">
        <w:rPr>
          <w:rFonts w:hint="eastAsia"/>
          <w:lang w:eastAsia="zh-CN"/>
        </w:rPr>
        <w:t>found</w:t>
      </w:r>
      <w:r w:rsidR="00F60AC6">
        <w:rPr>
          <w:lang w:eastAsia="zh-CN"/>
        </w:rPr>
        <w:t xml:space="preserve"> </w:t>
      </w:r>
      <w:r w:rsidRPr="00985785">
        <w:t>that these words with special spaces only display</w:t>
      </w:r>
      <w:r w:rsidR="00F60AC6">
        <w:rPr>
          <w:rFonts w:hint="eastAsia"/>
          <w:lang w:eastAsia="zh-CN"/>
        </w:rPr>
        <w:t>ed</w:t>
      </w:r>
      <w:r w:rsidRPr="00985785">
        <w:t xml:space="preserve"> the ASCII code of the special space after added to the list. Thus, the</w:t>
      </w:r>
      <w:r w:rsidR="00586750">
        <w:t xml:space="preserve"> project first </w:t>
      </w:r>
      <w:r w:rsidR="00586750">
        <w:rPr>
          <w:rFonts w:hint="eastAsia"/>
          <w:lang w:eastAsia="zh-CN"/>
        </w:rPr>
        <w:t>added</w:t>
      </w:r>
      <w:r w:rsidRPr="00985785">
        <w:t xml:space="preserve"> all the results of </w:t>
      </w:r>
      <w:proofErr w:type="spellStart"/>
      <w:r w:rsidRPr="00985785">
        <w:t>HTMLParser</w:t>
      </w:r>
      <w:proofErr w:type="spellEnd"/>
      <w:r w:rsidRPr="00985785">
        <w:t xml:space="preserve"> to the output list. Each</w:t>
      </w:r>
      <w:r w:rsidR="00ED2FB5">
        <w:t xml:space="preserve"> row of the output list include</w:t>
      </w:r>
      <w:r w:rsidR="00ED2FB5">
        <w:rPr>
          <w:rFonts w:hint="eastAsia"/>
          <w:lang w:eastAsia="zh-CN"/>
        </w:rPr>
        <w:t>d</w:t>
      </w:r>
      <w:r w:rsidRPr="00985785">
        <w:t xml:space="preserve"> shop Id, independent single word (may contain special spaces) and the shop coordinates. Next, the project convert</w:t>
      </w:r>
      <w:r w:rsidR="00A33C35">
        <w:rPr>
          <w:rFonts w:hint="eastAsia"/>
          <w:lang w:eastAsia="zh-CN"/>
        </w:rPr>
        <w:t>ed</w:t>
      </w:r>
      <w:r w:rsidRPr="00985785">
        <w:t xml:space="preserve"> output array to string, and the ASCII code of special spaces existed as </w:t>
      </w:r>
      <w:r w:rsidR="00F17706">
        <w:t>ASCII characters</w:t>
      </w:r>
      <w:r w:rsidRPr="00985785">
        <w:t>, and then the project use</w:t>
      </w:r>
      <w:r w:rsidR="00A33C35">
        <w:rPr>
          <w:rFonts w:hint="eastAsia"/>
          <w:lang w:eastAsia="zh-CN"/>
        </w:rPr>
        <w:t>d</w:t>
      </w:r>
      <w:r w:rsidRPr="00985785">
        <w:t xml:space="preserve"> the regular expression to filter </w:t>
      </w:r>
      <w:r w:rsidR="00F25AF9">
        <w:t>these characters</w:t>
      </w:r>
      <w:r w:rsidRPr="00985785">
        <w:t>. After filtering the specia</w:t>
      </w:r>
      <w:r w:rsidR="00A33C35">
        <w:t>l spaces, the project reconvert</w:t>
      </w:r>
      <w:r w:rsidR="00A33C35">
        <w:rPr>
          <w:rFonts w:hint="eastAsia"/>
          <w:lang w:eastAsia="zh-CN"/>
        </w:rPr>
        <w:t>ed</w:t>
      </w:r>
      <w:r w:rsidRPr="00985785">
        <w:t xml:space="preserve"> the string of the output list to a list and used as the output of the Map script.</w:t>
      </w:r>
    </w:p>
    <w:p w14:paraId="7900CFA1" w14:textId="6DBA9248" w:rsidR="009C78F0" w:rsidRPr="00985785" w:rsidRDefault="009C78F0" w:rsidP="009C78F0">
      <w:r w:rsidRPr="00985785">
        <w:t xml:space="preserve">Before the Reduce script processing the output data of the Map script, the Unix </w:t>
      </w:r>
      <w:proofErr w:type="gramStart"/>
      <w:r w:rsidRPr="009C78F0">
        <w:rPr>
          <w:i/>
        </w:rPr>
        <w:t>sort(</w:t>
      </w:r>
      <w:proofErr w:type="gramEnd"/>
      <w:r w:rsidRPr="009C78F0">
        <w:rPr>
          <w:i/>
        </w:rPr>
        <w:t>)</w:t>
      </w:r>
      <w:r w:rsidRPr="00985785">
        <w:t xml:space="preserve"> method </w:t>
      </w:r>
      <w:r w:rsidR="00B07F0B">
        <w:t xml:space="preserve">was used </w:t>
      </w:r>
      <w:r w:rsidRPr="00985785">
        <w:t>to sort the independent single word column of the output list of the Map script. This reduce</w:t>
      </w:r>
      <w:r w:rsidR="00A735F7">
        <w:t>d</w:t>
      </w:r>
      <w:r w:rsidRPr="00985785">
        <w:t xml:space="preserv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t>
      </w:r>
      <w:r w:rsidR="00456D36">
        <w:t>was</w:t>
      </w:r>
      <w:r w:rsidRPr="00985785">
        <w:t xml:space="preserve"> only allowed to appear once in one shop. That means in terms of same words with the same shop id which is one of the output value of Map script, only one set of coordinates </w:t>
      </w:r>
      <w:r w:rsidR="00456D36">
        <w:t>could</w:t>
      </w:r>
      <w:r w:rsidRPr="00985785">
        <w:t xml:space="preserve"> be added to the word coordinates collection. The reason for this is because the coordinates of the word added to the collection can represent the coordinates of all the same words in a shop.</w:t>
      </w:r>
    </w:p>
    <w:p w14:paraId="1356B11C" w14:textId="3CB65350" w:rsidR="009C78F0" w:rsidRDefault="009C78F0" w:rsidP="009C78F0">
      <w:r w:rsidRPr="00985785">
        <w:t>The output of the Reduce script is a CSV format file which each row is an independent single word with its coordinates collection</w:t>
      </w:r>
      <w:r w:rsidR="00E1123C">
        <w:rPr>
          <w:lang w:eastAsia="zh-CN"/>
        </w:rPr>
        <w:t xml:space="preserve"> as Fig. 7 shows</w:t>
      </w:r>
      <w:r w:rsidRPr="00985785">
        <w:t xml:space="preserve">. As a result, this file can be </w:t>
      </w:r>
      <w:r w:rsidRPr="00985785">
        <w:lastRenderedPageBreak/>
        <w:t>used for calculating the central point of each word’s distribution and the data cleaning procedure has finished.</w:t>
      </w:r>
    </w:p>
    <w:p w14:paraId="39A6FE5A" w14:textId="0CD71196" w:rsidR="00305892" w:rsidRDefault="00B91A0B" w:rsidP="009C78F0">
      <w:pPr>
        <w:rPr>
          <w:lang w:val="en-US"/>
        </w:rPr>
      </w:pPr>
      <w:r>
        <w:rPr>
          <w:noProof/>
          <w:lang w:val="en-US"/>
        </w:rPr>
        <w:drawing>
          <wp:inline distT="0" distB="0" distL="0" distR="0" wp14:anchorId="31CA6A41" wp14:editId="0E8D9D84">
            <wp:extent cx="5258435" cy="33362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8-21 01.31.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435" cy="3336290"/>
                    </a:xfrm>
                    <a:prstGeom prst="rect">
                      <a:avLst/>
                    </a:prstGeom>
                  </pic:spPr>
                </pic:pic>
              </a:graphicData>
            </a:graphic>
          </wp:inline>
        </w:drawing>
      </w:r>
    </w:p>
    <w:p w14:paraId="74096C39" w14:textId="65370436" w:rsidR="00305892" w:rsidRPr="00305892" w:rsidRDefault="00305892" w:rsidP="00305892">
      <w:pPr>
        <w:jc w:val="center"/>
        <w:rPr>
          <w:lang w:val="en-US"/>
        </w:rPr>
      </w:pPr>
      <w:r>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7</w:t>
      </w:r>
      <w:r w:rsidRPr="001C24CE">
        <w:rPr>
          <w:b/>
        </w:rPr>
        <w:fldChar w:fldCharType="end"/>
      </w:r>
      <w:r>
        <w:rPr>
          <w:b/>
        </w:rPr>
        <w:t xml:space="preserve">: The result of </w:t>
      </w:r>
      <w:r w:rsidRPr="0010788E">
        <w:rPr>
          <w:b/>
          <w:lang w:eastAsia="zh-CN"/>
        </w:rPr>
        <w:t>Reduce script</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71FF8776" w14:textId="3B46BA85" w:rsidR="002D7062" w:rsidRPr="00D513FF" w:rsidRDefault="009C78F0" w:rsidP="009C78F0">
      <w:pPr>
        <w:rPr>
          <w:color w:val="000000" w:themeColor="text1"/>
          <w:lang w:eastAsia="zh-CN"/>
        </w:rPr>
      </w:pPr>
      <w:r w:rsidRPr="00985785">
        <w:t xml:space="preserve">In iteration one, the data visualisation of this project </w:t>
      </w:r>
      <w:r w:rsidR="00DC088B">
        <w:t>was</w:t>
      </w:r>
      <w:r w:rsidRPr="00985785">
        <w:t xml:space="preserve"> divided into two parts. One of them </w:t>
      </w:r>
      <w:r w:rsidR="00DC088B">
        <w:t>was</w:t>
      </w:r>
      <w:r w:rsidRPr="00985785">
        <w:t xml:space="preserve"> geographic maps data visualisation, and another </w:t>
      </w:r>
      <w:r w:rsidR="00DC088B">
        <w:t>was</w:t>
      </w:r>
      <w:r w:rsidRPr="00985785">
        <w:t xml:space="preserve"> trend of the number of shops which contain a specific word increasing with distance (meter) from the</w:t>
      </w:r>
      <w:r w:rsidR="00DC088B">
        <w:t xml:space="preserve"> centre point. </w:t>
      </w:r>
      <w:r w:rsidR="002126B5">
        <w:t>The project wanted</w:t>
      </w:r>
      <w:r w:rsidR="002126B5" w:rsidRPr="00985785">
        <w:t xml:space="preserve"> to find the features of regional words through the results of these </w:t>
      </w:r>
      <w:r w:rsidR="002126B5">
        <w:t>two kinds of data visualisation results</w:t>
      </w:r>
      <w:r w:rsidR="002126B5" w:rsidRPr="00985785">
        <w:t>.</w:t>
      </w:r>
      <w:r w:rsidR="002126B5">
        <w:t xml:space="preserve"> </w:t>
      </w:r>
      <w:r w:rsidR="009B66EE" w:rsidRPr="00985785">
        <w:t>In terms of the geogra</w:t>
      </w:r>
      <w:r w:rsidR="009B66EE">
        <w:t>phic maps, the project considered</w:t>
      </w:r>
      <w:r w:rsidR="009B66EE" w:rsidRPr="00985785">
        <w:t xml:space="preserve"> this to be the most intuitive way to see if a word is a regional word.</w:t>
      </w:r>
      <w:r w:rsidR="009B66EE">
        <w:t xml:space="preserve"> The reason why the project wanted</w:t>
      </w:r>
      <w:r w:rsidR="009B66EE" w:rsidRPr="00985785">
        <w:t xml:space="preserve"> to visualise the trend </w:t>
      </w:r>
      <w:r w:rsidR="009B66EE">
        <w:t>was</w:t>
      </w:r>
      <w:r w:rsidR="009B66EE" w:rsidRPr="00985785">
        <w:t xml:space="preserve"> that trend graph </w:t>
      </w:r>
      <w:r w:rsidR="009B66EE">
        <w:t>was</w:t>
      </w:r>
      <w:r w:rsidR="009B66EE" w:rsidRPr="00985785">
        <w:t xml:space="preserve"> a conjecture of the project for the distribution trend of words with regional features.</w:t>
      </w:r>
      <w:r w:rsidR="002D7062">
        <w:t xml:space="preserve">  </w:t>
      </w:r>
      <w:r w:rsidR="003E5A1E">
        <w:t xml:space="preserve">The Fig. 8 and Fig. 9 </w:t>
      </w:r>
      <w:r w:rsidR="00D513FF">
        <w:t>are the project’</w:t>
      </w:r>
      <w:r w:rsidR="003E5A1E" w:rsidRPr="003E5A1E">
        <w:t xml:space="preserve">s </w:t>
      </w:r>
      <w:r w:rsidR="003E5A1E">
        <w:rPr>
          <w:rFonts w:hint="eastAsia"/>
          <w:lang w:eastAsia="zh-CN"/>
        </w:rPr>
        <w:t>conjecture</w:t>
      </w:r>
      <w:r w:rsidR="003E5A1E" w:rsidRPr="003E5A1E">
        <w:t xml:space="preserve"> maps for regional </w:t>
      </w:r>
      <w:r w:rsidR="003E5A1E">
        <w:rPr>
          <w:rFonts w:hint="eastAsia"/>
          <w:lang w:eastAsia="zh-CN"/>
        </w:rPr>
        <w:t>words</w:t>
      </w:r>
      <w:r w:rsidR="003E5A1E" w:rsidRPr="003E5A1E">
        <w:t xml:space="preserve"> and </w:t>
      </w:r>
      <w:r w:rsidR="003E5A1E">
        <w:rPr>
          <w:rFonts w:hint="eastAsia"/>
          <w:lang w:eastAsia="zh-CN"/>
        </w:rPr>
        <w:t>non</w:t>
      </w:r>
      <w:r w:rsidR="003E5A1E">
        <w:rPr>
          <w:lang w:eastAsia="zh-CN"/>
        </w:rPr>
        <w:t>-regional</w:t>
      </w:r>
      <w:r w:rsidR="003E5A1E" w:rsidRPr="003E5A1E">
        <w:t xml:space="preserve"> </w:t>
      </w:r>
      <w:r w:rsidR="003E5A1E">
        <w:rPr>
          <w:rFonts w:hint="eastAsia"/>
          <w:lang w:eastAsia="zh-CN"/>
        </w:rPr>
        <w:t>words</w:t>
      </w:r>
      <w:r w:rsidR="003E5A1E" w:rsidRPr="003E5A1E">
        <w:t>.</w:t>
      </w:r>
      <w:r w:rsidR="00A96A3B">
        <w:t xml:space="preserve"> </w:t>
      </w:r>
      <w:r w:rsidR="00A96A3B">
        <w:rPr>
          <w:rFonts w:hint="eastAsia"/>
          <w:lang w:eastAsia="zh-CN"/>
        </w:rPr>
        <w:t>The</w:t>
      </w:r>
      <w:r w:rsidR="00A96A3B">
        <w:rPr>
          <w:lang w:eastAsia="zh-CN"/>
        </w:rPr>
        <w:t xml:space="preserve"> </w:t>
      </w:r>
      <w:r w:rsidR="00A96A3B">
        <w:rPr>
          <w:rFonts w:hint="eastAsia"/>
          <w:lang w:eastAsia="zh-CN"/>
        </w:rPr>
        <w:t>b</w:t>
      </w:r>
      <w:r w:rsidR="00A96A3B" w:rsidRPr="00A96A3B">
        <w:t>lack arrow indicates the distance from the cent</w:t>
      </w:r>
      <w:r w:rsidR="00A96A3B">
        <w:rPr>
          <w:rFonts w:hint="eastAsia"/>
          <w:lang w:eastAsia="zh-CN"/>
        </w:rPr>
        <w:t>ral</w:t>
      </w:r>
      <w:r w:rsidR="00A96A3B" w:rsidRPr="00A96A3B">
        <w:t xml:space="preserve"> point</w:t>
      </w:r>
      <w:r w:rsidR="00076460">
        <w:rPr>
          <w:lang w:eastAsia="zh-CN"/>
        </w:rPr>
        <w:t xml:space="preserve">. </w:t>
      </w:r>
      <w:r w:rsidR="00076460" w:rsidRPr="00076460">
        <w:rPr>
          <w:lang w:eastAsia="zh-CN"/>
        </w:rPr>
        <w:t>The circle</w:t>
      </w:r>
      <w:r w:rsidR="00076460">
        <w:rPr>
          <w:rFonts w:hint="eastAsia"/>
          <w:lang w:eastAsia="zh-CN"/>
        </w:rPr>
        <w:t>s</w:t>
      </w:r>
      <w:r w:rsidR="00076460">
        <w:rPr>
          <w:lang w:eastAsia="zh-CN"/>
        </w:rPr>
        <w:t xml:space="preserve"> indicate</w:t>
      </w:r>
      <w:r w:rsidR="00076460" w:rsidRPr="00076460">
        <w:rPr>
          <w:lang w:eastAsia="zh-CN"/>
        </w:rPr>
        <w:t xml:space="preserve"> the distribution </w:t>
      </w:r>
      <w:r w:rsidR="00076460">
        <w:rPr>
          <w:rFonts w:hint="eastAsia"/>
          <w:lang w:eastAsia="zh-CN"/>
        </w:rPr>
        <w:t>range</w:t>
      </w:r>
      <w:r w:rsidR="008536B5">
        <w:rPr>
          <w:lang w:eastAsia="zh-CN"/>
        </w:rPr>
        <w:t>s</w:t>
      </w:r>
      <w:r w:rsidR="00076460">
        <w:rPr>
          <w:lang w:eastAsia="zh-CN"/>
        </w:rPr>
        <w:t xml:space="preserve"> </w:t>
      </w:r>
      <w:r w:rsidR="00076460" w:rsidRPr="00076460">
        <w:rPr>
          <w:lang w:eastAsia="zh-CN"/>
        </w:rPr>
        <w:t>of the word as the distance from the cent</w:t>
      </w:r>
      <w:r w:rsidR="00076460">
        <w:rPr>
          <w:rFonts w:hint="eastAsia"/>
          <w:lang w:eastAsia="zh-CN"/>
        </w:rPr>
        <w:t>ral</w:t>
      </w:r>
      <w:r w:rsidR="00076460" w:rsidRPr="00076460">
        <w:rPr>
          <w:lang w:eastAsia="zh-CN"/>
        </w:rPr>
        <w:t xml:space="preserve"> point increases</w:t>
      </w:r>
      <w:r w:rsidR="00456212">
        <w:rPr>
          <w:lang w:eastAsia="zh-CN"/>
        </w:rPr>
        <w:t>.</w:t>
      </w:r>
      <w:r w:rsidR="000E1203">
        <w:rPr>
          <w:lang w:eastAsia="zh-CN"/>
        </w:rPr>
        <w:t xml:space="preserve"> The red circles in these two graphs have same size.</w:t>
      </w:r>
      <w:r w:rsidR="009374A8">
        <w:rPr>
          <w:lang w:eastAsia="zh-CN"/>
        </w:rPr>
        <w:t xml:space="preserve"> The blue pointer represents the cities</w:t>
      </w:r>
      <w:r w:rsidR="009374A8" w:rsidRPr="009374A8">
        <w:rPr>
          <w:lang w:eastAsia="zh-CN"/>
        </w:rPr>
        <w:t xml:space="preserve"> of </w:t>
      </w:r>
      <w:r w:rsidR="009374A8">
        <w:rPr>
          <w:rFonts w:hint="eastAsia"/>
          <w:lang w:eastAsia="zh-CN"/>
        </w:rPr>
        <w:t>words</w:t>
      </w:r>
      <w:r w:rsidR="009374A8" w:rsidRPr="009374A8">
        <w:rPr>
          <w:lang w:eastAsia="zh-CN"/>
        </w:rPr>
        <w:t xml:space="preserve"> distribution</w:t>
      </w:r>
      <w:r w:rsidR="009374A8">
        <w:rPr>
          <w:lang w:eastAsia="zh-CN"/>
        </w:rPr>
        <w:t xml:space="preserve"> and in each city, </w:t>
      </w:r>
      <w:r w:rsidR="009374A8">
        <w:rPr>
          <w:rFonts w:hint="eastAsia"/>
          <w:lang w:eastAsia="zh-CN"/>
        </w:rPr>
        <w:t>word</w:t>
      </w:r>
      <w:r w:rsidR="009374A8">
        <w:rPr>
          <w:lang w:eastAsia="zh-CN"/>
        </w:rPr>
        <w:t>s</w:t>
      </w:r>
      <w:r w:rsidR="009374A8" w:rsidRPr="009374A8">
        <w:rPr>
          <w:lang w:eastAsia="zh-CN"/>
        </w:rPr>
        <w:t xml:space="preserve"> may be distributed in many </w:t>
      </w:r>
      <w:r w:rsidR="009374A8">
        <w:rPr>
          <w:rFonts w:hint="eastAsia"/>
          <w:lang w:eastAsia="zh-CN"/>
        </w:rPr>
        <w:t>shops</w:t>
      </w:r>
      <w:r w:rsidR="009374A8">
        <w:rPr>
          <w:lang w:eastAsia="zh-CN"/>
        </w:rPr>
        <w:t>.</w:t>
      </w:r>
      <w:r w:rsidR="002126B5">
        <w:rPr>
          <w:rFonts w:hint="eastAsia"/>
          <w:lang w:eastAsia="zh-CN"/>
        </w:rPr>
        <w:t xml:space="preserve"> </w:t>
      </w:r>
      <w:r w:rsidR="009374A8">
        <w:rPr>
          <w:lang w:eastAsia="zh-CN"/>
        </w:rPr>
        <w:t>The project thought that the regional words might be clustered together close to their centroid. Thus,</w:t>
      </w:r>
      <w:r w:rsidR="009374A8">
        <w:rPr>
          <w:rFonts w:hint="eastAsia"/>
          <w:lang w:eastAsia="zh-CN"/>
        </w:rPr>
        <w:t xml:space="preserve"> i</w:t>
      </w:r>
      <w:r w:rsidR="009374A8" w:rsidRPr="00985785">
        <w:t xml:space="preserve">f a word is a regional word, as the distance from the central point becomes larger, the number of shops will increase to a certain value and then no longer grow. Besides, when the distance from the central point begins to increase, the number of shops of regional words </w:t>
      </w:r>
      <w:r w:rsidR="009374A8">
        <w:t>may</w:t>
      </w:r>
      <w:r w:rsidR="009374A8" w:rsidRPr="00985785">
        <w:t xml:space="preserve"> increase rapidly, and as the distance increases to a certain distance, the growth of the number of shops will</w:t>
      </w:r>
      <w:r w:rsidR="009374A8">
        <w:t xml:space="preserve"> slow down.</w:t>
      </w:r>
      <w:r w:rsidR="009374A8" w:rsidRPr="00985785">
        <w:t xml:space="preserve"> </w:t>
      </w:r>
      <w:r w:rsidR="00EB6D73">
        <w:t xml:space="preserve">However, if a word is a non-regional word, </w:t>
      </w:r>
      <w:r w:rsidR="00FB2291">
        <w:rPr>
          <w:rFonts w:hint="eastAsia"/>
          <w:lang w:eastAsia="zh-CN"/>
        </w:rPr>
        <w:t>a</w:t>
      </w:r>
      <w:r w:rsidR="00FB2291" w:rsidRPr="00FB2291">
        <w:t xml:space="preserve">s the distance increases, the number of </w:t>
      </w:r>
      <w:r w:rsidR="00FB2291">
        <w:rPr>
          <w:rFonts w:hint="eastAsia"/>
          <w:lang w:eastAsia="zh-CN"/>
        </w:rPr>
        <w:t>shop</w:t>
      </w:r>
      <w:r w:rsidR="00FB2291" w:rsidRPr="00FB2291">
        <w:t xml:space="preserve"> will continue to increase until the distance increases to a </w:t>
      </w:r>
      <w:r w:rsidR="00264491" w:rsidRPr="00264491">
        <w:t xml:space="preserve">great </w:t>
      </w:r>
      <w:r w:rsidR="00FB2291" w:rsidRPr="00FB2291">
        <w:t>distance</w:t>
      </w:r>
      <w:r w:rsidR="00FB2291">
        <w:t>.</w:t>
      </w:r>
      <w:r w:rsidR="00BF0B67">
        <w:t xml:space="preserve"> </w:t>
      </w:r>
      <w:r w:rsidR="00BF0B67">
        <w:rPr>
          <w:rFonts w:hint="eastAsia"/>
          <w:lang w:eastAsia="zh-CN"/>
        </w:rPr>
        <w:t>Further</w:t>
      </w:r>
      <w:r w:rsidR="00BF0B67">
        <w:rPr>
          <w:lang w:eastAsia="zh-CN"/>
        </w:rPr>
        <w:t xml:space="preserve">, </w:t>
      </w:r>
      <w:r w:rsidR="00264491" w:rsidRPr="00264491">
        <w:rPr>
          <w:lang w:eastAsia="zh-CN"/>
        </w:rPr>
        <w:t xml:space="preserve">when the distance </w:t>
      </w:r>
      <w:r w:rsidR="00503B71">
        <w:rPr>
          <w:lang w:eastAsia="zh-CN"/>
        </w:rPr>
        <w:t>has</w:t>
      </w:r>
      <w:r w:rsidR="00264491" w:rsidRPr="00264491">
        <w:rPr>
          <w:lang w:eastAsia="zh-CN"/>
        </w:rPr>
        <w:t xml:space="preserve"> not increase</w:t>
      </w:r>
      <w:r w:rsidR="00503B71">
        <w:rPr>
          <w:rFonts w:hint="eastAsia"/>
          <w:lang w:eastAsia="zh-CN"/>
        </w:rPr>
        <w:t>d</w:t>
      </w:r>
      <w:r w:rsidR="00264491" w:rsidRPr="00264491">
        <w:rPr>
          <w:lang w:eastAsia="zh-CN"/>
        </w:rPr>
        <w:t xml:space="preserve"> much</w:t>
      </w:r>
      <w:r w:rsidR="00503B71">
        <w:rPr>
          <w:lang w:eastAsia="zh-CN"/>
        </w:rPr>
        <w:t xml:space="preserve"> (</w:t>
      </w:r>
      <w:r w:rsidR="00CA329D">
        <w:rPr>
          <w:lang w:eastAsia="zh-CN"/>
        </w:rPr>
        <w:t xml:space="preserve">e.g. </w:t>
      </w:r>
      <w:r w:rsidR="00CA329D">
        <w:rPr>
          <w:rFonts w:hint="eastAsia"/>
          <w:lang w:eastAsia="zh-CN"/>
        </w:rPr>
        <w:t>o</w:t>
      </w:r>
      <w:r w:rsidR="00CA329D" w:rsidRPr="00CA329D">
        <w:rPr>
          <w:lang w:eastAsia="zh-CN"/>
        </w:rPr>
        <w:t>ne-third of the distance of the arrow in Figure 9</w:t>
      </w:r>
      <w:r w:rsidR="00503B71">
        <w:rPr>
          <w:rFonts w:hint="eastAsia"/>
          <w:lang w:eastAsia="zh-CN"/>
        </w:rPr>
        <w:t>)</w:t>
      </w:r>
      <w:r w:rsidR="00264491" w:rsidRPr="00264491">
        <w:rPr>
          <w:lang w:eastAsia="zh-CN"/>
        </w:rPr>
        <w:t xml:space="preserve">, the number of </w:t>
      </w:r>
      <w:r w:rsidR="00503B71">
        <w:rPr>
          <w:rFonts w:hint="eastAsia"/>
          <w:lang w:eastAsia="zh-CN"/>
        </w:rPr>
        <w:t>shops</w:t>
      </w:r>
      <w:r w:rsidR="002F2E7F">
        <w:rPr>
          <w:lang w:eastAsia="zh-CN"/>
        </w:rPr>
        <w:t xml:space="preserve"> of non-regional words</w:t>
      </w:r>
      <w:r w:rsidR="00264491" w:rsidRPr="00264491">
        <w:rPr>
          <w:lang w:eastAsia="zh-CN"/>
        </w:rPr>
        <w:t xml:space="preserve"> </w:t>
      </w:r>
      <w:r w:rsidR="00503B71">
        <w:rPr>
          <w:rFonts w:hint="eastAsia"/>
          <w:lang w:eastAsia="zh-CN"/>
        </w:rPr>
        <w:lastRenderedPageBreak/>
        <w:t>would</w:t>
      </w:r>
      <w:r w:rsidR="00264491" w:rsidRPr="00264491">
        <w:rPr>
          <w:lang w:eastAsia="zh-CN"/>
        </w:rPr>
        <w:t xml:space="preserve"> not</w:t>
      </w:r>
      <w:r w:rsidR="00264491">
        <w:rPr>
          <w:lang w:eastAsia="zh-CN"/>
        </w:rPr>
        <w:t xml:space="preserve"> increase to </w:t>
      </w:r>
      <w:r w:rsidR="00503B71" w:rsidRPr="00503B71">
        <w:rPr>
          <w:lang w:eastAsia="zh-CN"/>
        </w:rPr>
        <w:t>a lot</w:t>
      </w:r>
      <w:r w:rsidR="00503B71">
        <w:rPr>
          <w:lang w:eastAsia="zh-CN"/>
        </w:rPr>
        <w:t xml:space="preserve"> </w:t>
      </w:r>
      <w:r w:rsidR="00503B71" w:rsidRPr="00503B71">
        <w:rPr>
          <w:lang w:eastAsia="zh-CN"/>
        </w:rPr>
        <w:t>relative to the total</w:t>
      </w:r>
      <w:r w:rsidR="00503B71">
        <w:rPr>
          <w:lang w:eastAsia="zh-CN"/>
        </w:rPr>
        <w:t xml:space="preserve"> </w:t>
      </w:r>
      <w:r w:rsidR="00503B71">
        <w:rPr>
          <w:rFonts w:hint="eastAsia"/>
          <w:lang w:eastAsia="zh-CN"/>
        </w:rPr>
        <w:t>shop number</w:t>
      </w:r>
      <w:r w:rsidR="00264491" w:rsidRPr="00264491">
        <w:rPr>
          <w:lang w:eastAsia="zh-CN"/>
        </w:rPr>
        <w:t xml:space="preserve">. </w:t>
      </w:r>
      <w:r w:rsidR="00D513FF">
        <w:rPr>
          <w:lang w:eastAsia="zh-CN"/>
        </w:rPr>
        <w:t xml:space="preserve">As a consequence, </w:t>
      </w:r>
      <w:r w:rsidR="00D513FF">
        <w:rPr>
          <w:color w:val="000000" w:themeColor="text1"/>
        </w:rPr>
        <w:t>t</w:t>
      </w:r>
      <w:r w:rsidR="00D513FF" w:rsidRPr="00D513FF">
        <w:rPr>
          <w:color w:val="000000" w:themeColor="text1"/>
        </w:rPr>
        <w:t>he project believed that</w:t>
      </w:r>
      <w:r w:rsidR="00D513FF" w:rsidRPr="00D513FF">
        <w:rPr>
          <w:color w:val="000000" w:themeColor="text1"/>
        </w:rPr>
        <w:t xml:space="preserve"> </w:t>
      </w:r>
      <w:r w:rsidR="00D513FF" w:rsidRPr="00D513FF">
        <w:rPr>
          <w:color w:val="000000" w:themeColor="text1"/>
        </w:rPr>
        <w:t>‘</w:t>
      </w:r>
      <w:r w:rsidR="00D513FF" w:rsidRPr="00D513FF">
        <w:rPr>
          <w:bCs/>
          <w:color w:val="000000" w:themeColor="text1"/>
        </w:rPr>
        <w:t xml:space="preserve">ratio’ </w:t>
      </w:r>
      <w:r w:rsidR="00A03BA6">
        <w:rPr>
          <w:bCs/>
          <w:color w:val="000000" w:themeColor="text1"/>
        </w:rPr>
        <w:t xml:space="preserve">which means </w:t>
      </w:r>
      <w:r w:rsidR="00D513FF" w:rsidRPr="00D513FF">
        <w:rPr>
          <w:bCs/>
          <w:color w:val="000000" w:themeColor="text1"/>
        </w:rPr>
        <w:t xml:space="preserve">the number of shops whose distance is less than </w:t>
      </w:r>
      <w:r w:rsidR="004E2DCA">
        <w:rPr>
          <w:bCs/>
          <w:color w:val="000000" w:themeColor="text1"/>
        </w:rPr>
        <w:t xml:space="preserve">a </w:t>
      </w:r>
      <w:r w:rsidR="00D513FF" w:rsidRPr="00D513FF">
        <w:rPr>
          <w:bCs/>
          <w:color w:val="000000" w:themeColor="text1"/>
        </w:rPr>
        <w:t xml:space="preserve">specific </w:t>
      </w:r>
      <w:r w:rsidR="00687A45">
        <w:rPr>
          <w:bCs/>
          <w:color w:val="000000" w:themeColor="text1"/>
        </w:rPr>
        <w:t>distance</w:t>
      </w:r>
      <w:r w:rsidR="008B6906">
        <w:rPr>
          <w:bCs/>
          <w:color w:val="000000" w:themeColor="text1"/>
        </w:rPr>
        <w:t xml:space="preserve"> </w:t>
      </w:r>
      <w:r w:rsidR="008B6906">
        <w:rPr>
          <w:rFonts w:hint="eastAsia"/>
          <w:bCs/>
          <w:color w:val="000000" w:themeColor="text1"/>
        </w:rPr>
        <w:t>(</w:t>
      </w:r>
      <w:r w:rsidR="008B6906">
        <w:rPr>
          <w:rFonts w:hint="eastAsia"/>
          <w:bCs/>
          <w:color w:val="000000" w:themeColor="text1"/>
          <w:lang w:eastAsia="zh-CN"/>
        </w:rPr>
        <w:t>r</w:t>
      </w:r>
      <w:r w:rsidR="008B6906" w:rsidRPr="008B6906">
        <w:rPr>
          <w:bCs/>
          <w:color w:val="000000" w:themeColor="text1"/>
        </w:rPr>
        <w:t>adius of the red circle</w:t>
      </w:r>
      <w:r w:rsidR="008B6906">
        <w:rPr>
          <w:bCs/>
          <w:color w:val="000000" w:themeColor="text1"/>
        </w:rPr>
        <w:t xml:space="preserve"> </w:t>
      </w:r>
      <w:r w:rsidR="008B6906">
        <w:rPr>
          <w:rFonts w:hint="eastAsia"/>
          <w:bCs/>
          <w:color w:val="000000" w:themeColor="text1"/>
          <w:lang w:eastAsia="zh-CN"/>
        </w:rPr>
        <w:t>in</w:t>
      </w:r>
      <w:r w:rsidR="008B6906">
        <w:rPr>
          <w:bCs/>
          <w:color w:val="000000" w:themeColor="text1"/>
          <w:lang w:eastAsia="zh-CN"/>
        </w:rPr>
        <w:t xml:space="preserve"> </w:t>
      </w:r>
      <w:r w:rsidR="008B6906">
        <w:rPr>
          <w:rFonts w:hint="eastAsia"/>
          <w:bCs/>
          <w:color w:val="000000" w:themeColor="text1"/>
          <w:lang w:eastAsia="zh-CN"/>
        </w:rPr>
        <w:t>Fig</w:t>
      </w:r>
      <w:r w:rsidR="008B6906">
        <w:rPr>
          <w:bCs/>
          <w:color w:val="000000" w:themeColor="text1"/>
          <w:lang w:eastAsia="zh-CN"/>
        </w:rPr>
        <w:t>. 8 and Fig. 9</w:t>
      </w:r>
      <w:r w:rsidR="008B6906">
        <w:rPr>
          <w:rFonts w:hint="eastAsia"/>
          <w:bCs/>
          <w:color w:val="000000" w:themeColor="text1"/>
        </w:rPr>
        <w:t>)</w:t>
      </w:r>
      <w:r w:rsidR="00D513FF" w:rsidRPr="00D513FF">
        <w:rPr>
          <w:bCs/>
          <w:color w:val="000000" w:themeColor="text1"/>
        </w:rPr>
        <w:t xml:space="preserve"> from the central point </w:t>
      </w:r>
      <w:r w:rsidR="00D513FF" w:rsidRPr="00D513FF">
        <w:rPr>
          <w:rFonts w:hint="eastAsia"/>
          <w:bCs/>
          <w:color w:val="000000" w:themeColor="text1"/>
          <w:lang w:eastAsia="zh-CN"/>
        </w:rPr>
        <w:t>divided</w:t>
      </w:r>
      <w:r w:rsidR="00D513FF" w:rsidRPr="00D513FF">
        <w:rPr>
          <w:bCs/>
          <w:color w:val="000000" w:themeColor="text1"/>
          <w:lang w:eastAsia="zh-CN"/>
        </w:rPr>
        <w:t xml:space="preserve"> </w:t>
      </w:r>
      <w:r w:rsidR="00D513FF" w:rsidRPr="00D513FF">
        <w:rPr>
          <w:rFonts w:hint="eastAsia"/>
          <w:bCs/>
          <w:color w:val="000000" w:themeColor="text1"/>
          <w:lang w:eastAsia="zh-CN"/>
        </w:rPr>
        <w:t>by</w:t>
      </w:r>
      <w:r w:rsidR="00D513FF" w:rsidRPr="00D513FF">
        <w:rPr>
          <w:bCs/>
          <w:color w:val="000000" w:themeColor="text1"/>
          <w:lang w:eastAsia="zh-CN"/>
        </w:rPr>
        <w:t xml:space="preserve"> </w:t>
      </w:r>
      <w:r w:rsidR="00D513FF" w:rsidRPr="00D513FF">
        <w:rPr>
          <w:bCs/>
          <w:color w:val="000000" w:themeColor="text1"/>
        </w:rPr>
        <w:t>total shop number</w:t>
      </w:r>
      <w:r w:rsidR="00D513FF" w:rsidRPr="00D513FF">
        <w:rPr>
          <w:bCs/>
          <w:color w:val="000000" w:themeColor="text1"/>
        </w:rPr>
        <w:t xml:space="preserve"> </w:t>
      </w:r>
      <w:r w:rsidR="00D513FF" w:rsidRPr="00D513FF">
        <w:rPr>
          <w:color w:val="000000" w:themeColor="text1"/>
        </w:rPr>
        <w:t>could be considered as a feature of regional word</w:t>
      </w:r>
      <w:r w:rsidR="00D513FF" w:rsidRPr="00D513FF">
        <w:rPr>
          <w:bCs/>
          <w:color w:val="000000" w:themeColor="text1"/>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4490"/>
      </w:tblGrid>
      <w:tr w:rsidR="002912DD" w14:paraId="65825FC6" w14:textId="77777777" w:rsidTr="00F618BD">
        <w:tc>
          <w:tcPr>
            <w:tcW w:w="4135" w:type="dxa"/>
          </w:tcPr>
          <w:p w14:paraId="05EF0E6F" w14:textId="1588D140" w:rsidR="00DD7BCF" w:rsidRDefault="008B6906" w:rsidP="009C78F0">
            <w:pPr>
              <w:rPr>
                <w:rFonts w:hint="eastAsia"/>
                <w:lang w:eastAsia="zh-CN"/>
              </w:rPr>
            </w:pPr>
            <w:r>
              <w:rPr>
                <w:rFonts w:hint="eastAsia"/>
                <w:noProof/>
                <w:lang w:eastAsia="zh-CN"/>
              </w:rPr>
              <w:drawing>
                <wp:inline distT="0" distB="0" distL="0" distR="0" wp14:anchorId="3CD03AA6" wp14:editId="1FA51795">
                  <wp:extent cx="2326740" cy="2996299"/>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8-08-22 19.07.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8992" cy="3012077"/>
                          </a:xfrm>
                          <a:prstGeom prst="rect">
                            <a:avLst/>
                          </a:prstGeom>
                        </pic:spPr>
                      </pic:pic>
                    </a:graphicData>
                  </a:graphic>
                </wp:inline>
              </w:drawing>
            </w:r>
          </w:p>
        </w:tc>
        <w:tc>
          <w:tcPr>
            <w:tcW w:w="4136" w:type="dxa"/>
          </w:tcPr>
          <w:p w14:paraId="3F095EB0" w14:textId="1974AF0D" w:rsidR="00DD7BCF" w:rsidRDefault="002912DD" w:rsidP="009C78F0">
            <w:pPr>
              <w:rPr>
                <w:rFonts w:hint="eastAsia"/>
                <w:lang w:eastAsia="zh-CN"/>
              </w:rPr>
            </w:pPr>
            <w:r>
              <w:rPr>
                <w:rFonts w:hint="eastAsia"/>
                <w:noProof/>
                <w:lang w:eastAsia="zh-CN"/>
              </w:rPr>
              <w:drawing>
                <wp:inline distT="0" distB="0" distL="0" distR="0" wp14:anchorId="2C6C488F" wp14:editId="01628B3C">
                  <wp:extent cx="2780064" cy="307784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8-08-22 19.06.0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6363" cy="3095890"/>
                          </a:xfrm>
                          <a:prstGeom prst="rect">
                            <a:avLst/>
                          </a:prstGeom>
                        </pic:spPr>
                      </pic:pic>
                    </a:graphicData>
                  </a:graphic>
                </wp:inline>
              </w:drawing>
            </w:r>
          </w:p>
        </w:tc>
      </w:tr>
      <w:tr w:rsidR="002912DD" w14:paraId="7191927C" w14:textId="77777777" w:rsidTr="00F618BD">
        <w:tc>
          <w:tcPr>
            <w:tcW w:w="4135" w:type="dxa"/>
          </w:tcPr>
          <w:p w14:paraId="55A126F7" w14:textId="7513878C" w:rsidR="00DD7BCF" w:rsidRPr="00F618BD" w:rsidRDefault="00F618BD" w:rsidP="009C78F0">
            <w:pPr>
              <w:rPr>
                <w:rFonts w:hint="eastAsia"/>
                <w:b/>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sidRPr="00F618BD">
              <w:rPr>
                <w:b/>
                <w:noProof/>
              </w:rPr>
              <w:t>8</w:t>
            </w:r>
            <w:r w:rsidRPr="00F618BD">
              <w:rPr>
                <w:b/>
              </w:rPr>
              <w:fldChar w:fldCharType="end"/>
            </w:r>
            <w:r w:rsidRPr="00F618BD">
              <w:rPr>
                <w:rFonts w:hint="eastAsia"/>
                <w:b/>
                <w:lang w:eastAsia="zh-CN"/>
              </w:rPr>
              <w:t>:</w:t>
            </w:r>
            <w:r w:rsidRPr="00F618BD">
              <w:rPr>
                <w:b/>
                <w:lang w:eastAsia="zh-CN"/>
              </w:rPr>
              <w:t xml:space="preserve"> Conjecture map of regional distribution words</w:t>
            </w:r>
          </w:p>
        </w:tc>
        <w:tc>
          <w:tcPr>
            <w:tcW w:w="4136" w:type="dxa"/>
          </w:tcPr>
          <w:p w14:paraId="2260AB1F" w14:textId="74E21D94" w:rsidR="00DD7BCF" w:rsidRDefault="00F618BD" w:rsidP="009C78F0">
            <w:pPr>
              <w:rPr>
                <w:rFonts w:hint="eastAsia"/>
                <w:lang w:eastAsia="zh-CN"/>
              </w:rPr>
            </w:pPr>
            <w:r w:rsidRPr="00F618BD">
              <w:rPr>
                <w:rFonts w:hint="eastAsia"/>
                <w:b/>
                <w:lang w:eastAsia="zh-CN"/>
              </w:rPr>
              <w:t xml:space="preserve">Figure </w:t>
            </w:r>
            <w:r w:rsidRPr="00F618BD">
              <w:rPr>
                <w:b/>
              </w:rPr>
              <w:fldChar w:fldCharType="begin"/>
            </w:r>
            <w:r w:rsidRPr="00F618BD">
              <w:rPr>
                <w:b/>
              </w:rPr>
              <w:instrText xml:space="preserve"> SEQ Figure \* ARABIC </w:instrText>
            </w:r>
            <w:r w:rsidRPr="00F618BD">
              <w:rPr>
                <w:b/>
              </w:rPr>
              <w:fldChar w:fldCharType="separate"/>
            </w:r>
            <w:r>
              <w:rPr>
                <w:b/>
                <w:noProof/>
              </w:rPr>
              <w:t>9</w:t>
            </w:r>
            <w:r w:rsidRPr="00F618BD">
              <w:rPr>
                <w:b/>
              </w:rPr>
              <w:fldChar w:fldCharType="end"/>
            </w:r>
            <w:r w:rsidRPr="00F618BD">
              <w:rPr>
                <w:rFonts w:hint="eastAsia"/>
                <w:b/>
                <w:lang w:eastAsia="zh-CN"/>
              </w:rPr>
              <w:t>:</w:t>
            </w:r>
            <w:r w:rsidRPr="00F618BD">
              <w:rPr>
                <w:b/>
                <w:lang w:eastAsia="zh-CN"/>
              </w:rPr>
              <w:t xml:space="preserve"> Conjecture map of </w:t>
            </w:r>
            <w:r>
              <w:rPr>
                <w:rFonts w:hint="eastAsia"/>
                <w:b/>
                <w:lang w:eastAsia="zh-CN"/>
              </w:rPr>
              <w:t>non</w:t>
            </w:r>
            <w:r>
              <w:rPr>
                <w:b/>
                <w:lang w:eastAsia="zh-CN"/>
              </w:rPr>
              <w:t>-</w:t>
            </w:r>
            <w:r w:rsidRPr="00F618BD">
              <w:rPr>
                <w:b/>
                <w:lang w:eastAsia="zh-CN"/>
              </w:rPr>
              <w:t>regional distribution words</w:t>
            </w:r>
          </w:p>
        </w:tc>
      </w:tr>
    </w:tbl>
    <w:p w14:paraId="3B5BB439" w14:textId="59616E2A" w:rsidR="00A6315B" w:rsidRDefault="009C78F0" w:rsidP="009C78F0">
      <w:r w:rsidRPr="00985785">
        <w:t>Before visualising the geographic maps, firstly, the central point of a word distribution</w:t>
      </w:r>
      <w:r w:rsidR="00DC088B">
        <w:t xml:space="preserve"> was </w:t>
      </w:r>
      <w:r w:rsidR="00DC088B" w:rsidRPr="00985785">
        <w:t>calculate</w:t>
      </w:r>
      <w:r w:rsidR="00DC088B">
        <w:t>d</w:t>
      </w:r>
      <w:r w:rsidRPr="00985785">
        <w:t xml:space="preserve"> </w:t>
      </w:r>
      <w:r w:rsidR="00DC088B">
        <w:t xml:space="preserve">by </w:t>
      </w:r>
      <w:r w:rsidR="00DC088B" w:rsidRPr="00985785">
        <w:t xml:space="preserve">the project </w:t>
      </w:r>
      <w:r w:rsidRPr="00985785">
        <w:t>based on the coordinates set results of the word. Secondly, the radius of the word distribution</w:t>
      </w:r>
      <w:r w:rsidR="00DC088B">
        <w:t xml:space="preserve"> was calculated</w:t>
      </w:r>
      <w:r w:rsidRPr="00985785">
        <w:t xml:space="preserve">. The method of calculating the radius </w:t>
      </w:r>
      <w:r w:rsidR="00DC088B">
        <w:t>is</w:t>
      </w:r>
      <w:r w:rsidRPr="00985785">
        <w:t xml:space="preserve"> calculating the distance between all word’s coordinates from the centre point and find the largest distance as the radius. The distance between the central point and each coordinate point </w:t>
      </w:r>
      <w:r w:rsidR="00DC088B">
        <w:t>was</w:t>
      </w:r>
      <w:r w:rsidRPr="00985785">
        <w:t xml:space="preserve"> derived from the Euclidean distance, because the </w:t>
      </w:r>
      <w:proofErr w:type="spellStart"/>
      <w:r w:rsidRPr="00985785">
        <w:t>Basemap</w:t>
      </w:r>
      <w:proofErr w:type="spellEnd"/>
      <w:r w:rsidRPr="00985785">
        <w:t xml:space="preserve"> has converted the Earth's sphere into a plane. Next, the number of shops in the city </w:t>
      </w:r>
      <w:r w:rsidR="008D7CCF">
        <w:t>which</w:t>
      </w:r>
      <w:r w:rsidRPr="00985785">
        <w:t xml:space="preserve"> contain the word </w:t>
      </w:r>
      <w:r w:rsidR="00CE458F">
        <w:t xml:space="preserve">was calculated by the project </w:t>
      </w:r>
      <w:r w:rsidRPr="00985785">
        <w:t xml:space="preserve">and </w:t>
      </w:r>
      <w:r w:rsidR="002D4A22">
        <w:t xml:space="preserve">then </w:t>
      </w:r>
      <w:r w:rsidRPr="00985785">
        <w:t>the proportion of those shops in the total number of shops in the city</w:t>
      </w:r>
      <w:r w:rsidR="005C22F8">
        <w:t xml:space="preserve"> was calculated</w:t>
      </w:r>
      <w:r w:rsidRPr="00985785">
        <w:t xml:space="preserve">. By this way, the geographic map </w:t>
      </w:r>
      <w:r w:rsidR="008D7CCF">
        <w:t>could</w:t>
      </w:r>
      <w:r w:rsidRPr="00985785">
        <w:t xml:space="preserve"> not only show the distribution of the word but also show the uneven distribution of the number of shops in each city. This can help users better understand the details of word distribution. </w:t>
      </w:r>
    </w:p>
    <w:p w14:paraId="6E82C85D" w14:textId="0C221F11" w:rsidR="00826C28" w:rsidRDefault="009C78F0" w:rsidP="009C78F0">
      <w:pPr>
        <w:rPr>
          <w:lang w:eastAsia="zh-CN"/>
        </w:rPr>
      </w:pPr>
      <w:r w:rsidRPr="00985785">
        <w:t xml:space="preserve">However, there </w:t>
      </w:r>
      <w:r w:rsidR="008D7CCF">
        <w:t>is</w:t>
      </w:r>
      <w:r w:rsidRPr="00985785">
        <w:t xml:space="preserve"> a problem that some outliers which means few shops are far from the central point will have huge impact on the above parameters, especially on the radius that the radius will become very large because it covers all the shops.</w:t>
      </w:r>
      <w:r w:rsidR="00574F4C">
        <w:t xml:space="preserve"> For </w:t>
      </w:r>
      <w:r w:rsidR="00433693">
        <w:t xml:space="preserve">example, </w:t>
      </w:r>
      <w:r w:rsidR="00835576">
        <w:rPr>
          <w:rFonts w:hint="eastAsia"/>
          <w:lang w:eastAsia="zh-CN"/>
        </w:rPr>
        <w:t>i</w:t>
      </w:r>
      <w:r w:rsidR="00835576" w:rsidRPr="00835576">
        <w:t xml:space="preserve">f a </w:t>
      </w:r>
      <w:r w:rsidR="00835576">
        <w:rPr>
          <w:rFonts w:hint="eastAsia"/>
          <w:lang w:eastAsia="zh-CN"/>
        </w:rPr>
        <w:t>word</w:t>
      </w:r>
      <w:r w:rsidR="00835576" w:rsidRPr="00835576">
        <w:t xml:space="preserve"> is distributed in the north of </w:t>
      </w:r>
      <w:r w:rsidR="00835576">
        <w:rPr>
          <w:rFonts w:hint="eastAsia"/>
          <w:lang w:eastAsia="zh-CN"/>
        </w:rPr>
        <w:t>the</w:t>
      </w:r>
      <w:r w:rsidR="00835576">
        <w:rPr>
          <w:lang w:eastAsia="zh-CN"/>
        </w:rPr>
        <w:t xml:space="preserve"> </w:t>
      </w:r>
      <w:r w:rsidR="00835576">
        <w:rPr>
          <w:rFonts w:hint="eastAsia"/>
          <w:lang w:eastAsia="zh-CN"/>
        </w:rPr>
        <w:t>UK</w:t>
      </w:r>
      <w:r w:rsidR="00835576" w:rsidRPr="00835576">
        <w:rPr>
          <w:rFonts w:hint="eastAsia"/>
          <w:lang w:eastAsia="zh-CN"/>
        </w:rPr>
        <w:t>,</w:t>
      </w:r>
      <w:r w:rsidR="00835576" w:rsidRPr="00835576">
        <w:t xml:space="preserve"> but there </w:t>
      </w:r>
      <w:r w:rsidR="00CB3AE4">
        <w:t>are</w:t>
      </w:r>
      <w:r w:rsidR="00835576" w:rsidRPr="00835576">
        <w:t xml:space="preserve"> </w:t>
      </w:r>
      <w:r w:rsidR="003D1FD3">
        <w:t>one or two</w:t>
      </w:r>
      <w:r w:rsidR="00835576" w:rsidRPr="00835576">
        <w:t xml:space="preserve"> </w:t>
      </w:r>
      <w:r w:rsidR="00835576">
        <w:rPr>
          <w:rFonts w:hint="eastAsia"/>
          <w:lang w:eastAsia="zh-CN"/>
        </w:rPr>
        <w:t>shop</w:t>
      </w:r>
      <w:r w:rsidR="003D1FD3">
        <w:rPr>
          <w:lang w:eastAsia="zh-CN"/>
        </w:rPr>
        <w:t>s</w:t>
      </w:r>
      <w:r w:rsidR="00835576" w:rsidRPr="00835576">
        <w:t xml:space="preserve"> located in the southernmost part of the UK, the </w:t>
      </w:r>
      <w:r w:rsidR="00835576">
        <w:rPr>
          <w:rFonts w:hint="eastAsia"/>
          <w:lang w:eastAsia="zh-CN"/>
        </w:rPr>
        <w:t>central</w:t>
      </w:r>
      <w:r w:rsidR="00262222">
        <w:t xml:space="preserve"> point </w:t>
      </w:r>
      <w:r w:rsidR="00835576">
        <w:t>will be shifted south</w:t>
      </w:r>
      <w:r w:rsidR="00835576">
        <w:rPr>
          <w:lang w:eastAsia="zh-CN"/>
        </w:rPr>
        <w:t>. Besides,</w:t>
      </w:r>
      <w:r w:rsidR="00835576" w:rsidRPr="00835576">
        <w:t xml:space="preserve"> </w:t>
      </w:r>
      <w:r w:rsidR="00835576">
        <w:t>t</w:t>
      </w:r>
      <w:r w:rsidR="00835576" w:rsidRPr="00835576">
        <w:t xml:space="preserve">he geographical map </w:t>
      </w:r>
      <w:r w:rsidR="00835576">
        <w:t>visualisation</w:t>
      </w:r>
      <w:r w:rsidR="00835576" w:rsidRPr="00835576">
        <w:t xml:space="preserve"> </w:t>
      </w:r>
      <w:r w:rsidR="00835576" w:rsidRPr="00835576">
        <w:t>results</w:t>
      </w:r>
      <w:r w:rsidR="00835576">
        <w:t xml:space="preserve"> of that word</w:t>
      </w:r>
      <w:r w:rsidR="00835576" w:rsidRPr="00835576">
        <w:t xml:space="preserve"> will </w:t>
      </w:r>
      <w:r w:rsidR="00835576">
        <w:t xml:space="preserve">have a large distribution range, because it contains </w:t>
      </w:r>
      <w:r w:rsidR="003D1FD3" w:rsidRPr="00835576">
        <w:t>the southernmost</w:t>
      </w:r>
      <w:r w:rsidR="00835576">
        <w:t xml:space="preserve"> shops</w:t>
      </w:r>
      <w:r w:rsidR="003D1FD3">
        <w:t xml:space="preserve"> of that word</w:t>
      </w:r>
      <w:r w:rsidR="001A769F">
        <w:rPr>
          <w:lang w:eastAsia="zh-CN"/>
        </w:rPr>
        <w:t>.</w:t>
      </w:r>
      <w:r w:rsidR="00826C28">
        <w:rPr>
          <w:lang w:eastAsia="zh-CN"/>
        </w:rPr>
        <w:t xml:space="preserve"> </w:t>
      </w:r>
      <w:r w:rsidR="00AB2EBE" w:rsidRPr="00AB2EBE">
        <w:rPr>
          <w:lang w:eastAsia="zh-CN"/>
        </w:rPr>
        <w:t xml:space="preserve">This will cause inconvenience to the developer to observe the </w:t>
      </w:r>
      <w:r w:rsidR="00AB2EBE">
        <w:rPr>
          <w:rFonts w:hint="eastAsia"/>
          <w:lang w:eastAsia="zh-CN"/>
        </w:rPr>
        <w:t>word</w:t>
      </w:r>
      <w:r w:rsidR="00AB2EBE">
        <w:rPr>
          <w:lang w:eastAsia="zh-CN"/>
        </w:rPr>
        <w:t xml:space="preserve"> distribution range </w:t>
      </w:r>
      <w:r w:rsidR="00AB2EBE">
        <w:rPr>
          <w:rFonts w:hint="eastAsia"/>
          <w:lang w:eastAsia="zh-CN"/>
        </w:rPr>
        <w:t>and</w:t>
      </w:r>
      <w:r w:rsidR="00AB2EBE" w:rsidRPr="00AB2EBE">
        <w:rPr>
          <w:lang w:eastAsia="zh-CN"/>
        </w:rPr>
        <w:t xml:space="preserve"> affect the </w:t>
      </w:r>
      <w:r w:rsidR="00385832">
        <w:rPr>
          <w:rFonts w:hint="eastAsia"/>
          <w:lang w:eastAsia="zh-CN"/>
        </w:rPr>
        <w:t>exploration</w:t>
      </w:r>
      <w:r w:rsidR="00AB2EBE" w:rsidRPr="00AB2EBE">
        <w:rPr>
          <w:lang w:eastAsia="zh-CN"/>
        </w:rPr>
        <w:t xml:space="preserve"> for </w:t>
      </w:r>
      <w:r w:rsidR="00AB2EBE">
        <w:rPr>
          <w:rFonts w:hint="eastAsia"/>
          <w:lang w:eastAsia="zh-CN"/>
        </w:rPr>
        <w:t>features</w:t>
      </w:r>
      <w:r w:rsidR="00AB2EBE" w:rsidRPr="00AB2EBE">
        <w:rPr>
          <w:lang w:eastAsia="zh-CN"/>
        </w:rPr>
        <w:t>.</w:t>
      </w:r>
      <w:r w:rsidR="00F37FF8">
        <w:rPr>
          <w:lang w:eastAsia="zh-CN"/>
        </w:rPr>
        <w:t xml:space="preserve"> </w:t>
      </w:r>
      <w:r w:rsidR="00F37FF8">
        <w:rPr>
          <w:rFonts w:hint="eastAsia"/>
          <w:lang w:eastAsia="zh-CN"/>
        </w:rPr>
        <w:t>In</w:t>
      </w:r>
      <w:r w:rsidR="00F37FF8">
        <w:rPr>
          <w:lang w:eastAsia="zh-CN"/>
        </w:rPr>
        <w:t xml:space="preserve"> </w:t>
      </w:r>
      <w:r w:rsidR="00F37FF8">
        <w:rPr>
          <w:rFonts w:hint="eastAsia"/>
          <w:lang w:eastAsia="zh-CN"/>
        </w:rPr>
        <w:t>addition</w:t>
      </w:r>
      <w:r w:rsidR="00F37FF8">
        <w:rPr>
          <w:lang w:eastAsia="zh-CN"/>
        </w:rPr>
        <w:t xml:space="preserve">, </w:t>
      </w:r>
      <w:r w:rsidR="00903C4F">
        <w:rPr>
          <w:rFonts w:hint="eastAsia"/>
          <w:lang w:eastAsia="zh-CN"/>
        </w:rPr>
        <w:t>the</w:t>
      </w:r>
      <w:r w:rsidR="00903C4F">
        <w:rPr>
          <w:lang w:eastAsia="zh-CN"/>
        </w:rPr>
        <w:t xml:space="preserve"> </w:t>
      </w:r>
      <w:r w:rsidR="00903C4F">
        <w:rPr>
          <w:rFonts w:hint="eastAsia"/>
          <w:lang w:eastAsia="zh-CN"/>
        </w:rPr>
        <w:t>large</w:t>
      </w:r>
      <w:r w:rsidR="00903C4F">
        <w:rPr>
          <w:lang w:eastAsia="zh-CN"/>
        </w:rPr>
        <w:t xml:space="preserve"> </w:t>
      </w:r>
      <w:r w:rsidR="00903C4F">
        <w:rPr>
          <w:rFonts w:hint="eastAsia"/>
          <w:lang w:eastAsia="zh-CN"/>
        </w:rPr>
        <w:t>d</w:t>
      </w:r>
      <w:r w:rsidR="00903C4F">
        <w:rPr>
          <w:lang w:eastAsia="zh-CN"/>
        </w:rPr>
        <w:t xml:space="preserve">eviations </w:t>
      </w:r>
      <w:r w:rsidR="001175AE">
        <w:rPr>
          <w:rFonts w:hint="eastAsia"/>
          <w:lang w:eastAsia="zh-CN"/>
        </w:rPr>
        <w:t>of</w:t>
      </w:r>
      <w:r w:rsidR="00903C4F">
        <w:rPr>
          <w:lang w:eastAsia="zh-CN"/>
        </w:rPr>
        <w:t xml:space="preserve"> the cent</w:t>
      </w:r>
      <w:r w:rsidR="00903C4F">
        <w:rPr>
          <w:rFonts w:hint="eastAsia"/>
          <w:lang w:eastAsia="zh-CN"/>
        </w:rPr>
        <w:t>ral</w:t>
      </w:r>
      <w:r w:rsidR="00903C4F" w:rsidRPr="00903C4F">
        <w:rPr>
          <w:lang w:eastAsia="zh-CN"/>
        </w:rPr>
        <w:t xml:space="preserve"> point </w:t>
      </w:r>
      <w:r w:rsidR="00385832">
        <w:rPr>
          <w:lang w:eastAsia="zh-CN"/>
        </w:rPr>
        <w:t xml:space="preserve">will lead to deviations </w:t>
      </w:r>
      <w:r w:rsidR="001175AE">
        <w:rPr>
          <w:rFonts w:hint="eastAsia"/>
          <w:lang w:eastAsia="zh-CN"/>
        </w:rPr>
        <w:t>of</w:t>
      </w:r>
      <w:r w:rsidR="00385832">
        <w:rPr>
          <w:lang w:eastAsia="zh-CN"/>
        </w:rPr>
        <w:t xml:space="preserve"> </w:t>
      </w:r>
      <w:r w:rsidR="00385832">
        <w:rPr>
          <w:rFonts w:hint="eastAsia"/>
          <w:lang w:eastAsia="zh-CN"/>
        </w:rPr>
        <w:lastRenderedPageBreak/>
        <w:t>important</w:t>
      </w:r>
      <w:r w:rsidR="00903C4F" w:rsidRPr="00903C4F">
        <w:rPr>
          <w:rFonts w:hint="eastAsia"/>
          <w:lang w:eastAsia="zh-CN"/>
        </w:rPr>
        <w:t xml:space="preserve"> </w:t>
      </w:r>
      <w:r w:rsidR="00903C4F" w:rsidRPr="00903C4F">
        <w:rPr>
          <w:lang w:eastAsia="zh-CN"/>
        </w:rPr>
        <w:t xml:space="preserve">features </w:t>
      </w:r>
      <w:r w:rsidR="00903C4F">
        <w:rPr>
          <w:rFonts w:hint="eastAsia"/>
          <w:lang w:eastAsia="zh-CN"/>
        </w:rPr>
        <w:t>of</w:t>
      </w:r>
      <w:r w:rsidR="00903C4F">
        <w:rPr>
          <w:lang w:eastAsia="zh-CN"/>
        </w:rPr>
        <w:t xml:space="preserve"> </w:t>
      </w:r>
      <w:r w:rsidR="00903C4F">
        <w:rPr>
          <w:rFonts w:hint="eastAsia"/>
          <w:lang w:eastAsia="zh-CN"/>
        </w:rPr>
        <w:t>the</w:t>
      </w:r>
      <w:r w:rsidR="00903C4F">
        <w:rPr>
          <w:lang w:eastAsia="zh-CN"/>
        </w:rPr>
        <w:t xml:space="preserve"> </w:t>
      </w:r>
      <w:r w:rsidR="001175AE">
        <w:rPr>
          <w:rFonts w:hint="eastAsia"/>
          <w:lang w:eastAsia="zh-CN"/>
        </w:rPr>
        <w:t>word</w:t>
      </w:r>
      <w:r w:rsidR="00385832">
        <w:rPr>
          <w:lang w:eastAsia="zh-CN"/>
        </w:rPr>
        <w:t xml:space="preserve">, because </w:t>
      </w:r>
      <w:r w:rsidR="00154DF0">
        <w:rPr>
          <w:rFonts w:hint="eastAsia"/>
          <w:lang w:eastAsia="zh-CN"/>
        </w:rPr>
        <w:t>most</w:t>
      </w:r>
      <w:r w:rsidR="00154DF0">
        <w:rPr>
          <w:lang w:eastAsia="zh-CN"/>
        </w:rPr>
        <w:t xml:space="preserve"> of regional features derived from the central point</w:t>
      </w:r>
      <w:r w:rsidR="00883DDF">
        <w:rPr>
          <w:lang w:eastAsia="zh-CN"/>
        </w:rPr>
        <w:t xml:space="preserve"> (details in 3.2 and 3.3)</w:t>
      </w:r>
      <w:r w:rsidR="00154DF0">
        <w:rPr>
          <w:lang w:eastAsia="zh-CN"/>
        </w:rPr>
        <w:t>.</w:t>
      </w:r>
    </w:p>
    <w:p w14:paraId="5D33708D" w14:textId="74716F77" w:rsidR="009C78F0" w:rsidRPr="006D7A03" w:rsidRDefault="001A769F" w:rsidP="009C78F0">
      <w:r>
        <w:t>I</w:t>
      </w:r>
      <w:r w:rsidR="00433693" w:rsidRPr="00985785">
        <w:t>n</w:t>
      </w:r>
      <w:r w:rsidR="009C78F0" w:rsidRPr="00985785">
        <w:t xml:space="preserve"> order to filter the outlier shops, the project firstly calculate</w:t>
      </w:r>
      <w:r w:rsidR="008D7CCF">
        <w:t>d</w:t>
      </w:r>
      <w:r w:rsidR="009C78F0" w:rsidRPr="00985785">
        <w:t xml:space="preserve"> the central point of shops which contain the word and then sort</w:t>
      </w:r>
      <w:r w:rsidR="00BE36CD">
        <w:t>ed</w:t>
      </w:r>
      <w:r w:rsidR="009C78F0" w:rsidRPr="00985785">
        <w:t xml:space="preserve"> the distances of all shops. Next, </w:t>
      </w:r>
      <w:r w:rsidR="008D7CCF">
        <w:t>the project set</w:t>
      </w:r>
      <w:r w:rsidR="009C78F0" w:rsidRPr="00985785">
        <w:t xml:space="preserve"> a percentage that the project only </w:t>
      </w:r>
      <w:r w:rsidR="008D7CCF">
        <w:t>took</w:t>
      </w:r>
      <w:r w:rsidR="009C78F0" w:rsidRPr="00985785">
        <w:t xml:space="preserve"> a percentage of the shops close</w:t>
      </w:r>
      <w:r w:rsidR="00852716">
        <w:t xml:space="preserve"> to the central point and then</w:t>
      </w:r>
      <w:r w:rsidR="009C78F0" w:rsidRPr="00985785">
        <w:t xml:space="preserve"> recalculate</w:t>
      </w:r>
      <w:r w:rsidR="008D7CCF">
        <w:t>d</w:t>
      </w:r>
      <w:r w:rsidR="009C78F0" w:rsidRPr="00985785">
        <w:t xml:space="preserve"> the central points and other parameters. </w:t>
      </w:r>
      <w:r w:rsidR="00ED30FD" w:rsidRPr="00ED30FD">
        <w:t>The pr</w:t>
      </w:r>
      <w:r w:rsidR="004D0C18">
        <w:t>oject used</w:t>
      </w:r>
      <w:r w:rsidR="00ED30FD" w:rsidRPr="00ED30FD">
        <w:t xml:space="preserve"> </w:t>
      </w:r>
      <w:r w:rsidR="00ED30FD">
        <w:t>‘</w:t>
      </w:r>
      <w:r w:rsidR="00ED30FD" w:rsidRPr="00ED30FD">
        <w:t>haggis</w:t>
      </w:r>
      <w:r w:rsidR="00ED30FD">
        <w:t>’</w:t>
      </w:r>
      <w:r w:rsidR="00ED30FD" w:rsidRPr="00ED30FD">
        <w:t xml:space="preserve"> and </w:t>
      </w:r>
      <w:r w:rsidR="00ED30FD">
        <w:t>‘</w:t>
      </w:r>
      <w:proofErr w:type="spellStart"/>
      <w:r w:rsidR="00ED30FD" w:rsidRPr="00ED30FD">
        <w:t>bru</w:t>
      </w:r>
      <w:proofErr w:type="spellEnd"/>
      <w:r w:rsidR="00ED30FD">
        <w:t>’</w:t>
      </w:r>
      <w:r w:rsidR="00ED30FD" w:rsidRPr="00ED30FD">
        <w:t xml:space="preserve"> as example</w:t>
      </w:r>
      <w:r w:rsidR="00ED30FD">
        <w:rPr>
          <w:rFonts w:hint="eastAsia"/>
          <w:lang w:eastAsia="zh-CN"/>
        </w:rPr>
        <w:t>s</w:t>
      </w:r>
      <w:r w:rsidR="003E2E24">
        <w:rPr>
          <w:lang w:eastAsia="zh-CN"/>
        </w:rPr>
        <w:t xml:space="preserve"> (</w:t>
      </w:r>
      <w:r w:rsidR="00FD0070">
        <w:rPr>
          <w:rFonts w:hint="eastAsia"/>
          <w:lang w:eastAsia="zh-CN"/>
        </w:rPr>
        <w:t>t</w:t>
      </w:r>
      <w:r w:rsidR="00FD0070" w:rsidRPr="00FD0070">
        <w:rPr>
          <w:lang w:eastAsia="zh-CN"/>
        </w:rPr>
        <w:t>he project</w:t>
      </w:r>
      <w:r w:rsidR="00FD0070">
        <w:rPr>
          <w:lang w:eastAsia="zh-CN"/>
        </w:rPr>
        <w:t xml:space="preserve"> </w:t>
      </w:r>
      <w:r w:rsidR="00FD0070">
        <w:rPr>
          <w:rFonts w:hint="eastAsia"/>
          <w:lang w:eastAsia="zh-CN"/>
        </w:rPr>
        <w:t>knew</w:t>
      </w:r>
      <w:r w:rsidR="00FD0070">
        <w:rPr>
          <w:lang w:eastAsia="zh-CN"/>
        </w:rPr>
        <w:t xml:space="preserve"> </w:t>
      </w:r>
      <w:r w:rsidR="00FD0070">
        <w:rPr>
          <w:rFonts w:hint="eastAsia"/>
          <w:lang w:eastAsia="zh-CN"/>
        </w:rPr>
        <w:t>these</w:t>
      </w:r>
      <w:r w:rsidR="00FD0070" w:rsidRPr="00FD0070">
        <w:rPr>
          <w:lang w:eastAsia="zh-CN"/>
        </w:rPr>
        <w:t xml:space="preserve"> two words are regional </w:t>
      </w:r>
      <w:r w:rsidR="00FD0070">
        <w:rPr>
          <w:rFonts w:hint="eastAsia"/>
          <w:lang w:eastAsia="zh-CN"/>
        </w:rPr>
        <w:t>word</w:t>
      </w:r>
      <w:r w:rsidR="00FD0070">
        <w:rPr>
          <w:lang w:eastAsia="zh-CN"/>
        </w:rPr>
        <w:t xml:space="preserve"> </w:t>
      </w:r>
      <w:r w:rsidR="00FD0070" w:rsidRPr="00FD0070">
        <w:rPr>
          <w:lang w:eastAsia="zh-CN"/>
        </w:rPr>
        <w:t>in advance</w:t>
      </w:r>
      <w:r w:rsidR="003E2E24">
        <w:rPr>
          <w:lang w:eastAsia="zh-CN"/>
        </w:rPr>
        <w:t>)</w:t>
      </w:r>
      <w:r w:rsidR="00ED30FD" w:rsidRPr="00ED30FD">
        <w:t xml:space="preserve"> to adjust the </w:t>
      </w:r>
      <w:r w:rsidR="00C3339E">
        <w:rPr>
          <w:rFonts w:hint="eastAsia"/>
          <w:lang w:eastAsia="zh-CN"/>
        </w:rPr>
        <w:t>filtering</w:t>
      </w:r>
      <w:r w:rsidR="00C3339E">
        <w:rPr>
          <w:lang w:eastAsia="zh-CN"/>
        </w:rPr>
        <w:t xml:space="preserve"> </w:t>
      </w:r>
      <w:r w:rsidR="00ED30FD" w:rsidRPr="00ED30FD">
        <w:t xml:space="preserve">percentage to observe changes in the distribution range and finally decides to keep 95% of the </w:t>
      </w:r>
      <w:r w:rsidR="00ED30FD">
        <w:rPr>
          <w:rFonts w:hint="eastAsia"/>
          <w:lang w:eastAsia="zh-CN"/>
        </w:rPr>
        <w:t>shops</w:t>
      </w:r>
      <w:r w:rsidR="00ED30FD" w:rsidRPr="00ED30FD">
        <w:t>.</w:t>
      </w:r>
      <w:r w:rsidR="00743C6C">
        <w:t xml:space="preserve"> </w:t>
      </w:r>
      <w:r w:rsidR="00ED30FD">
        <w:rPr>
          <w:rFonts w:hint="eastAsia"/>
          <w:lang w:eastAsia="zh-CN"/>
        </w:rPr>
        <w:t>T</w:t>
      </w:r>
      <w:r w:rsidR="00E218CE" w:rsidRPr="00985785">
        <w:t xml:space="preserve">he </w:t>
      </w:r>
      <w:r w:rsidR="007C3567">
        <w:rPr>
          <w:rFonts w:hint="eastAsia"/>
          <w:lang w:eastAsia="zh-CN"/>
        </w:rPr>
        <w:t>project</w:t>
      </w:r>
      <w:r w:rsidR="007C3567">
        <w:rPr>
          <w:lang w:eastAsia="zh-CN"/>
        </w:rPr>
        <w:t xml:space="preserve"> </w:t>
      </w:r>
      <w:r w:rsidR="007C3567">
        <w:rPr>
          <w:rFonts w:hint="eastAsia"/>
          <w:lang w:eastAsia="zh-CN"/>
        </w:rPr>
        <w:t>found</w:t>
      </w:r>
      <w:r w:rsidR="00E218CE" w:rsidRPr="00985785">
        <w:t xml:space="preserve"> that selecting 95% </w:t>
      </w:r>
      <w:r w:rsidR="003168F1">
        <w:t xml:space="preserve">shops </w:t>
      </w:r>
      <w:r w:rsidR="00E218CE">
        <w:t xml:space="preserve">could </w:t>
      </w:r>
      <w:r w:rsidR="00E218CE" w:rsidRPr="00985785">
        <w:t>filter out almost</w:t>
      </w:r>
      <w:r w:rsidR="003168F1">
        <w:t xml:space="preserve"> all</w:t>
      </w:r>
      <w:r w:rsidR="00E218CE" w:rsidRPr="00985785">
        <w:t xml:space="preserve"> outliers that have huge impa</w:t>
      </w:r>
      <w:bookmarkStart w:id="12" w:name="_GoBack"/>
      <w:bookmarkEnd w:id="12"/>
      <w:r w:rsidR="00E218CE" w:rsidRPr="00985785">
        <w:t>ct on the results. In addition, this percentage can retain all normal distribution shops</w:t>
      </w:r>
      <w:r w:rsidR="00E218CE">
        <w:t xml:space="preserve"> </w:t>
      </w:r>
      <w:r w:rsidR="00E218CE">
        <w:rPr>
          <w:rFonts w:hint="eastAsia"/>
          <w:lang w:eastAsia="zh-CN"/>
        </w:rPr>
        <w:t>whose</w:t>
      </w:r>
      <w:r w:rsidR="00E218CE">
        <w:t xml:space="preserve"> distance from the cent</w:t>
      </w:r>
      <w:r w:rsidR="00E218CE">
        <w:rPr>
          <w:rFonts w:hint="eastAsia"/>
          <w:lang w:eastAsia="zh-CN"/>
        </w:rPr>
        <w:t>ral</w:t>
      </w:r>
      <w:r w:rsidR="00E218CE" w:rsidRPr="00353B63">
        <w:t xml:space="preserve"> point is within a reasonable range</w:t>
      </w:r>
      <w:r w:rsidR="00E218CE" w:rsidRPr="00985785">
        <w:t>.</w:t>
      </w:r>
      <w:r w:rsidR="00743C6C">
        <w:rPr>
          <w:rFonts w:hint="eastAsia"/>
        </w:rPr>
        <w:t xml:space="preserve"> </w:t>
      </w:r>
      <w:r w:rsidR="009C78F0" w:rsidRPr="00985785">
        <w:t>The Fig. 5 is an example of the distribution of ‘haggis’ which contain 95% shops.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r w:rsidR="00FD0070">
        <w:t xml:space="preserve"> </w:t>
      </w:r>
    </w:p>
    <w:p w14:paraId="7A94F6FF" w14:textId="51D00F44" w:rsidR="00A633E2" w:rsidRPr="00FD0070" w:rsidRDefault="009C78F0" w:rsidP="00A633E2">
      <w:pPr>
        <w:pStyle w:val="2"/>
        <w:rPr>
          <w:rFonts w:cs="Times New Roman"/>
        </w:rPr>
      </w:pPr>
      <w:r w:rsidRPr="009C78F0">
        <w:rPr>
          <w:rFonts w:cs="Times New Roman"/>
        </w:rPr>
        <w:t>Findings</w:t>
      </w:r>
    </w:p>
    <w:p w14:paraId="67625B0C" w14:textId="445DD777" w:rsidR="00FD0070" w:rsidRDefault="00A633E2" w:rsidP="00A633E2">
      <w:r w:rsidRPr="00985785">
        <w:t xml:space="preserve">In iteration one, the project obtained the features of some regional word by comparing the results of pre-known regional words with the results of pre-known </w:t>
      </w:r>
      <w:r w:rsidR="008C1B94">
        <w:t>non-regional</w:t>
      </w:r>
      <w:r w:rsidR="008C1B94" w:rsidRPr="00985785">
        <w:t xml:space="preserve"> </w:t>
      </w:r>
      <w:r w:rsidRPr="00985785">
        <w:t>words.</w:t>
      </w:r>
      <w:r w:rsidR="00AB521D">
        <w:t xml:space="preserve"> </w:t>
      </w:r>
      <w:r w:rsidR="00FD0070" w:rsidRPr="00985785">
        <w:t xml:space="preserve">The following diagrams show geographic map visualisation and the trend visualisation results of regional words and </w:t>
      </w:r>
      <w:r w:rsidR="00FD0070">
        <w:t>non-</w:t>
      </w:r>
      <w:r w:rsidR="00FD0070" w:rsidRPr="003A156F">
        <w:t>regional</w:t>
      </w:r>
      <w:r w:rsidR="00FD0070" w:rsidRPr="00985785">
        <w:t xml:space="preserve"> words.</w:t>
      </w:r>
    </w:p>
    <w:p w14:paraId="31AB1523" w14:textId="3F1D5F1B" w:rsidR="00820D35" w:rsidRDefault="00820D35" w:rsidP="00820D35">
      <w:pPr>
        <w:pStyle w:val="3"/>
        <w:rPr>
          <w:rFonts w:cs="Times New Roman"/>
          <w:szCs w:val="24"/>
        </w:rPr>
      </w:pPr>
      <w:r w:rsidRPr="00820D35">
        <w:rPr>
          <w:rFonts w:cs="Times New Roman"/>
          <w:szCs w:val="24"/>
        </w:rPr>
        <w:t>Regional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113EA4">
        <w:tc>
          <w:tcPr>
            <w:tcW w:w="2984"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87"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113EA4">
        <w:tc>
          <w:tcPr>
            <w:tcW w:w="2984" w:type="dxa"/>
          </w:tcPr>
          <w:p w14:paraId="276B43AB" w14:textId="79232944" w:rsidR="006C509E" w:rsidRPr="00985785" w:rsidRDefault="006C509E" w:rsidP="00484B92">
            <w:pPr>
              <w:jc w:val="center"/>
              <w:rPr>
                <w:b/>
                <w:noProof/>
                <w:sz w:val="26"/>
                <w:szCs w:val="26"/>
              </w:rPr>
            </w:pPr>
            <w:bookmarkStart w:id="13"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13"/>
          </w:p>
        </w:tc>
        <w:tc>
          <w:tcPr>
            <w:tcW w:w="5287" w:type="dxa"/>
          </w:tcPr>
          <w:p w14:paraId="590FC425" w14:textId="4CC1F9E2" w:rsidR="006C509E" w:rsidRPr="00985785" w:rsidRDefault="006C509E" w:rsidP="00484B92">
            <w:pPr>
              <w:jc w:val="center"/>
              <w:rPr>
                <w:b/>
                <w:noProof/>
                <w:sz w:val="26"/>
                <w:szCs w:val="26"/>
              </w:rPr>
            </w:pPr>
            <w:bookmarkStart w:id="14"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14"/>
          </w:p>
        </w:tc>
      </w:tr>
      <w:tr w:rsidR="00950585" w:rsidRPr="00985785" w14:paraId="5910F829" w14:textId="77777777" w:rsidTr="00113EA4">
        <w:tc>
          <w:tcPr>
            <w:tcW w:w="2984" w:type="dxa"/>
          </w:tcPr>
          <w:p w14:paraId="3D5EDB3E" w14:textId="28623F24" w:rsidR="00950585" w:rsidRPr="00113EA4" w:rsidRDefault="00950585" w:rsidP="00484B92">
            <w:pPr>
              <w:jc w:val="center"/>
              <w:rPr>
                <w:noProof/>
              </w:rPr>
            </w:pPr>
            <w:r w:rsidRPr="00113EA4">
              <w:rPr>
                <w:noProof/>
              </w:rPr>
              <w:t>‘ratio’</w:t>
            </w:r>
            <w:r w:rsidRPr="00113EA4">
              <w:rPr>
                <w:noProof/>
              </w:rPr>
              <w:t xml:space="preserve"> of ‘haggis’</w:t>
            </w:r>
            <w:r w:rsidR="00B40C17" w:rsidRPr="00113EA4">
              <w:rPr>
                <w:noProof/>
              </w:rPr>
              <w:t>:</w:t>
            </w:r>
            <w:r w:rsidRPr="00113EA4">
              <w:rPr>
                <w:noProof/>
              </w:rPr>
              <w:t xml:space="preserve"> </w:t>
            </w:r>
          </w:p>
        </w:tc>
        <w:tc>
          <w:tcPr>
            <w:tcW w:w="5287" w:type="dxa"/>
          </w:tcPr>
          <w:p w14:paraId="7B0DBCCD" w14:textId="1B5B2113" w:rsidR="00950585" w:rsidRPr="00113EA4" w:rsidRDefault="00950585" w:rsidP="00484B92">
            <w:pPr>
              <w:jc w:val="center"/>
              <w:rPr>
                <w:noProof/>
              </w:rPr>
            </w:pPr>
            <w:r w:rsidRPr="00113EA4">
              <w:rPr>
                <w:rFonts w:hint="eastAsia"/>
                <w:noProof/>
              </w:rPr>
              <w:t>77%</w:t>
            </w:r>
          </w:p>
        </w:tc>
      </w:tr>
      <w:tr w:rsidR="006C509E" w:rsidRPr="00985785" w14:paraId="6FA10582" w14:textId="77777777" w:rsidTr="00113EA4">
        <w:tc>
          <w:tcPr>
            <w:tcW w:w="2984" w:type="dxa"/>
          </w:tcPr>
          <w:p w14:paraId="7D0680B7" w14:textId="77777777" w:rsidR="006C509E" w:rsidRPr="00985785" w:rsidRDefault="006C509E" w:rsidP="00484B92">
            <w:pPr>
              <w:jc w:val="center"/>
              <w:rPr>
                <w:b/>
              </w:rPr>
            </w:pPr>
            <w:r w:rsidRPr="00985785">
              <w:rPr>
                <w:b/>
                <w:noProof/>
                <w:sz w:val="26"/>
                <w:szCs w:val="26"/>
              </w:rPr>
              <w:lastRenderedPageBreak/>
              <w:drawing>
                <wp:inline distT="0" distB="0" distL="0" distR="0" wp14:anchorId="607DEDA4" wp14:editId="6E6757A1">
                  <wp:extent cx="1792019" cy="1979893"/>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093" cy="2009805"/>
                          </a:xfrm>
                          <a:prstGeom prst="rect">
                            <a:avLst/>
                          </a:prstGeom>
                        </pic:spPr>
                      </pic:pic>
                    </a:graphicData>
                  </a:graphic>
                </wp:inline>
              </w:drawing>
            </w:r>
          </w:p>
        </w:tc>
        <w:tc>
          <w:tcPr>
            <w:tcW w:w="5287"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113EA4">
        <w:tc>
          <w:tcPr>
            <w:tcW w:w="2984" w:type="dxa"/>
          </w:tcPr>
          <w:p w14:paraId="0F5D3FB2" w14:textId="0E70A5C1" w:rsidR="006C509E" w:rsidRPr="00985785" w:rsidRDefault="006C509E" w:rsidP="00484B92">
            <w:pPr>
              <w:jc w:val="center"/>
              <w:rPr>
                <w:b/>
                <w:noProof/>
                <w:sz w:val="26"/>
                <w:szCs w:val="26"/>
              </w:rPr>
            </w:pPr>
            <w:bookmarkStart w:id="15"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w:t>
            </w:r>
            <w:proofErr w:type="spellStart"/>
            <w:r w:rsidRPr="00985785">
              <w:rPr>
                <w:b/>
              </w:rPr>
              <w:t>bru</w:t>
            </w:r>
            <w:proofErr w:type="spellEnd"/>
            <w:r w:rsidRPr="00985785">
              <w:rPr>
                <w:b/>
              </w:rPr>
              <w:t>’ distribution (95%)</w:t>
            </w:r>
            <w:bookmarkEnd w:id="15"/>
          </w:p>
        </w:tc>
        <w:tc>
          <w:tcPr>
            <w:tcW w:w="5287" w:type="dxa"/>
          </w:tcPr>
          <w:p w14:paraId="07613FB2" w14:textId="2F4EA5DC" w:rsidR="006C509E" w:rsidRPr="00985785" w:rsidRDefault="006C509E" w:rsidP="00484B92">
            <w:pPr>
              <w:jc w:val="center"/>
              <w:rPr>
                <w:b/>
              </w:rPr>
            </w:pPr>
            <w:bookmarkStart w:id="16"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w:t>
            </w:r>
            <w:proofErr w:type="spellStart"/>
            <w:r w:rsidRPr="00985785">
              <w:rPr>
                <w:b/>
              </w:rPr>
              <w:t>bru</w:t>
            </w:r>
            <w:proofErr w:type="spellEnd"/>
            <w:r w:rsidRPr="00985785">
              <w:rPr>
                <w:b/>
              </w:rPr>
              <w:t>’ shops varies with distance</w:t>
            </w:r>
            <w:bookmarkEnd w:id="16"/>
          </w:p>
        </w:tc>
      </w:tr>
      <w:tr w:rsidR="00950585" w:rsidRPr="00985785" w14:paraId="1EA1E058" w14:textId="77777777" w:rsidTr="00113EA4">
        <w:tc>
          <w:tcPr>
            <w:tcW w:w="2984" w:type="dxa"/>
          </w:tcPr>
          <w:p w14:paraId="35CC0F1F" w14:textId="60012E83" w:rsidR="00950585" w:rsidRPr="00113EA4" w:rsidRDefault="00950585" w:rsidP="00950585">
            <w:pPr>
              <w:jc w:val="center"/>
            </w:pPr>
            <w:r w:rsidRPr="00113EA4">
              <w:rPr>
                <w:noProof/>
              </w:rPr>
              <w:t>‘ratio’ of ‘</w:t>
            </w:r>
            <w:r w:rsidRPr="00113EA4">
              <w:rPr>
                <w:noProof/>
              </w:rPr>
              <w:t>bru</w:t>
            </w:r>
            <w:r w:rsidRPr="00113EA4">
              <w:rPr>
                <w:noProof/>
              </w:rPr>
              <w:t>’</w:t>
            </w:r>
            <w:r w:rsidR="00B40C17" w:rsidRPr="00113EA4">
              <w:rPr>
                <w:noProof/>
              </w:rPr>
              <w:t>:</w:t>
            </w:r>
            <w:r w:rsidRPr="00113EA4">
              <w:rPr>
                <w:noProof/>
              </w:rPr>
              <w:t xml:space="preserve"> </w:t>
            </w:r>
          </w:p>
        </w:tc>
        <w:tc>
          <w:tcPr>
            <w:tcW w:w="5287" w:type="dxa"/>
          </w:tcPr>
          <w:p w14:paraId="706CF28C" w14:textId="033A0F80" w:rsidR="00950585" w:rsidRPr="00113EA4" w:rsidRDefault="00693F3D" w:rsidP="00950585">
            <w:pPr>
              <w:jc w:val="center"/>
              <w:rPr>
                <w:rFonts w:hint="eastAsia"/>
                <w:lang w:eastAsia="zh-CN"/>
              </w:rPr>
            </w:pPr>
            <w:r w:rsidRPr="00113EA4">
              <w:rPr>
                <w:lang w:eastAsia="zh-CN"/>
              </w:rPr>
              <w:t>75%</w:t>
            </w:r>
          </w:p>
        </w:tc>
      </w:tr>
      <w:tr w:rsidR="00950585" w:rsidRPr="00985785" w14:paraId="6E58E843" w14:textId="77777777" w:rsidTr="00113EA4">
        <w:tc>
          <w:tcPr>
            <w:tcW w:w="2984" w:type="dxa"/>
          </w:tcPr>
          <w:p w14:paraId="6AF8D12B" w14:textId="77777777" w:rsidR="00950585" w:rsidRPr="00985785" w:rsidRDefault="00950585" w:rsidP="00950585">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87" w:type="dxa"/>
          </w:tcPr>
          <w:p w14:paraId="667D41F9" w14:textId="77777777" w:rsidR="00950585" w:rsidRPr="00985785" w:rsidRDefault="00950585" w:rsidP="00950585">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950585" w:rsidRPr="00985785" w14:paraId="5870190B" w14:textId="77777777" w:rsidTr="00113EA4">
        <w:tc>
          <w:tcPr>
            <w:tcW w:w="2984" w:type="dxa"/>
          </w:tcPr>
          <w:p w14:paraId="63D34760" w14:textId="5E0B7B9B" w:rsidR="00950585" w:rsidRPr="00985785" w:rsidRDefault="00950585" w:rsidP="00950585">
            <w:pPr>
              <w:jc w:val="center"/>
              <w:rPr>
                <w:b/>
                <w:noProof/>
              </w:rPr>
            </w:pPr>
            <w:bookmarkStart w:id="17" w:name="_Toc522487871"/>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10</w:t>
            </w:r>
            <w:r w:rsidRPr="001C24CE">
              <w:rPr>
                <w:b/>
              </w:rPr>
              <w:fldChar w:fldCharType="end"/>
            </w:r>
            <w:r w:rsidRPr="00985785">
              <w:rPr>
                <w:b/>
              </w:rPr>
              <w:t>: ‘naan’ distribution (95%)</w:t>
            </w:r>
            <w:bookmarkEnd w:id="17"/>
          </w:p>
        </w:tc>
        <w:tc>
          <w:tcPr>
            <w:tcW w:w="5287" w:type="dxa"/>
          </w:tcPr>
          <w:p w14:paraId="3B662397" w14:textId="3E486D70" w:rsidR="00950585" w:rsidRPr="00985785" w:rsidRDefault="00950585" w:rsidP="00950585">
            <w:pPr>
              <w:jc w:val="center"/>
              <w:rPr>
                <w:b/>
              </w:rPr>
            </w:pPr>
            <w:bookmarkStart w:id="18" w:name="_Toc522487872"/>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11</w:t>
            </w:r>
            <w:r w:rsidRPr="001C24CE">
              <w:rPr>
                <w:b/>
              </w:rPr>
              <w:fldChar w:fldCharType="end"/>
            </w:r>
            <w:r w:rsidRPr="00985785">
              <w:rPr>
                <w:b/>
              </w:rPr>
              <w:t>: The number of ‘naan’ shops varies with distance</w:t>
            </w:r>
            <w:bookmarkEnd w:id="18"/>
          </w:p>
        </w:tc>
      </w:tr>
      <w:tr w:rsidR="004011D9" w:rsidRPr="00985785" w14:paraId="6D051B39" w14:textId="77777777" w:rsidTr="00113EA4">
        <w:tc>
          <w:tcPr>
            <w:tcW w:w="2984" w:type="dxa"/>
          </w:tcPr>
          <w:p w14:paraId="173626F7" w14:textId="6B6B62C1" w:rsidR="004011D9" w:rsidRPr="00113EA4" w:rsidRDefault="00B40C17" w:rsidP="00950585">
            <w:pPr>
              <w:jc w:val="center"/>
              <w:rPr>
                <w:lang w:eastAsia="zh-CN"/>
              </w:rPr>
            </w:pPr>
            <w:r w:rsidRPr="00113EA4">
              <w:rPr>
                <w:noProof/>
              </w:rPr>
              <w:t>‘ratio’ of ‘</w:t>
            </w:r>
            <w:r w:rsidR="006F186D" w:rsidRPr="00113EA4">
              <w:rPr>
                <w:rFonts w:hint="eastAsia"/>
                <w:noProof/>
                <w:lang w:eastAsia="zh-CN"/>
              </w:rPr>
              <w:t>naan</w:t>
            </w:r>
            <w:r w:rsidRPr="00113EA4">
              <w:rPr>
                <w:noProof/>
              </w:rPr>
              <w:t>’</w:t>
            </w:r>
            <w:r w:rsidRPr="00113EA4">
              <w:rPr>
                <w:noProof/>
                <w:lang w:eastAsia="zh-CN"/>
              </w:rPr>
              <w:t>:</w:t>
            </w:r>
          </w:p>
        </w:tc>
        <w:tc>
          <w:tcPr>
            <w:tcW w:w="5287" w:type="dxa"/>
          </w:tcPr>
          <w:p w14:paraId="13819385" w14:textId="68953B3B" w:rsidR="004011D9" w:rsidRPr="00113EA4" w:rsidRDefault="007D5A99" w:rsidP="00950585">
            <w:pPr>
              <w:jc w:val="center"/>
              <w:rPr>
                <w:rFonts w:hint="eastAsia"/>
                <w:lang w:eastAsia="zh-CN"/>
              </w:rPr>
            </w:pPr>
            <w:r w:rsidRPr="00113EA4">
              <w:rPr>
                <w:rFonts w:hint="eastAsia"/>
                <w:lang w:eastAsia="zh-CN"/>
              </w:rPr>
              <w:t>90%</w:t>
            </w:r>
          </w:p>
        </w:tc>
      </w:tr>
      <w:tr w:rsidR="00950585" w:rsidRPr="00985785" w14:paraId="47D4315E" w14:textId="77777777" w:rsidTr="00113EA4">
        <w:tc>
          <w:tcPr>
            <w:tcW w:w="2984" w:type="dxa"/>
          </w:tcPr>
          <w:p w14:paraId="5F7D95E2" w14:textId="77777777" w:rsidR="00950585" w:rsidRPr="00985785" w:rsidRDefault="00950585" w:rsidP="00950585">
            <w:pPr>
              <w:jc w:val="center"/>
              <w:rPr>
                <w:b/>
              </w:rPr>
            </w:pPr>
            <w:r w:rsidRPr="00985785">
              <w:rPr>
                <w:noProof/>
              </w:rPr>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87" w:type="dxa"/>
          </w:tcPr>
          <w:p w14:paraId="6FEBE59A" w14:textId="77777777" w:rsidR="00950585" w:rsidRPr="00985785" w:rsidRDefault="00950585" w:rsidP="00950585">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950585" w:rsidRPr="00985785" w14:paraId="613DF9B3" w14:textId="77777777" w:rsidTr="00113EA4">
        <w:tc>
          <w:tcPr>
            <w:tcW w:w="2984" w:type="dxa"/>
          </w:tcPr>
          <w:p w14:paraId="3276B6B2" w14:textId="36BDDBED" w:rsidR="00950585" w:rsidRPr="00985785" w:rsidRDefault="00950585" w:rsidP="00950585">
            <w:pPr>
              <w:jc w:val="center"/>
              <w:rPr>
                <w:noProof/>
              </w:rPr>
            </w:pPr>
            <w:bookmarkStart w:id="19" w:name="_Toc522487873"/>
            <w:r w:rsidRPr="00985785">
              <w:rPr>
                <w:b/>
              </w:rPr>
              <w:lastRenderedPageBreak/>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12</w:t>
            </w:r>
            <w:r w:rsidRPr="001C24CE">
              <w:rPr>
                <w:b/>
              </w:rPr>
              <w:fldChar w:fldCharType="end"/>
            </w:r>
            <w:r w:rsidRPr="00985785">
              <w:rPr>
                <w:b/>
              </w:rPr>
              <w:t>: ‘roe’ distribution (95%)</w:t>
            </w:r>
            <w:bookmarkEnd w:id="19"/>
          </w:p>
        </w:tc>
        <w:tc>
          <w:tcPr>
            <w:tcW w:w="5287" w:type="dxa"/>
          </w:tcPr>
          <w:p w14:paraId="0F4B9273" w14:textId="0D2C4C86" w:rsidR="00950585" w:rsidRPr="00985785" w:rsidRDefault="00950585" w:rsidP="00950585">
            <w:pPr>
              <w:jc w:val="center"/>
              <w:rPr>
                <w:b/>
              </w:rPr>
            </w:pPr>
            <w:bookmarkStart w:id="20" w:name="_Toc522487874"/>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13</w:t>
            </w:r>
            <w:r w:rsidRPr="001C24CE">
              <w:rPr>
                <w:b/>
              </w:rPr>
              <w:fldChar w:fldCharType="end"/>
            </w:r>
            <w:r w:rsidRPr="00985785">
              <w:rPr>
                <w:b/>
              </w:rPr>
              <w:t>: The number of ‘roe’ shops varies with distance</w:t>
            </w:r>
            <w:bookmarkEnd w:id="20"/>
          </w:p>
        </w:tc>
      </w:tr>
      <w:tr w:rsidR="00716FD9" w:rsidRPr="00985785" w14:paraId="65C19FA9" w14:textId="77777777" w:rsidTr="00113EA4">
        <w:tc>
          <w:tcPr>
            <w:tcW w:w="2984" w:type="dxa"/>
          </w:tcPr>
          <w:p w14:paraId="784850B3" w14:textId="39E8D25F" w:rsidR="00716FD9" w:rsidRPr="00113EA4" w:rsidRDefault="00716FD9" w:rsidP="00950585">
            <w:pPr>
              <w:jc w:val="center"/>
            </w:pPr>
            <w:r w:rsidRPr="00113EA4">
              <w:rPr>
                <w:noProof/>
              </w:rPr>
              <w:t>‘ratio’ of ‘</w:t>
            </w:r>
            <w:r w:rsidRPr="00113EA4">
              <w:rPr>
                <w:rFonts w:hint="eastAsia"/>
                <w:noProof/>
                <w:lang w:eastAsia="zh-CN"/>
              </w:rPr>
              <w:t>roe</w:t>
            </w:r>
            <w:r w:rsidRPr="00113EA4">
              <w:rPr>
                <w:noProof/>
              </w:rPr>
              <w:t>’</w:t>
            </w:r>
            <w:r w:rsidRPr="00113EA4">
              <w:rPr>
                <w:noProof/>
                <w:lang w:eastAsia="zh-CN"/>
              </w:rPr>
              <w:t>:</w:t>
            </w:r>
          </w:p>
        </w:tc>
        <w:tc>
          <w:tcPr>
            <w:tcW w:w="5287" w:type="dxa"/>
          </w:tcPr>
          <w:p w14:paraId="094CE388" w14:textId="652355DE" w:rsidR="00716FD9" w:rsidRPr="00113EA4" w:rsidRDefault="0051435E" w:rsidP="00950585">
            <w:pPr>
              <w:jc w:val="center"/>
              <w:rPr>
                <w:rFonts w:hint="eastAsia"/>
                <w:lang w:eastAsia="zh-CN"/>
              </w:rPr>
            </w:pPr>
            <w:r w:rsidRPr="00113EA4">
              <w:rPr>
                <w:rFonts w:hint="eastAsia"/>
                <w:lang w:eastAsia="zh-CN"/>
              </w:rPr>
              <w:t>65%</w:t>
            </w:r>
          </w:p>
        </w:tc>
      </w:tr>
      <w:tr w:rsidR="00950585" w:rsidRPr="00985785" w14:paraId="377AC316" w14:textId="77777777" w:rsidTr="00113EA4">
        <w:tc>
          <w:tcPr>
            <w:tcW w:w="2984" w:type="dxa"/>
          </w:tcPr>
          <w:p w14:paraId="21A14383" w14:textId="77777777" w:rsidR="00950585" w:rsidRPr="00985785" w:rsidRDefault="00950585" w:rsidP="00950585">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87" w:type="dxa"/>
          </w:tcPr>
          <w:p w14:paraId="42A7B941" w14:textId="77777777" w:rsidR="00950585" w:rsidRPr="00985785" w:rsidRDefault="00950585" w:rsidP="00950585">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950585" w:rsidRPr="00985785" w14:paraId="32A6B085" w14:textId="77777777" w:rsidTr="00113EA4">
        <w:tc>
          <w:tcPr>
            <w:tcW w:w="2984" w:type="dxa"/>
          </w:tcPr>
          <w:p w14:paraId="7B9AFFFA" w14:textId="31D56188" w:rsidR="00950585" w:rsidRPr="00985785" w:rsidRDefault="00950585" w:rsidP="00950585">
            <w:pPr>
              <w:jc w:val="center"/>
              <w:rPr>
                <w:b/>
              </w:rPr>
            </w:pPr>
            <w:bookmarkStart w:id="21" w:name="_Toc522487875"/>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14</w:t>
            </w:r>
            <w:r w:rsidRPr="001C24CE">
              <w:rPr>
                <w:b/>
              </w:rPr>
              <w:fldChar w:fldCharType="end"/>
            </w:r>
            <w:r w:rsidRPr="00985785">
              <w:rPr>
                <w:b/>
              </w:rPr>
              <w:t>: ‘supper’ distribution (95%)</w:t>
            </w:r>
            <w:bookmarkEnd w:id="21"/>
          </w:p>
        </w:tc>
        <w:tc>
          <w:tcPr>
            <w:tcW w:w="5287" w:type="dxa"/>
          </w:tcPr>
          <w:p w14:paraId="045B039F" w14:textId="4DE2D3B8" w:rsidR="00950585" w:rsidRPr="00985785" w:rsidRDefault="00950585" w:rsidP="00950585">
            <w:pPr>
              <w:jc w:val="center"/>
              <w:rPr>
                <w:b/>
              </w:rPr>
            </w:pPr>
            <w:bookmarkStart w:id="22" w:name="_Toc522487876"/>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15</w:t>
            </w:r>
            <w:r w:rsidRPr="001C24CE">
              <w:rPr>
                <w:b/>
              </w:rPr>
              <w:fldChar w:fldCharType="end"/>
            </w:r>
            <w:r w:rsidRPr="00985785">
              <w:rPr>
                <w:b/>
              </w:rPr>
              <w:t>: The number of ‘supper’ shops varies with distance</w:t>
            </w:r>
            <w:bookmarkEnd w:id="22"/>
          </w:p>
        </w:tc>
      </w:tr>
      <w:tr w:rsidR="00357FB3" w:rsidRPr="00985785" w14:paraId="0A6C4B8D" w14:textId="77777777" w:rsidTr="00113EA4">
        <w:tc>
          <w:tcPr>
            <w:tcW w:w="2984" w:type="dxa"/>
          </w:tcPr>
          <w:p w14:paraId="16932B7B" w14:textId="30A57CE2" w:rsidR="00357FB3" w:rsidRPr="00113EA4" w:rsidRDefault="00357FB3" w:rsidP="00950585">
            <w:pPr>
              <w:jc w:val="center"/>
            </w:pPr>
            <w:r w:rsidRPr="00113EA4">
              <w:rPr>
                <w:noProof/>
              </w:rPr>
              <w:t>‘ratio’ of ‘</w:t>
            </w:r>
            <w:r w:rsidRPr="00113EA4">
              <w:t>supper</w:t>
            </w:r>
            <w:r w:rsidRPr="00113EA4">
              <w:rPr>
                <w:noProof/>
              </w:rPr>
              <w:t>’</w:t>
            </w:r>
            <w:r w:rsidRPr="00113EA4">
              <w:rPr>
                <w:noProof/>
                <w:lang w:eastAsia="zh-CN"/>
              </w:rPr>
              <w:t>:</w:t>
            </w:r>
          </w:p>
        </w:tc>
        <w:tc>
          <w:tcPr>
            <w:tcW w:w="5287" w:type="dxa"/>
          </w:tcPr>
          <w:p w14:paraId="26F7C5CF" w14:textId="67B4B5C8" w:rsidR="00357FB3" w:rsidRPr="00113EA4" w:rsidRDefault="00B1316F" w:rsidP="00950585">
            <w:pPr>
              <w:jc w:val="center"/>
              <w:rPr>
                <w:rFonts w:hint="eastAsia"/>
                <w:lang w:eastAsia="zh-CN"/>
              </w:rPr>
            </w:pPr>
            <w:r w:rsidRPr="00113EA4">
              <w:rPr>
                <w:rFonts w:hint="eastAsia"/>
                <w:lang w:eastAsia="zh-CN"/>
              </w:rPr>
              <w:t>60%</w:t>
            </w:r>
          </w:p>
        </w:tc>
      </w:tr>
      <w:tr w:rsidR="00950585" w:rsidRPr="00985785" w14:paraId="6C116C44" w14:textId="77777777" w:rsidTr="00113EA4">
        <w:tc>
          <w:tcPr>
            <w:tcW w:w="2984" w:type="dxa"/>
          </w:tcPr>
          <w:p w14:paraId="3FCEBC47" w14:textId="77777777" w:rsidR="00950585" w:rsidRPr="00985785" w:rsidRDefault="00950585" w:rsidP="00950585">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87" w:type="dxa"/>
          </w:tcPr>
          <w:p w14:paraId="7919C116" w14:textId="77777777" w:rsidR="00950585" w:rsidRPr="00985785" w:rsidRDefault="00950585" w:rsidP="00950585">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950585" w:rsidRPr="00985785" w14:paraId="202511D7" w14:textId="77777777" w:rsidTr="00113EA4">
        <w:tc>
          <w:tcPr>
            <w:tcW w:w="2984" w:type="dxa"/>
          </w:tcPr>
          <w:p w14:paraId="73734F88" w14:textId="54A0E481" w:rsidR="00950585" w:rsidRPr="00985785" w:rsidRDefault="00950585" w:rsidP="00950585">
            <w:pPr>
              <w:jc w:val="center"/>
              <w:rPr>
                <w:b/>
                <w:noProof/>
              </w:rPr>
            </w:pPr>
            <w:bookmarkStart w:id="23" w:name="_Toc522487877"/>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16</w:t>
            </w:r>
            <w:r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23"/>
          </w:p>
        </w:tc>
        <w:tc>
          <w:tcPr>
            <w:tcW w:w="5287" w:type="dxa"/>
          </w:tcPr>
          <w:p w14:paraId="29BF04BA" w14:textId="0B45CFB2" w:rsidR="00950585" w:rsidRPr="00985785" w:rsidRDefault="00950585" w:rsidP="00950585">
            <w:pPr>
              <w:jc w:val="center"/>
              <w:rPr>
                <w:b/>
              </w:rPr>
            </w:pPr>
            <w:bookmarkStart w:id="24" w:name="_Toc522487878"/>
            <w:r w:rsidRPr="00985785">
              <w:rPr>
                <w:b/>
              </w:rPr>
              <w:t>Figure</w:t>
            </w:r>
            <w:r>
              <w:rPr>
                <w:b/>
                <w:bCs/>
                <w:color w:val="000000"/>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17</w:t>
            </w:r>
            <w:r w:rsidRPr="001C24CE">
              <w:rPr>
                <w:b/>
              </w:rPr>
              <w:fldChar w:fldCharType="end"/>
            </w:r>
            <w:r>
              <w:rPr>
                <w:b/>
              </w:rPr>
              <w:t>: The number of ‘pa</w:t>
            </w:r>
            <w:r w:rsidRPr="00985785">
              <w:rPr>
                <w:b/>
              </w:rPr>
              <w:t>kora’ shops varies with distance</w:t>
            </w:r>
            <w:bookmarkEnd w:id="24"/>
          </w:p>
        </w:tc>
      </w:tr>
      <w:tr w:rsidR="00602D0B" w:rsidRPr="00985785" w14:paraId="128DDA89" w14:textId="77777777" w:rsidTr="00113EA4">
        <w:tc>
          <w:tcPr>
            <w:tcW w:w="2984" w:type="dxa"/>
          </w:tcPr>
          <w:p w14:paraId="0A9F46E3" w14:textId="21A41C38" w:rsidR="00602D0B" w:rsidRPr="00113EA4" w:rsidRDefault="00602D0B" w:rsidP="00950585">
            <w:pPr>
              <w:jc w:val="center"/>
            </w:pPr>
            <w:r w:rsidRPr="00113EA4">
              <w:rPr>
                <w:noProof/>
              </w:rPr>
              <w:t>‘ratio’ of ‘</w:t>
            </w:r>
            <w:r w:rsidRPr="00113EA4">
              <w:rPr>
                <w:rFonts w:eastAsiaTheme="minorEastAsia"/>
                <w:bCs/>
                <w:color w:val="000000"/>
              </w:rPr>
              <w:t>pakora</w:t>
            </w:r>
            <w:r w:rsidRPr="00113EA4">
              <w:rPr>
                <w:noProof/>
              </w:rPr>
              <w:t>’</w:t>
            </w:r>
            <w:r w:rsidRPr="00113EA4">
              <w:rPr>
                <w:noProof/>
                <w:lang w:eastAsia="zh-CN"/>
              </w:rPr>
              <w:t>:</w:t>
            </w:r>
          </w:p>
        </w:tc>
        <w:tc>
          <w:tcPr>
            <w:tcW w:w="5287" w:type="dxa"/>
          </w:tcPr>
          <w:p w14:paraId="1B6F293D" w14:textId="309B43B0" w:rsidR="00602D0B" w:rsidRPr="00113EA4" w:rsidRDefault="00602D0B" w:rsidP="00950585">
            <w:pPr>
              <w:jc w:val="center"/>
              <w:rPr>
                <w:rFonts w:hint="eastAsia"/>
                <w:lang w:eastAsia="zh-CN"/>
              </w:rPr>
            </w:pPr>
            <w:r w:rsidRPr="00113EA4">
              <w:rPr>
                <w:rFonts w:hint="eastAsia"/>
                <w:lang w:eastAsia="zh-CN"/>
              </w:rPr>
              <w:t>79%</w:t>
            </w:r>
          </w:p>
        </w:tc>
      </w:tr>
    </w:tbl>
    <w:p w14:paraId="13765A74" w14:textId="77777777" w:rsidR="005854CD" w:rsidRDefault="00EB50FA" w:rsidP="006C509E">
      <w:r w:rsidRPr="00985785">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w:t>
      </w:r>
    </w:p>
    <w:p w14:paraId="64D672B0" w14:textId="0B63EC8B" w:rsidR="006C509E" w:rsidRDefault="00EB50FA" w:rsidP="006C509E">
      <w:r w:rsidRPr="00985785">
        <w:lastRenderedPageBreak/>
        <w:t xml:space="preserve">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w:t>
      </w:r>
      <w:proofErr w:type="spellStart"/>
      <w:r w:rsidRPr="00985785">
        <w:t>massala</w:t>
      </w:r>
      <w:proofErr w:type="spellEnd"/>
      <w:r w:rsidRPr="00985785">
        <w:t>’ which just has</w:t>
      </w:r>
      <w:r>
        <w:t xml:space="preserve"> four shops. In Fig. 18</w:t>
      </w:r>
      <w:r w:rsidRPr="00985785">
        <w:t>, ‘</w:t>
      </w:r>
      <w:proofErr w:type="spellStart"/>
      <w:r w:rsidRPr="00985785">
        <w:t>massala</w:t>
      </w:r>
      <w:proofErr w:type="spellEnd"/>
      <w:r w:rsidRPr="00985785">
        <w:t>’ looks like a regional word</w:t>
      </w:r>
      <w:r>
        <w:t xml:space="preserve"> and according to Fig. 19</w:t>
      </w:r>
      <w:r w:rsidRPr="00985785">
        <w:t>, ‘</w:t>
      </w:r>
      <w:proofErr w:type="spellStart"/>
      <w:r w:rsidRPr="00985785">
        <w:t>massala</w:t>
      </w:r>
      <w:proofErr w:type="spellEnd"/>
      <w:r w:rsidRPr="00985785">
        <w:t>’ has the feature of regional word. However, the distribution sample of ‘</w:t>
      </w:r>
      <w:proofErr w:type="spellStart"/>
      <w:r w:rsidRPr="00985785">
        <w:t>massala</w:t>
      </w:r>
      <w:proofErr w:type="spellEnd"/>
      <w:r w:rsidRPr="00985785">
        <w:t>’ is really too small that the project cannot directly determine that '</w:t>
      </w:r>
      <w:proofErr w:type="spellStart"/>
      <w:r w:rsidRPr="00985785">
        <w:t>massala</w:t>
      </w:r>
      <w:proofErr w:type="spellEnd"/>
      <w:r w:rsidRPr="00985785">
        <w:t xml:space="preserve">'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25"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w:t>
            </w:r>
            <w:proofErr w:type="spellStart"/>
            <w:r w:rsidRPr="00985785">
              <w:rPr>
                <w:b/>
              </w:rPr>
              <w:t>massala</w:t>
            </w:r>
            <w:proofErr w:type="spellEnd"/>
            <w:r w:rsidRPr="00985785">
              <w:rPr>
                <w:b/>
              </w:rPr>
              <w:t>’ distribution (95%)</w:t>
            </w:r>
            <w:bookmarkEnd w:id="25"/>
          </w:p>
        </w:tc>
        <w:tc>
          <w:tcPr>
            <w:tcW w:w="4658" w:type="dxa"/>
          </w:tcPr>
          <w:p w14:paraId="3DA763B9" w14:textId="0E222E12" w:rsidR="007F7D84" w:rsidRPr="00985785" w:rsidRDefault="007F7D84" w:rsidP="00484B92">
            <w:bookmarkStart w:id="26"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w:t>
            </w:r>
            <w:proofErr w:type="spellStart"/>
            <w:r w:rsidRPr="00985785">
              <w:rPr>
                <w:b/>
              </w:rPr>
              <w:t>massala</w:t>
            </w:r>
            <w:proofErr w:type="spellEnd"/>
            <w:r w:rsidRPr="00985785">
              <w:rPr>
                <w:b/>
              </w:rPr>
              <w:t>’ shops varies with distance</w:t>
            </w:r>
            <w:bookmarkEnd w:id="26"/>
          </w:p>
        </w:tc>
      </w:tr>
    </w:tbl>
    <w:p w14:paraId="14E0666C" w14:textId="262BBB49" w:rsidR="007F7D84" w:rsidRDefault="008C1B94" w:rsidP="007F7D84">
      <w:pPr>
        <w:pStyle w:val="3"/>
        <w:rPr>
          <w:rFonts w:cs="Times New Roman"/>
          <w:szCs w:val="24"/>
        </w:rPr>
      </w:pPr>
      <w:r>
        <w:t>N</w:t>
      </w:r>
      <w:r>
        <w:t>on-regional</w:t>
      </w:r>
      <w:r w:rsidR="007F7D84" w:rsidRPr="007F7D84">
        <w:rPr>
          <w:rFonts w:cs="Times New Roman"/>
          <w:szCs w:val="24"/>
        </w:rPr>
        <w:t xml:space="preserve">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04476C" w:rsidRDefault="007F7D84" w:rsidP="00484B92">
            <w:pPr>
              <w:jc w:val="center"/>
            </w:pPr>
            <w:bookmarkStart w:id="27" w:name="_Toc522487881"/>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A390E" w:rsidRPr="0004476C">
              <w:rPr>
                <w:b/>
                <w:noProof/>
              </w:rPr>
              <w:t>20</w:t>
            </w:r>
            <w:r w:rsidR="004A390E" w:rsidRPr="0004476C">
              <w:rPr>
                <w:b/>
              </w:rPr>
              <w:fldChar w:fldCharType="end"/>
            </w:r>
            <w:r w:rsidRPr="0004476C">
              <w:rPr>
                <w:b/>
              </w:rPr>
              <w:t>: ‘chip’ distribution (95%)</w:t>
            </w:r>
            <w:bookmarkEnd w:id="27"/>
          </w:p>
        </w:tc>
        <w:tc>
          <w:tcPr>
            <w:tcW w:w="5257" w:type="dxa"/>
          </w:tcPr>
          <w:p w14:paraId="1ADF28DD" w14:textId="098CA83B" w:rsidR="007F7D84" w:rsidRPr="0004476C" w:rsidRDefault="007F7D84" w:rsidP="00484B92">
            <w:pPr>
              <w:jc w:val="center"/>
            </w:pPr>
            <w:bookmarkStart w:id="28" w:name="_Toc522487882"/>
            <w:r w:rsidRPr="0004476C">
              <w:rPr>
                <w:b/>
              </w:rPr>
              <w:t>Figure</w:t>
            </w:r>
            <w:r w:rsidR="004A390E" w:rsidRPr="0004476C">
              <w:rPr>
                <w:b/>
              </w:rPr>
              <w:t xml:space="preserv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A390E" w:rsidRPr="0004476C">
              <w:rPr>
                <w:b/>
                <w:noProof/>
              </w:rPr>
              <w:t>21</w:t>
            </w:r>
            <w:r w:rsidR="004A390E" w:rsidRPr="0004476C">
              <w:rPr>
                <w:b/>
              </w:rPr>
              <w:fldChar w:fldCharType="end"/>
            </w:r>
            <w:r w:rsidRPr="0004476C">
              <w:rPr>
                <w:b/>
              </w:rPr>
              <w:t>: The number of ‘chip’ shops varies with distance</w:t>
            </w:r>
            <w:bookmarkEnd w:id="28"/>
          </w:p>
        </w:tc>
      </w:tr>
      <w:tr w:rsidR="00E94F1E" w:rsidRPr="00985785" w14:paraId="3AC79B8F" w14:textId="77777777" w:rsidTr="00A60E3A">
        <w:tc>
          <w:tcPr>
            <w:tcW w:w="3024" w:type="dxa"/>
          </w:tcPr>
          <w:p w14:paraId="7E15BF0E" w14:textId="2EB6E76E" w:rsidR="00E94F1E" w:rsidRPr="00113EA4" w:rsidRDefault="00E94F1E" w:rsidP="00484B92">
            <w:pPr>
              <w:jc w:val="center"/>
            </w:pPr>
            <w:r w:rsidRPr="00113EA4">
              <w:rPr>
                <w:noProof/>
              </w:rPr>
              <w:t>‘ratio’ of ‘</w:t>
            </w:r>
            <w:r w:rsidR="00096877" w:rsidRPr="00113EA4">
              <w:rPr>
                <w:rFonts w:hint="eastAsia"/>
                <w:noProof/>
                <w:lang w:eastAsia="zh-CN"/>
              </w:rPr>
              <w:t>chip</w:t>
            </w:r>
            <w:r w:rsidRPr="00113EA4">
              <w:rPr>
                <w:noProof/>
              </w:rPr>
              <w:t>’</w:t>
            </w:r>
            <w:r w:rsidRPr="00113EA4">
              <w:rPr>
                <w:noProof/>
                <w:lang w:eastAsia="zh-CN"/>
              </w:rPr>
              <w:t>:</w:t>
            </w:r>
          </w:p>
        </w:tc>
        <w:tc>
          <w:tcPr>
            <w:tcW w:w="5257" w:type="dxa"/>
          </w:tcPr>
          <w:p w14:paraId="234F7852" w14:textId="1DB22FBC" w:rsidR="00E94F1E" w:rsidRPr="00113EA4" w:rsidRDefault="007B7333" w:rsidP="00484B92">
            <w:pPr>
              <w:jc w:val="center"/>
            </w:pPr>
            <w:r w:rsidRPr="00113EA4">
              <w:rPr>
                <w:rFonts w:hint="eastAsia"/>
              </w:rPr>
              <w:t>29%</w:t>
            </w:r>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lastRenderedPageBreak/>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29"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29"/>
          </w:p>
        </w:tc>
        <w:tc>
          <w:tcPr>
            <w:tcW w:w="5257" w:type="dxa"/>
          </w:tcPr>
          <w:p w14:paraId="35D72C3C" w14:textId="0C64CDD9" w:rsidR="007F7D84" w:rsidRPr="00985785" w:rsidRDefault="007F7D84" w:rsidP="00484B92">
            <w:pPr>
              <w:jc w:val="center"/>
            </w:pPr>
            <w:bookmarkStart w:id="30"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30"/>
          </w:p>
        </w:tc>
      </w:tr>
      <w:tr w:rsidR="007B7333" w:rsidRPr="00985785" w14:paraId="10CDCBE7" w14:textId="77777777" w:rsidTr="00A60E3A">
        <w:tc>
          <w:tcPr>
            <w:tcW w:w="3024" w:type="dxa"/>
          </w:tcPr>
          <w:p w14:paraId="5C03F8DF" w14:textId="3AD12FA1" w:rsidR="007B7333" w:rsidRPr="00113EA4" w:rsidRDefault="007B7333" w:rsidP="00484B92">
            <w:pPr>
              <w:jc w:val="center"/>
            </w:pPr>
            <w:r w:rsidRPr="00113EA4">
              <w:rPr>
                <w:noProof/>
              </w:rPr>
              <w:t>‘ratio’ of ‘</w:t>
            </w:r>
            <w:r w:rsidRPr="00113EA4">
              <w:t>sausage</w:t>
            </w:r>
            <w:r w:rsidRPr="00113EA4">
              <w:rPr>
                <w:noProof/>
              </w:rPr>
              <w:t>’</w:t>
            </w:r>
            <w:r w:rsidRPr="00113EA4">
              <w:rPr>
                <w:noProof/>
                <w:lang w:eastAsia="zh-CN"/>
              </w:rPr>
              <w:t>:</w:t>
            </w:r>
          </w:p>
        </w:tc>
        <w:tc>
          <w:tcPr>
            <w:tcW w:w="5257" w:type="dxa"/>
          </w:tcPr>
          <w:p w14:paraId="1F6F6DA3" w14:textId="2F8CF30D" w:rsidR="007B7333" w:rsidRPr="00113EA4" w:rsidRDefault="0004476C" w:rsidP="00484B92">
            <w:pPr>
              <w:jc w:val="center"/>
            </w:pPr>
            <w:r w:rsidRPr="00113EA4">
              <w:rPr>
                <w:rFonts w:hint="eastAsia"/>
              </w:rPr>
              <w:t>24%</w:t>
            </w:r>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04476C" w:rsidRDefault="007F7D84" w:rsidP="00484B92">
            <w:pPr>
              <w:jc w:val="center"/>
            </w:pPr>
            <w:bookmarkStart w:id="31" w:name="_Toc522487885"/>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A390E" w:rsidRPr="0004476C">
              <w:rPr>
                <w:b/>
                <w:noProof/>
              </w:rPr>
              <w:t>24</w:t>
            </w:r>
            <w:r w:rsidR="004A390E" w:rsidRPr="0004476C">
              <w:rPr>
                <w:b/>
              </w:rPr>
              <w:fldChar w:fldCharType="end"/>
            </w:r>
            <w:r w:rsidRPr="0004476C">
              <w:rPr>
                <w:b/>
              </w:rPr>
              <w:t>: ‘supreme’ distribution (95%)</w:t>
            </w:r>
            <w:bookmarkEnd w:id="31"/>
          </w:p>
        </w:tc>
        <w:tc>
          <w:tcPr>
            <w:tcW w:w="5257" w:type="dxa"/>
          </w:tcPr>
          <w:p w14:paraId="7A3AAEDB" w14:textId="235CE1B2" w:rsidR="007F7D84" w:rsidRPr="0004476C" w:rsidRDefault="007F7D84" w:rsidP="00484B92">
            <w:pPr>
              <w:jc w:val="center"/>
            </w:pPr>
            <w:bookmarkStart w:id="32" w:name="_Toc522487886"/>
            <w:r w:rsidRPr="0004476C">
              <w:rPr>
                <w:b/>
              </w:rPr>
              <w:t xml:space="preserve">Figure </w:t>
            </w:r>
            <w:r w:rsidR="004A390E" w:rsidRPr="0004476C">
              <w:rPr>
                <w:b/>
              </w:rPr>
              <w:fldChar w:fldCharType="begin"/>
            </w:r>
            <w:r w:rsidR="004A390E" w:rsidRPr="0004476C">
              <w:rPr>
                <w:b/>
              </w:rPr>
              <w:instrText xml:space="preserve"> SEQ Figure \* ARABIC </w:instrText>
            </w:r>
            <w:r w:rsidR="004A390E" w:rsidRPr="0004476C">
              <w:rPr>
                <w:b/>
              </w:rPr>
              <w:fldChar w:fldCharType="separate"/>
            </w:r>
            <w:r w:rsidR="004A390E" w:rsidRPr="0004476C">
              <w:rPr>
                <w:b/>
                <w:noProof/>
              </w:rPr>
              <w:t>25</w:t>
            </w:r>
            <w:r w:rsidR="004A390E" w:rsidRPr="0004476C">
              <w:rPr>
                <w:b/>
              </w:rPr>
              <w:fldChar w:fldCharType="end"/>
            </w:r>
            <w:r w:rsidRPr="0004476C">
              <w:rPr>
                <w:b/>
              </w:rPr>
              <w:t>: The number of ‘supreme’ shops varies with distance</w:t>
            </w:r>
            <w:bookmarkEnd w:id="32"/>
          </w:p>
        </w:tc>
      </w:tr>
      <w:tr w:rsidR="0004476C" w:rsidRPr="00985785" w14:paraId="7B6BE484" w14:textId="77777777" w:rsidTr="00A60E3A">
        <w:tc>
          <w:tcPr>
            <w:tcW w:w="3024" w:type="dxa"/>
          </w:tcPr>
          <w:p w14:paraId="4E16B20C" w14:textId="29437ABE" w:rsidR="0004476C" w:rsidRPr="00113EA4" w:rsidRDefault="0004476C" w:rsidP="00484B92">
            <w:pPr>
              <w:jc w:val="center"/>
            </w:pPr>
            <w:r w:rsidRPr="00113EA4">
              <w:rPr>
                <w:noProof/>
              </w:rPr>
              <w:t>‘ratio’ of ‘</w:t>
            </w:r>
            <w:r w:rsidRPr="00113EA4">
              <w:t>supreme</w:t>
            </w:r>
            <w:r w:rsidRPr="00113EA4">
              <w:rPr>
                <w:noProof/>
              </w:rPr>
              <w:t>’</w:t>
            </w:r>
            <w:r w:rsidRPr="00113EA4">
              <w:rPr>
                <w:noProof/>
                <w:lang w:eastAsia="zh-CN"/>
              </w:rPr>
              <w:t>:</w:t>
            </w:r>
          </w:p>
        </w:tc>
        <w:tc>
          <w:tcPr>
            <w:tcW w:w="5257" w:type="dxa"/>
          </w:tcPr>
          <w:p w14:paraId="57B9512C" w14:textId="2C039E1C" w:rsidR="0004476C" w:rsidRPr="00113EA4" w:rsidRDefault="0004476C" w:rsidP="00484B92">
            <w:pPr>
              <w:jc w:val="center"/>
            </w:pPr>
            <w:r w:rsidRPr="00113EA4">
              <w:rPr>
                <w:rFonts w:hint="eastAsia"/>
              </w:rPr>
              <w:t>32%</w:t>
            </w:r>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lastRenderedPageBreak/>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33" w:name="_Toc522487887"/>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33"/>
          </w:p>
        </w:tc>
        <w:tc>
          <w:tcPr>
            <w:tcW w:w="5257" w:type="dxa"/>
          </w:tcPr>
          <w:p w14:paraId="7B61D90E" w14:textId="36603BD4" w:rsidR="007F7D84" w:rsidRPr="00985785" w:rsidRDefault="007F7D84" w:rsidP="00484B92">
            <w:pPr>
              <w:jc w:val="center"/>
            </w:pPr>
            <w:bookmarkStart w:id="34"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34"/>
          </w:p>
        </w:tc>
      </w:tr>
      <w:tr w:rsidR="0004476C" w:rsidRPr="00985785" w14:paraId="38C5B412" w14:textId="77777777" w:rsidTr="00A60E3A">
        <w:trPr>
          <w:trHeight w:val="113"/>
        </w:trPr>
        <w:tc>
          <w:tcPr>
            <w:tcW w:w="3024" w:type="dxa"/>
          </w:tcPr>
          <w:p w14:paraId="503F44C5" w14:textId="5B2B1FD8" w:rsidR="0004476C" w:rsidRPr="00113EA4" w:rsidRDefault="0004476C" w:rsidP="00484B92">
            <w:pPr>
              <w:jc w:val="center"/>
            </w:pPr>
            <w:r w:rsidRPr="00113EA4">
              <w:rPr>
                <w:noProof/>
              </w:rPr>
              <w:t>‘ratio’ of ‘</w:t>
            </w:r>
            <w:r w:rsidRPr="00113EA4">
              <w:t>gift</w:t>
            </w:r>
            <w:r w:rsidRPr="00113EA4">
              <w:rPr>
                <w:noProof/>
              </w:rPr>
              <w:t>’</w:t>
            </w:r>
            <w:r w:rsidRPr="00113EA4">
              <w:rPr>
                <w:noProof/>
                <w:lang w:eastAsia="zh-CN"/>
              </w:rPr>
              <w:t>:</w:t>
            </w:r>
          </w:p>
        </w:tc>
        <w:tc>
          <w:tcPr>
            <w:tcW w:w="5257" w:type="dxa"/>
          </w:tcPr>
          <w:p w14:paraId="263E22B1" w14:textId="4238A9E6" w:rsidR="0004476C" w:rsidRPr="00113EA4" w:rsidRDefault="00B165F9" w:rsidP="00484B92">
            <w:pPr>
              <w:jc w:val="center"/>
            </w:pPr>
            <w:r w:rsidRPr="00113EA4">
              <w:rPr>
                <w:rFonts w:hint="eastAsia"/>
              </w:rPr>
              <w:t>32%</w:t>
            </w:r>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35"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35"/>
          </w:p>
        </w:tc>
        <w:tc>
          <w:tcPr>
            <w:tcW w:w="5257" w:type="dxa"/>
          </w:tcPr>
          <w:p w14:paraId="6979099E" w14:textId="66EF5A69" w:rsidR="007F7D84" w:rsidRPr="00985785" w:rsidRDefault="007F7D84" w:rsidP="00484B92">
            <w:pPr>
              <w:jc w:val="center"/>
              <w:rPr>
                <w:b/>
              </w:rPr>
            </w:pPr>
            <w:bookmarkStart w:id="36"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36"/>
          </w:p>
        </w:tc>
      </w:tr>
      <w:tr w:rsidR="00B165F9" w:rsidRPr="00985785" w14:paraId="218BADDC" w14:textId="77777777" w:rsidTr="00A60E3A">
        <w:trPr>
          <w:trHeight w:val="113"/>
        </w:trPr>
        <w:tc>
          <w:tcPr>
            <w:tcW w:w="3024" w:type="dxa"/>
          </w:tcPr>
          <w:p w14:paraId="6B65A819" w14:textId="326581B5" w:rsidR="00B165F9" w:rsidRPr="00113EA4" w:rsidRDefault="00B165F9" w:rsidP="00484B92">
            <w:pPr>
              <w:jc w:val="center"/>
            </w:pPr>
            <w:r w:rsidRPr="00113EA4">
              <w:rPr>
                <w:noProof/>
              </w:rPr>
              <w:t>‘ratio’ of ‘</w:t>
            </w:r>
            <w:r w:rsidRPr="00113EA4">
              <w:t>soup</w:t>
            </w:r>
            <w:r w:rsidRPr="00113EA4">
              <w:rPr>
                <w:noProof/>
              </w:rPr>
              <w:t>’</w:t>
            </w:r>
            <w:r w:rsidRPr="00113EA4">
              <w:rPr>
                <w:noProof/>
                <w:lang w:eastAsia="zh-CN"/>
              </w:rPr>
              <w:t>:</w:t>
            </w:r>
          </w:p>
        </w:tc>
        <w:tc>
          <w:tcPr>
            <w:tcW w:w="5257" w:type="dxa"/>
          </w:tcPr>
          <w:p w14:paraId="35EEB467" w14:textId="1198FA1F" w:rsidR="00B165F9" w:rsidRPr="00113EA4" w:rsidRDefault="00B165F9" w:rsidP="00484B92">
            <w:pPr>
              <w:jc w:val="center"/>
            </w:pPr>
            <w:r w:rsidRPr="00113EA4">
              <w:rPr>
                <w:rFonts w:hint="eastAsia"/>
              </w:rPr>
              <w:t>32%</w:t>
            </w:r>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37" w:name="_Toc522487891"/>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37"/>
          </w:p>
        </w:tc>
        <w:tc>
          <w:tcPr>
            <w:tcW w:w="5257" w:type="dxa"/>
          </w:tcPr>
          <w:p w14:paraId="0A013704" w14:textId="4C4AE3D7" w:rsidR="007F7D84" w:rsidRPr="00985785" w:rsidRDefault="007F7D84" w:rsidP="00484B92">
            <w:pPr>
              <w:jc w:val="center"/>
              <w:rPr>
                <w:b/>
                <w:noProof/>
              </w:rPr>
            </w:pPr>
            <w:bookmarkStart w:id="38"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38"/>
          </w:p>
        </w:tc>
      </w:tr>
      <w:tr w:rsidR="00B165F9" w:rsidRPr="00985785" w14:paraId="60C6BFDE" w14:textId="77777777" w:rsidTr="00A60E3A">
        <w:trPr>
          <w:trHeight w:val="113"/>
        </w:trPr>
        <w:tc>
          <w:tcPr>
            <w:tcW w:w="3024" w:type="dxa"/>
          </w:tcPr>
          <w:p w14:paraId="0AFFAEC1" w14:textId="1F78922F" w:rsidR="00B165F9" w:rsidRPr="00113EA4" w:rsidRDefault="00B165F9" w:rsidP="00484B92">
            <w:pPr>
              <w:jc w:val="center"/>
            </w:pPr>
            <w:r w:rsidRPr="00113EA4">
              <w:rPr>
                <w:noProof/>
              </w:rPr>
              <w:t>‘ratio’ of ‘</w:t>
            </w:r>
            <w:r w:rsidRPr="00113EA4">
              <w:t>daily</w:t>
            </w:r>
            <w:r w:rsidRPr="00113EA4">
              <w:rPr>
                <w:noProof/>
              </w:rPr>
              <w:t>’</w:t>
            </w:r>
            <w:r w:rsidRPr="00113EA4">
              <w:rPr>
                <w:noProof/>
                <w:lang w:eastAsia="zh-CN"/>
              </w:rPr>
              <w:t>:</w:t>
            </w:r>
          </w:p>
        </w:tc>
        <w:tc>
          <w:tcPr>
            <w:tcW w:w="5257" w:type="dxa"/>
          </w:tcPr>
          <w:p w14:paraId="0DDFE0FB" w14:textId="3F0B8C5E" w:rsidR="00B165F9" w:rsidRPr="00113EA4" w:rsidRDefault="00B165F9" w:rsidP="00484B92">
            <w:pPr>
              <w:jc w:val="center"/>
            </w:pPr>
            <w:r w:rsidRPr="00113EA4">
              <w:rPr>
                <w:rFonts w:hint="eastAsia"/>
              </w:rPr>
              <w:t>11%</w:t>
            </w:r>
          </w:p>
        </w:tc>
      </w:tr>
    </w:tbl>
    <w:p w14:paraId="0F44AB7C" w14:textId="28678A68" w:rsidR="00062F6E" w:rsidRDefault="00A60E3A" w:rsidP="007F7D84">
      <w:commentRangeStart w:id="39"/>
      <w:r w:rsidRPr="00985785">
        <w:t xml:space="preserve">The above figure shows three types of non-regional words. Fig. </w:t>
      </w:r>
      <w:r>
        <w:t>20 – Fig. 23</w:t>
      </w:r>
      <w:r w:rsidRPr="00985785">
        <w:t xml:space="preserve"> show the distribution and trend of </w:t>
      </w:r>
      <w:r w:rsidR="008C1B94">
        <w:t>non-regional</w:t>
      </w:r>
      <w:r w:rsidR="008C1B94" w:rsidRPr="00985785">
        <w:t xml:space="preserve"> </w:t>
      </w:r>
      <w:r w:rsidRPr="00985785">
        <w:t>words which distributed in almost every shop in every city</w:t>
      </w:r>
      <w:r>
        <w:t xml:space="preserve">. </w:t>
      </w:r>
      <w:commentRangeEnd w:id="39"/>
      <w:r w:rsidR="00841A81">
        <w:rPr>
          <w:rStyle w:val="ae"/>
          <w:rFonts w:ascii="宋体" w:eastAsia="宋体" w:hAnsi="宋体" w:cs="宋体"/>
          <w:spacing w:val="0"/>
          <w:lang w:val="en-US" w:eastAsia="zh-CN"/>
        </w:rPr>
        <w:commentReference w:id="39"/>
      </w:r>
    </w:p>
    <w:p w14:paraId="60B2F631" w14:textId="77777777" w:rsidR="00062F6E" w:rsidRDefault="00A60E3A" w:rsidP="007F7D84">
      <w:r>
        <w:t>Fig. 24 – Fig. 27</w:t>
      </w:r>
      <w:r w:rsidRPr="00985785">
        <w:t xml:space="preserve"> show words which distributed in almost every city, but the number of shops contained that word in each city is not a lot</w:t>
      </w:r>
      <w:r>
        <w:t xml:space="preserve">. </w:t>
      </w:r>
    </w:p>
    <w:p w14:paraId="095ABBCD" w14:textId="77777777" w:rsidR="00062F6E" w:rsidRDefault="00A60E3A" w:rsidP="007F7D84">
      <w:r>
        <w:t>Fig. 28</w:t>
      </w:r>
      <w:r w:rsidRPr="00985785">
        <w:t xml:space="preserve"> - Fig. </w:t>
      </w:r>
      <w:r>
        <w:t>31</w:t>
      </w:r>
      <w:r w:rsidRPr="00985785">
        <w:t xml:space="preserve"> show words which not distributes in many cities, but widely distributed throughout the UK. </w:t>
      </w:r>
    </w:p>
    <w:p w14:paraId="733DE6E0" w14:textId="38FFA1AA" w:rsidR="007F7D84" w:rsidRDefault="00A60E3A" w:rsidP="007F7D84">
      <w:r w:rsidRPr="00985785">
        <w:t xml:space="preserve">According to these </w:t>
      </w:r>
      <w:r w:rsidR="008C1B94">
        <w:t>non-regional</w:t>
      </w:r>
      <w:r w:rsidR="008C1B94" w:rsidRPr="00985785">
        <w:t xml:space="preserve"> </w:t>
      </w:r>
      <w:r w:rsidRPr="00985785">
        <w:t>words findings, the project found that</w:t>
      </w:r>
      <w:r w:rsidR="002A169F">
        <w:t xml:space="preserve"> </w:t>
      </w:r>
      <w:r w:rsidR="002A169F">
        <w:rPr>
          <w:rFonts w:hint="eastAsia"/>
          <w:lang w:eastAsia="zh-CN"/>
        </w:rPr>
        <w:t>the</w:t>
      </w:r>
      <w:r w:rsidR="002A169F">
        <w:rPr>
          <w:lang w:eastAsia="zh-CN"/>
        </w:rPr>
        <w:t xml:space="preserve"> growth of</w:t>
      </w:r>
      <w:r w:rsidRPr="00985785">
        <w:t xml:space="preserve"> the number of shops will not </w:t>
      </w:r>
      <w:r w:rsidR="002A169F">
        <w:t>be too fast</w:t>
      </w:r>
      <w:r w:rsidRPr="00985785">
        <w:t xml:space="preserve">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words </w:t>
      </w:r>
      <w:r w:rsidRPr="00985785">
        <w:t>such as ‘</w:t>
      </w:r>
      <w:proofErr w:type="spellStart"/>
      <w:r w:rsidRPr="00985785">
        <w:t>funghi</w:t>
      </w:r>
      <w:proofErr w:type="spellEnd"/>
      <w:r w:rsidRPr="00985785">
        <w:t>’</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proofErr w:type="spellStart"/>
      <w:r w:rsidRPr="00985785">
        <w:t>funghi</w:t>
      </w:r>
      <w:proofErr w:type="spellEnd"/>
      <w:r w:rsidRPr="00985785">
        <w:t xml:space="preserve">’, the project found that the number of shops which contain </w:t>
      </w:r>
      <w:r w:rsidRPr="00985785">
        <w:rPr>
          <w:lang w:eastAsia="en-US"/>
        </w:rPr>
        <w:t>‘</w:t>
      </w:r>
      <w:proofErr w:type="spellStart"/>
      <w:r w:rsidRPr="00985785">
        <w:t>funghi</w:t>
      </w:r>
      <w:proofErr w:type="spellEnd"/>
      <w:r w:rsidRPr="00985785">
        <w:t xml:space="preserve">’ rises smoothly and the ‘ratio’ of </w:t>
      </w:r>
      <w:r w:rsidRPr="00985785">
        <w:rPr>
          <w:lang w:eastAsia="en-US"/>
        </w:rPr>
        <w:t>‘</w:t>
      </w:r>
      <w:proofErr w:type="spellStart"/>
      <w:r w:rsidRPr="00985785">
        <w:t>funghi</w:t>
      </w:r>
      <w:proofErr w:type="spellEnd"/>
      <w:r w:rsidRPr="00985785">
        <w:t>’ is just 50%. However, as Fig</w:t>
      </w:r>
      <w:r>
        <w:t>. 32</w:t>
      </w:r>
      <w:r w:rsidRPr="00985785">
        <w:t xml:space="preserve"> shows, there are many shops that contain this word in a small area and it looks like a regional word. Thus, if </w:t>
      </w:r>
      <w:r w:rsidRPr="00985785">
        <w:rPr>
          <w:lang w:eastAsia="en-US"/>
        </w:rPr>
        <w:t>‘</w:t>
      </w:r>
      <w:proofErr w:type="spellStart"/>
      <w:r w:rsidRPr="00985785">
        <w:t>funghi</w:t>
      </w:r>
      <w:proofErr w:type="spellEnd"/>
      <w:r w:rsidRPr="00985785">
        <w:t>’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40"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w:t>
            </w:r>
            <w:proofErr w:type="spellStart"/>
            <w:r w:rsidRPr="00985785">
              <w:rPr>
                <w:b/>
              </w:rPr>
              <w:t>funghi</w:t>
            </w:r>
            <w:proofErr w:type="spellEnd"/>
            <w:r w:rsidRPr="00985785">
              <w:rPr>
                <w:b/>
              </w:rPr>
              <w:t>’ distribution (95%)</w:t>
            </w:r>
            <w:bookmarkEnd w:id="40"/>
          </w:p>
        </w:tc>
        <w:tc>
          <w:tcPr>
            <w:tcW w:w="4743" w:type="dxa"/>
          </w:tcPr>
          <w:p w14:paraId="7B62179C" w14:textId="4CA29348" w:rsidR="00541324" w:rsidRPr="00985785" w:rsidRDefault="00541324" w:rsidP="00484B92">
            <w:pPr>
              <w:jc w:val="center"/>
              <w:rPr>
                <w:b/>
                <w:sz w:val="26"/>
                <w:szCs w:val="26"/>
                <w:lang w:eastAsia="en-US"/>
              </w:rPr>
            </w:pPr>
            <w:bookmarkStart w:id="41"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w:t>
            </w:r>
            <w:proofErr w:type="spellStart"/>
            <w:r w:rsidRPr="00985785">
              <w:rPr>
                <w:b/>
              </w:rPr>
              <w:t>funghi</w:t>
            </w:r>
            <w:proofErr w:type="spellEnd"/>
            <w:r w:rsidRPr="00985785">
              <w:rPr>
                <w:b/>
              </w:rPr>
              <w:t>’ shops varies with distance</w:t>
            </w:r>
            <w:bookmarkEnd w:id="41"/>
          </w:p>
        </w:tc>
      </w:tr>
    </w:tbl>
    <w:p w14:paraId="5D381CBF" w14:textId="56CE9636" w:rsidR="00541324" w:rsidRPr="00985785" w:rsidRDefault="00541324" w:rsidP="00541324">
      <w:r w:rsidRPr="00985785">
        <w:t>According to the results of ‘</w:t>
      </w:r>
      <w:proofErr w:type="spellStart"/>
      <w:r w:rsidRPr="00985785">
        <w:t>funghi</w:t>
      </w:r>
      <w:proofErr w:type="spellEnd"/>
      <w:r w:rsidRPr="00985785">
        <w:t>’, the project first thought of calculating the average distance</w:t>
      </w:r>
      <w:r w:rsidR="00593853">
        <w:t xml:space="preserve"> </w:t>
      </w:r>
      <w:r w:rsidR="00593853">
        <w:rPr>
          <w:rFonts w:hint="eastAsia"/>
        </w:rPr>
        <w:t>(</w:t>
      </w:r>
      <w:r w:rsidR="00593853">
        <w:t>mean distance</w:t>
      </w:r>
      <w:r w:rsidR="00593853">
        <w:rPr>
          <w:rFonts w:hint="eastAsia"/>
        </w:rPr>
        <w:t>)</w:t>
      </w:r>
      <w:r w:rsidRPr="00985785">
        <w:t xml:space="preserve"> of the shop which contain the word from the central point. This </w:t>
      </w:r>
      <w:r w:rsidRPr="00985785">
        <w:lastRenderedPageBreak/>
        <w:t xml:space="preserve">is because the small average distance from the central point means that the word distribution range will not be very large. Besides, according to the known regional words results, the average distance from the central point of regional words is below 300,000 meters. Thus, the project decides to use ‘average distance &lt; 300,000’ as a feature of regional words. </w:t>
      </w:r>
    </w:p>
    <w:p w14:paraId="4CB3A23A" w14:textId="0BB96075"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w:t>
      </w:r>
      <w:commentRangeStart w:id="42"/>
      <w:proofErr w:type="gramStart"/>
      <w:r w:rsidRPr="00985785">
        <w:t>Fortunately</w:t>
      </w:r>
      <w:commentRangeEnd w:id="42"/>
      <w:proofErr w:type="gramEnd"/>
      <w:r w:rsidR="004F1138">
        <w:rPr>
          <w:rStyle w:val="ae"/>
          <w:rFonts w:ascii="宋体" w:eastAsia="宋体" w:hAnsi="宋体" w:cs="宋体"/>
          <w:spacing w:val="0"/>
          <w:lang w:val="en-US" w:eastAsia="zh-CN"/>
        </w:rPr>
        <w:commentReference w:id="42"/>
      </w:r>
      <w:r w:rsidR="00C80E3B" w:rsidRPr="00C80E3B">
        <w:t xml:space="preserve"> </w:t>
      </w:r>
      <w:r w:rsidR="00C80E3B">
        <w:t>through lots of hard work investigating features</w:t>
      </w:r>
      <w:r w:rsidRPr="00985785">
        <w:t xml:space="preserve">, the project found that all known regional words have a ‘proportion’ feature which means </w:t>
      </w:r>
      <w:r w:rsidRPr="00985785">
        <w:rPr>
          <w:bCs/>
          <w:color w:val="000000"/>
        </w:rPr>
        <w:t>the number of shop whose distance from the central poin</w:t>
      </w:r>
      <w:r w:rsidR="006E6D25">
        <w:rPr>
          <w:bCs/>
          <w:color w:val="000000"/>
        </w:rPr>
        <w:t xml:space="preserve">t less than the median distance </w:t>
      </w:r>
      <w:r w:rsidR="006E6D25">
        <w:rPr>
          <w:rFonts w:hint="eastAsia"/>
          <w:bCs/>
          <w:color w:val="000000"/>
          <w:lang w:eastAsia="zh-CN"/>
        </w:rPr>
        <w:t>divided</w:t>
      </w:r>
      <w:r w:rsidR="006E6D25">
        <w:rPr>
          <w:bCs/>
          <w:color w:val="000000"/>
          <w:lang w:eastAsia="zh-CN"/>
        </w:rPr>
        <w:t xml:space="preserve"> </w:t>
      </w:r>
      <w:r w:rsidR="006E6D25">
        <w:rPr>
          <w:rFonts w:hint="eastAsia"/>
          <w:bCs/>
          <w:color w:val="000000"/>
          <w:lang w:eastAsia="zh-CN"/>
        </w:rPr>
        <w:t>by</w:t>
      </w:r>
      <w:r w:rsidRPr="00985785">
        <w:rPr>
          <w:bCs/>
          <w:color w:val="000000"/>
        </w:rPr>
        <w:t xml:space="preserv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r w:rsidRPr="00531E19">
        <w:rPr>
          <w:rFonts w:cs="Times New Roman"/>
        </w:rPr>
        <w:t xml:space="preserve">Summary and </w:t>
      </w:r>
      <w:r w:rsidR="00D21332">
        <w:rPr>
          <w:rFonts w:cs="Times New Roman"/>
          <w:lang w:eastAsia="en-US"/>
        </w:rPr>
        <w:t>future w</w:t>
      </w:r>
      <w:r w:rsidRPr="00531E19">
        <w:rPr>
          <w:rFonts w:cs="Times New Roman"/>
          <w:lang w:eastAsia="en-US"/>
        </w:rPr>
        <w:t>ork</w:t>
      </w:r>
    </w:p>
    <w:p w14:paraId="54E4F0DA" w14:textId="0E8448B0" w:rsidR="00531E19" w:rsidRPr="00531E19" w:rsidRDefault="00531E19" w:rsidP="00531E19">
      <w:pPr>
        <w:rPr>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t>massala</w:t>
      </w:r>
      <w:proofErr w:type="spellEnd"/>
      <w:r w:rsidRPr="00985785">
        <w:t>’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43" w:name="_Toc169086642"/>
      <w:r>
        <w:lastRenderedPageBreak/>
        <w:br/>
      </w:r>
      <w:r>
        <w:br/>
      </w:r>
      <w:bookmarkEnd w:id="43"/>
      <w:r w:rsidR="00951FE3">
        <w:t>Iteration 2</w:t>
      </w:r>
      <w:r w:rsidR="008863BE">
        <w:t xml:space="preserve"> </w:t>
      </w:r>
    </w:p>
    <w:p w14:paraId="1082E4CC" w14:textId="0A534EBF" w:rsidR="00951FE3" w:rsidRDefault="00951FE3" w:rsidP="00951FE3">
      <w:r w:rsidRPr="00985785">
        <w:t>The aim of the iteration two is to use the decision tree and features found in iteration one to classify the independent single words. In this iteration, the following tasks</w:t>
      </w:r>
      <w:r w:rsidR="00B91A0B">
        <w:t xml:space="preserve"> will be done by the project</w:t>
      </w:r>
      <w:r w:rsidRPr="00985785">
        <w:t>: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1D9CC0B8" w:rsidR="00951FE3" w:rsidRDefault="00951FE3" w:rsidP="00951FE3">
      <w:r w:rsidRPr="00985785">
        <w:t xml:space="preserve">The training dataset is generated by the project, containing some known regional words and </w:t>
      </w:r>
      <w:r w:rsidR="008C1B94">
        <w:t>non-regional</w:t>
      </w:r>
      <w:r w:rsidR="008C1B94" w:rsidRPr="00985785">
        <w:t xml:space="preserve"> </w:t>
      </w:r>
      <w:r w:rsidRPr="00985785">
        <w:t>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w:t>
      </w:r>
      <w:r w:rsidR="00B91A0B">
        <w:t xml:space="preserve"> For example, </w:t>
      </w:r>
      <w:r w:rsidR="0048402C">
        <w:t xml:space="preserve">non-regional words </w:t>
      </w:r>
      <w:r w:rsidR="00B91A0B">
        <w:t>‘</w:t>
      </w:r>
      <w:r w:rsidR="00B91A0B" w:rsidRPr="00B91A0B">
        <w:rPr>
          <w:bCs/>
          <w:color w:val="000000"/>
          <w:spacing w:val="0"/>
          <w:lang w:val="en-US" w:eastAsia="zh-CN"/>
        </w:rPr>
        <w:t>drink</w:t>
      </w:r>
      <w:r w:rsidR="00B91A0B" w:rsidRPr="00B91A0B">
        <w:t>’</w:t>
      </w:r>
      <w:r w:rsidR="00B91A0B">
        <w:rPr>
          <w:lang w:eastAsia="zh-CN"/>
        </w:rPr>
        <w:t xml:space="preserve"> and ‘</w:t>
      </w:r>
      <w:r w:rsidR="000052C8" w:rsidRPr="000052C8">
        <w:rPr>
          <w:bCs/>
          <w:color w:val="000000"/>
          <w:spacing w:val="0"/>
          <w:lang w:val="en-US" w:eastAsia="zh-CN"/>
        </w:rPr>
        <w:t>bean</w:t>
      </w:r>
      <w:r w:rsidR="00B91A0B">
        <w:rPr>
          <w:lang w:eastAsia="zh-CN"/>
        </w:rPr>
        <w:t>’</w:t>
      </w:r>
      <w:r w:rsidRPr="00985785">
        <w:t xml:space="preserve"> </w:t>
      </w:r>
      <w:r w:rsidR="008224C6">
        <w:t xml:space="preserve">have low ‘ratio’ and ‘proportion’, and very large ’average distance’. </w:t>
      </w:r>
      <w:r w:rsidRPr="00985785">
        <w:t>Thus, finding a sufficient number of non-regional words as train</w:t>
      </w:r>
      <w:r w:rsidR="00764919">
        <w:t xml:space="preserve">ing data is easy. However, it is </w:t>
      </w:r>
      <w:r w:rsidRPr="00985785">
        <w:t xml:space="preserve">difficult to find a sufficient number of regional words by observing the data set in the </w:t>
      </w:r>
      <w:r w:rsidR="00764919">
        <w:t xml:space="preserve">‘word with features’ file. The reason is that </w:t>
      </w:r>
      <w:r w:rsidRPr="00985785">
        <w:t xml:space="preserve">finding regional words </w:t>
      </w:r>
      <w:r w:rsidR="00764919">
        <w:t>does not only require</w:t>
      </w:r>
      <w:r w:rsidRPr="00985785">
        <w:t xml:space="preserve"> to observe the geographic maps visualisation result</w:t>
      </w:r>
      <w:r w:rsidR="00764919">
        <w:t>s</w:t>
      </w:r>
      <w:r w:rsidRPr="00985785">
        <w:t xml:space="preserve"> but also </w:t>
      </w:r>
      <w:r w:rsidR="00764919">
        <w:t xml:space="preserve">is </w:t>
      </w:r>
      <w:r w:rsidRPr="00985785">
        <w:t xml:space="preserve">influenced by the </w:t>
      </w:r>
      <w:r w:rsidR="00DC4844">
        <w:t>subjective</w:t>
      </w:r>
      <w:r w:rsidRPr="00985785">
        <w:t xml:space="preserve"> </w:t>
      </w:r>
      <w:r w:rsidR="00DC4844">
        <w:t>criteria</w:t>
      </w:r>
      <w:r w:rsidR="00DC5865">
        <w:t xml:space="preserve"> of the developer</w:t>
      </w:r>
      <w:r w:rsidRPr="00985785">
        <w:t xml:space="preserve">. In the process of generating a training set for the first time, the </w:t>
      </w:r>
      <w:r w:rsidR="00DC5865">
        <w:t>subjective</w:t>
      </w:r>
      <w:r w:rsidR="00DC5865" w:rsidRPr="00985785">
        <w:t xml:space="preserve"> </w:t>
      </w:r>
      <w:r w:rsidR="00DC5865">
        <w:t xml:space="preserve">criteria </w:t>
      </w:r>
      <w:r w:rsidRPr="00985785">
        <w:t xml:space="preserve">of the developer </w:t>
      </w:r>
      <w:r w:rsidR="00184DF3" w:rsidRPr="00985785">
        <w:t>become</w:t>
      </w:r>
      <w:r w:rsidRPr="00985785">
        <w:t xml:space="preserve"> the biggest obstacle to select regional word, because there are many words</w:t>
      </w:r>
      <w:r w:rsidR="00CA7E0B">
        <w:t xml:space="preserve"> </w:t>
      </w:r>
      <w:r w:rsidR="00764919">
        <w:t xml:space="preserve">are commonly used in </w:t>
      </w:r>
      <w:r w:rsidR="00CC4B6E">
        <w:t xml:space="preserve">English, </w:t>
      </w:r>
      <w:r w:rsidR="00CC4B6E" w:rsidRPr="00985785">
        <w:t>such</w:t>
      </w:r>
      <w:r w:rsidRPr="00985785">
        <w:t xml:space="preserve"> as ‘securely’ and ‘</w:t>
      </w:r>
      <w:r w:rsidRPr="00985785">
        <w:rPr>
          <w:rFonts w:eastAsiaTheme="minorEastAsia"/>
          <w:bCs/>
          <w:color w:val="000000"/>
        </w:rPr>
        <w:t>instantly</w:t>
      </w:r>
      <w:r w:rsidRPr="00985785">
        <w:t xml:space="preserve">’ </w:t>
      </w:r>
      <w:r w:rsidR="00764919">
        <w:t xml:space="preserve">that present </w:t>
      </w:r>
      <w:r w:rsidRPr="00985785">
        <w:t xml:space="preserve">some of </w:t>
      </w:r>
      <w:r w:rsidR="00764919">
        <w:t xml:space="preserve">the </w:t>
      </w:r>
      <w:r w:rsidRPr="00985785">
        <w:t>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r w:rsidR="00FB6374">
        <w:rPr>
          <w:rFonts w:eastAsiaTheme="minorEastAsia"/>
          <w:bCs/>
          <w:color w:val="000000"/>
          <w:lang w:eastAsia="zh-CN"/>
        </w:rPr>
        <w:t>Y</w:t>
      </w:r>
      <w:r w:rsidRPr="00985785">
        <w:rPr>
          <w:rFonts w:eastAsiaTheme="minorEastAsia"/>
          <w:bCs/>
          <w:color w:val="000000"/>
        </w:rPr>
        <w:t>orkshire</w:t>
      </w:r>
      <w:r w:rsidRPr="00985785">
        <w:t>’. Besides, there were seventy non-regional words were added to the training dataset, then the project used this dataset to generate the ID3 algorithm decision tree.</w:t>
      </w:r>
    </w:p>
    <w:p w14:paraId="6859A51A" w14:textId="0F3B7E3F" w:rsidR="0000542D" w:rsidRDefault="0000542D" w:rsidP="0000542D">
      <w:pPr>
        <w:pStyle w:val="2"/>
        <w:rPr>
          <w:rFonts w:cs="Times New Roman"/>
        </w:rPr>
      </w:pPr>
      <w:r w:rsidRPr="0000542D">
        <w:rPr>
          <w:rFonts w:cs="Times New Roman"/>
        </w:rPr>
        <w:lastRenderedPageBreak/>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52">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44"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44"/>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commentRangeStart w:id="45"/>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‘give’, ‘</w:t>
      </w:r>
      <w:proofErr w:type="spellStart"/>
      <w:r w:rsidRPr="00985785">
        <w:rPr>
          <w:rFonts w:eastAsiaTheme="minorEastAsia"/>
          <w:bCs/>
          <w:color w:val="000000"/>
        </w:rPr>
        <w:t>smokey</w:t>
      </w:r>
      <w:proofErr w:type="spellEnd"/>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‘bit’, ‘quattro’, ‘passion’, ‘</w:t>
      </w:r>
      <w:proofErr w:type="spellStart"/>
      <w:r w:rsidRPr="00985785">
        <w:rPr>
          <w:rFonts w:eastAsiaTheme="minorEastAsia"/>
          <w:bCs/>
          <w:color w:val="000000"/>
        </w:rPr>
        <w:t>facebook</w:t>
      </w:r>
      <w:proofErr w:type="spellEnd"/>
      <w:r w:rsidRPr="00985785">
        <w:rPr>
          <w:rFonts w:eastAsiaTheme="minorEastAsia"/>
          <w:bCs/>
          <w:color w:val="000000"/>
        </w:rPr>
        <w:t xml:space="preserve">’, ‘chosen’, ‘value’, </w:t>
      </w:r>
      <w:r w:rsidRPr="00985785">
        <w:rPr>
          <w:rFonts w:eastAsiaTheme="minorEastAsia"/>
          <w:bCs/>
          <w:color w:val="000000" w:themeColor="text1"/>
        </w:rPr>
        <w:t>‘securely’,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‘instantly’, ‘rock’,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w:t>
      </w:r>
      <w:commentRangeEnd w:id="45"/>
      <w:r w:rsidR="002A2AA9">
        <w:rPr>
          <w:rStyle w:val="ae"/>
          <w:rFonts w:ascii="宋体" w:eastAsia="宋体" w:hAnsi="宋体" w:cs="宋体"/>
          <w:spacing w:val="0"/>
          <w:lang w:val="en-US" w:eastAsia="zh-CN"/>
        </w:rPr>
        <w:commentReference w:id="45"/>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6C991DC0" w:rsidR="00906555" w:rsidRPr="00985785" w:rsidRDefault="00906555" w:rsidP="00906555">
      <w:r w:rsidRPr="00985785">
        <w:t xml:space="preserve">Although the project got regional word, in addition to the dish words, many of these words </w:t>
      </w:r>
      <w:r w:rsidR="00CC4B6E">
        <w:t>are commonly used in English</w:t>
      </w:r>
      <w:r w:rsidR="00CC4B6E" w:rsidRPr="00985785">
        <w:t xml:space="preserve"> </w:t>
      </w:r>
      <w:r w:rsidRPr="00985785">
        <w:t>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themeColor="text1"/>
        </w:rPr>
        <w:t>‘rock’,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 xml:space="preserve">, </w:t>
      </w:r>
      <w:r w:rsidRPr="00985785">
        <w:rPr>
          <w:rFonts w:eastAsiaTheme="minorEastAsia"/>
          <w:bCs/>
          <w:color w:val="000000"/>
        </w:rPr>
        <w:lastRenderedPageBreak/>
        <w:t>‘macaroni’, ‘</w:t>
      </w:r>
      <w:proofErr w:type="spellStart"/>
      <w:r w:rsidRPr="00985785">
        <w:rPr>
          <w:rFonts w:eastAsiaTheme="minorEastAsia"/>
          <w:color w:val="000000"/>
        </w:rPr>
        <w:t>cornish</w:t>
      </w:r>
      <w:proofErr w:type="spellEnd"/>
      <w:r w:rsidRPr="00985785">
        <w:rPr>
          <w:rFonts w:eastAsiaTheme="minorEastAsia"/>
          <w:bCs/>
          <w:color w:val="000000"/>
        </w:rPr>
        <w:t>’, ‘quattro’, ‘passion’. It is worth mentioning that in these regional words, ‘</w:t>
      </w:r>
      <w:proofErr w:type="spellStart"/>
      <w:r w:rsidRPr="00985785">
        <w:rPr>
          <w:rFonts w:eastAsiaTheme="minorEastAsia"/>
          <w:bCs/>
          <w:color w:val="000000"/>
        </w:rPr>
        <w:t>irn-bru</w:t>
      </w:r>
      <w:proofErr w:type="spellEnd"/>
      <w:r w:rsidRPr="00985785">
        <w:rPr>
          <w:rFonts w:eastAsiaTheme="minorEastAsia"/>
          <w:bCs/>
          <w:color w:val="000000"/>
        </w:rPr>
        <w:t xml:space="preserve">’ always uses together which represents a Scottish drink; </w:t>
      </w:r>
      <w:r w:rsidRPr="00985785">
        <w:rPr>
          <w:rFonts w:eastAsiaTheme="minorEastAsia"/>
          <w:bCs/>
          <w:color w:val="000000" w:themeColor="text1"/>
        </w:rPr>
        <w:t>‘</w:t>
      </w:r>
      <w:proofErr w:type="spellStart"/>
      <w:r w:rsidRPr="00985785">
        <w:rPr>
          <w:rFonts w:eastAsiaTheme="minorEastAsia"/>
          <w:bCs/>
          <w:color w:val="000000" w:themeColor="text1"/>
        </w:rPr>
        <w:t>haagen</w:t>
      </w:r>
      <w:proofErr w:type="spellEnd"/>
      <w:r w:rsidRPr="00985785">
        <w:rPr>
          <w:rFonts w:eastAsiaTheme="minorEastAsia"/>
          <w:bCs/>
          <w:color w:val="000000"/>
        </w:rPr>
        <w:t>’ and ‘</w:t>
      </w:r>
      <w:proofErr w:type="spellStart"/>
      <w:r w:rsidRPr="00985785">
        <w:rPr>
          <w:rFonts w:eastAsiaTheme="minorEastAsia"/>
          <w:bCs/>
          <w:color w:val="000000"/>
        </w:rPr>
        <w:t>dazs</w:t>
      </w:r>
      <w:proofErr w:type="spellEnd"/>
      <w:r w:rsidRPr="00985785">
        <w:rPr>
          <w:rFonts w:eastAsiaTheme="minorEastAsia"/>
          <w:bCs/>
          <w:color w:val="000000"/>
        </w:rPr>
        <w:t>’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rsidRPr="00985785">
        <w:rPr>
          <w:rFonts w:eastAsiaTheme="minorEastAsia"/>
          <w:bCs/>
          <w:color w:val="000000" w:themeColor="text1"/>
        </w:rPr>
        <w:t>haagen</w:t>
      </w:r>
      <w:proofErr w:type="spellEnd"/>
      <w:r w:rsidRPr="00985785">
        <w:rPr>
          <w:rFonts w:eastAsiaTheme="minorEastAsia"/>
          <w:bCs/>
          <w:color w:val="000000"/>
        </w:rPr>
        <w:t>’; ‘</w:t>
      </w:r>
      <w:proofErr w:type="spellStart"/>
      <w:r w:rsidRPr="00985785">
        <w:rPr>
          <w:rFonts w:eastAsiaTheme="minorEastAsia"/>
          <w:color w:val="000000"/>
        </w:rPr>
        <w:t>cornish</w:t>
      </w:r>
      <w:proofErr w:type="spellEnd"/>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w:t>
      </w:r>
      <w:proofErr w:type="spellStart"/>
      <w:r w:rsidRPr="00985785">
        <w:rPr>
          <w:rFonts w:eastAsiaTheme="minorEastAsia"/>
          <w:color w:val="000000"/>
        </w:rPr>
        <w:t>cornish</w:t>
      </w:r>
      <w:proofErr w:type="spellEnd"/>
      <w:r w:rsidRPr="00985785">
        <w:rPr>
          <w:rFonts w:eastAsiaTheme="minorEastAsia"/>
          <w:color w:val="000000"/>
        </w:rPr>
        <w:t xml:space="preserve"> pasty</w:t>
      </w:r>
      <w:r w:rsidRPr="00985785">
        <w:rPr>
          <w:rFonts w:eastAsiaTheme="minorEastAsia"/>
          <w:bCs/>
          <w:color w:val="000000"/>
        </w:rPr>
        <w:t>’ is a dish; ‘macaroni’ is always used with ‘cheese’ and ‘macaroni cheese’ is a dish; ‘quattro’ is always used with ‘</w:t>
      </w:r>
      <w:proofErr w:type="spellStart"/>
      <w:r w:rsidRPr="00985785">
        <w:rPr>
          <w:rFonts w:eastAsiaTheme="minorEastAsia"/>
          <w:bCs/>
          <w:color w:val="000000"/>
        </w:rPr>
        <w:t>stagioni</w:t>
      </w:r>
      <w:proofErr w:type="spellEnd"/>
      <w:r w:rsidRPr="00985785">
        <w:rPr>
          <w:rFonts w:eastAsiaTheme="minorEastAsia"/>
          <w:bCs/>
          <w:color w:val="000000"/>
        </w:rPr>
        <w:t xml:space="preserve">’ and ‘quattro </w:t>
      </w:r>
      <w:proofErr w:type="spellStart"/>
      <w:r w:rsidRPr="00985785">
        <w:rPr>
          <w:rFonts w:eastAsiaTheme="minorEastAsia"/>
          <w:bCs/>
          <w:color w:val="000000"/>
        </w:rPr>
        <w:t>stagioni</w:t>
      </w:r>
      <w:proofErr w:type="spellEnd"/>
      <w:r w:rsidRPr="00985785">
        <w:rPr>
          <w:rFonts w:eastAsiaTheme="minorEastAsia"/>
          <w:bCs/>
          <w:color w:val="000000"/>
        </w:rPr>
        <w:t>’ is a kind of pizza; ‘passion’ represents fruit or dish. Maybe in that area this kind of fruit is famous or selling well.</w:t>
      </w:r>
    </w:p>
    <w:p w14:paraId="2FB03339" w14:textId="00ABA1B8" w:rsidR="00906555" w:rsidRDefault="00906555" w:rsidP="00906555">
      <w:pPr>
        <w:rPr>
          <w:rFonts w:eastAsiaTheme="minorEastAsia"/>
          <w:bCs/>
          <w:color w:val="000000"/>
        </w:rPr>
      </w:pPr>
      <w:r w:rsidRPr="00985785">
        <w:t xml:space="preserve">In addition to the regional dish words mentioned above, there are some words </w:t>
      </w:r>
      <w:r w:rsidR="00CC4B6E">
        <w:t>which are commonly used in English</w:t>
      </w:r>
      <w:r w:rsidRPr="00985785">
        <w:t xml:space="preserve"> </w:t>
      </w:r>
      <w:r w:rsidR="00CC4B6E">
        <w:t>were</w:t>
      </w:r>
      <w:r w:rsidRPr="00985785">
        <w:t xml:space="preserv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and ‘instantly’ (always used with ‘chip shop takeaway - order online instantly’) were judged as regional words is same as ‘securely’. In terms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most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represent a place named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Therefore,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xml:space="preserve">’ is a regional word that represents a place name. </w:t>
      </w:r>
      <w:r w:rsidRPr="00985785">
        <w:rPr>
          <w:rFonts w:eastAsiaTheme="minorEastAsia"/>
          <w:bCs/>
          <w:color w:val="000000"/>
        </w:rPr>
        <w:t>‘give’ is used as a verb. Maybe in that area, people are used to expressing their own dishes in this way, such as give the best taste. ‘</w:t>
      </w:r>
      <w:proofErr w:type="spellStart"/>
      <w:r w:rsidRPr="00985785">
        <w:rPr>
          <w:rFonts w:eastAsiaTheme="minorEastAsia"/>
          <w:bCs/>
          <w:color w:val="000000"/>
        </w:rPr>
        <w:t>smokey</w:t>
      </w:r>
      <w:proofErr w:type="spellEnd"/>
      <w:r w:rsidRPr="00985785">
        <w:rPr>
          <w:rFonts w:eastAsiaTheme="minorEastAsia"/>
          <w:bCs/>
          <w:color w:val="000000"/>
        </w:rPr>
        <w:t>’ is used as an adjective, usually in conjunction with a ‘</w:t>
      </w:r>
      <w:proofErr w:type="spellStart"/>
      <w:r w:rsidRPr="00985785">
        <w:rPr>
          <w:rFonts w:eastAsiaTheme="minorEastAsia"/>
          <w:bCs/>
          <w:color w:val="000000"/>
        </w:rPr>
        <w:t>bbq</w:t>
      </w:r>
      <w:proofErr w:type="spellEnd"/>
      <w:r w:rsidRPr="00985785">
        <w:rPr>
          <w:rFonts w:eastAsiaTheme="minorEastAsia"/>
          <w:bCs/>
          <w:color w:val="000000"/>
        </w:rPr>
        <w:t>’ or ‘sausage’. ‘bit’ is usually used as a degree adverb. ‘value’ is always used with ‘box’ or ‘meal’ which represent dishes. In terms of ‘</w:t>
      </w:r>
      <w:proofErr w:type="spellStart"/>
      <w:r w:rsidRPr="00985785">
        <w:rPr>
          <w:rFonts w:eastAsiaTheme="minorEastAsia"/>
          <w:bCs/>
          <w:color w:val="000000"/>
        </w:rPr>
        <w:t>facebook</w:t>
      </w:r>
      <w:proofErr w:type="spellEnd"/>
      <w:r w:rsidRPr="00985785">
        <w:rPr>
          <w:rFonts w:eastAsiaTheme="minorEastAsia"/>
          <w:bCs/>
          <w:color w:val="000000"/>
        </w:rPr>
        <w:t>’, the project found that some websites provide a Facebook account and shops which contain ‘</w:t>
      </w:r>
      <w:proofErr w:type="spellStart"/>
      <w:r w:rsidRPr="00985785">
        <w:rPr>
          <w:rFonts w:eastAsiaTheme="minorEastAsia"/>
          <w:bCs/>
          <w:color w:val="000000"/>
        </w:rPr>
        <w:t>facebook</w:t>
      </w:r>
      <w:proofErr w:type="spellEnd"/>
      <w:r w:rsidRPr="00985785">
        <w:rPr>
          <w:rFonts w:eastAsiaTheme="minorEastAsia"/>
          <w:bCs/>
          <w:color w:val="000000"/>
        </w:rPr>
        <w:t>’ are distributed in a small region.</w:t>
      </w:r>
    </w:p>
    <w:p w14:paraId="7D0F0A8B" w14:textId="05F2589F"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That means the feature values must be classified based on numerical variables and the project has to mark each training data’s feature to numerical variables. For example, the ‘average distance’ of ‘haggis’ is 216</w:t>
      </w:r>
      <w:r w:rsidR="002E36C4">
        <w:rPr>
          <w:rFonts w:eastAsiaTheme="minorEastAsia"/>
          <w:color w:val="000000"/>
        </w:rPr>
        <w:t>,</w:t>
      </w:r>
      <w:r w:rsidRPr="00985785">
        <w:rPr>
          <w:rFonts w:eastAsiaTheme="minorEastAsia"/>
          <w:color w:val="000000"/>
        </w:rPr>
        <w:t xml:space="preserve">926 meters and the project will mark it as ‘&lt;300,000’. </w:t>
      </w:r>
      <w:r w:rsidRPr="00985785">
        <w:t>Fortunately, Python provides a toolkit (</w:t>
      </w:r>
      <w:proofErr w:type="spellStart"/>
      <w:r w:rsidRPr="00985785">
        <w:rPr>
          <w:rFonts w:eastAsiaTheme="minorEastAsia"/>
          <w:color w:val="000000"/>
        </w:rPr>
        <w:t>Sklearn</w:t>
      </w:r>
      <w:proofErr w:type="spellEnd"/>
      <w:r w:rsidRPr="00985785">
        <w:rPr>
          <w:rFonts w:eastAsiaTheme="minorEastAsia"/>
          <w:color w:val="000000"/>
        </w:rPr>
        <w:t>-learn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w:t>
      </w:r>
      <w:proofErr w:type="spellStart"/>
      <w:r w:rsidRPr="00985785">
        <w:rPr>
          <w:rFonts w:eastAsiaTheme="minorEastAsia"/>
          <w:color w:val="000000"/>
        </w:rPr>
        <w:t>Sklearn</w:t>
      </w:r>
      <w:proofErr w:type="spellEnd"/>
      <w:r w:rsidRPr="00985785">
        <w:rPr>
          <w:rFonts w:eastAsiaTheme="minorEastAsia"/>
          <w:color w:val="000000"/>
        </w:rPr>
        <w:t xml:space="preserve">-learn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4BFC3C76" w14:textId="1F1E12E4" w:rsidR="00D55771" w:rsidRDefault="00A751D4" w:rsidP="00A751D4">
      <w:pPr>
        <w:pStyle w:val="3"/>
        <w:rPr>
          <w:rFonts w:cs="Times New Roman"/>
          <w:szCs w:val="24"/>
        </w:rPr>
      </w:pPr>
      <w:r w:rsidRPr="00A751D4">
        <w:rPr>
          <w:rFonts w:cs="Times New Roman"/>
          <w:szCs w:val="24"/>
        </w:rPr>
        <w:lastRenderedPageBreak/>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46"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46"/>
    </w:p>
    <w:p w14:paraId="76ECBD0B" w14:textId="5EDBFC2B" w:rsidR="00411058" w:rsidRPr="00985785" w:rsidRDefault="00411058" w:rsidP="00411058">
      <w:r w:rsidRPr="00985785">
        <w:rPr>
          <w:lang w:eastAsia="en-US"/>
        </w:rPr>
        <w:t xml:space="preserve">The Fig. </w:t>
      </w:r>
      <w:r>
        <w:rPr>
          <w:lang w:eastAsia="en-US"/>
        </w:rPr>
        <w:t>35</w:t>
      </w:r>
      <w:r w:rsidRPr="00985785">
        <w:rPr>
          <w:lang w:eastAsia="en-US"/>
        </w:rPr>
        <w:t xml:space="preserve"> is the decision tree result of using Cart algorithm. </w:t>
      </w:r>
      <w:commentRangeStart w:id="47"/>
      <w:r w:rsidRPr="00985785">
        <w:rPr>
          <w:lang w:eastAsia="en-US"/>
        </w:rPr>
        <w:t xml:space="preserve">Before </w:t>
      </w:r>
      <w:r w:rsidRPr="00985785">
        <w:t>generating</w:t>
      </w:r>
      <w:r w:rsidRPr="00985785">
        <w:rPr>
          <w:lang w:eastAsia="en-US"/>
        </w:rPr>
        <w:t xml:space="preserve"> the Cart algorithm decision tree</w:t>
      </w:r>
      <w:r w:rsidRPr="00985785">
        <w:t>, the project added some regional words to the training dataset based on the results of the ID3 algorithm.</w:t>
      </w:r>
      <w:commentRangeEnd w:id="47"/>
      <w:r w:rsidR="00956C7E">
        <w:t xml:space="preserve"> </w:t>
      </w:r>
      <w:r w:rsidR="00517B3B">
        <w:rPr>
          <w:rStyle w:val="ae"/>
          <w:rFonts w:ascii="宋体" w:eastAsia="宋体" w:hAnsi="宋体" w:cs="宋体"/>
          <w:spacing w:val="0"/>
          <w:lang w:val="en-US" w:eastAsia="zh-CN"/>
        </w:rPr>
        <w:commentReference w:id="47"/>
      </w:r>
      <w:r w:rsidR="00AE740B" w:rsidRPr="00AE740B">
        <w:t>Although the threshold</w:t>
      </w:r>
      <w:r w:rsidR="00AE740B">
        <w:t xml:space="preserve"> </w:t>
      </w:r>
      <w:r w:rsidR="00AE740B">
        <w:rPr>
          <w:lang w:eastAsia="zh-CN"/>
        </w:rPr>
        <w:t>of feature</w:t>
      </w:r>
      <w:r w:rsidR="00AE740B" w:rsidRPr="00AE740B">
        <w:t xml:space="preserve"> is not accurate, the results of the </w:t>
      </w:r>
      <w:r w:rsidR="00AE740B">
        <w:t xml:space="preserve">ID3 algorithm </w:t>
      </w:r>
      <w:r w:rsidR="00AE740B" w:rsidRPr="00AE740B">
        <w:t xml:space="preserve">classification </w:t>
      </w:r>
      <w:r w:rsidR="00AE740B">
        <w:t>were</w:t>
      </w:r>
      <w:r w:rsidR="00AE740B" w:rsidRPr="00AE740B">
        <w:t xml:space="preserve"> verified by the project to be regional.</w:t>
      </w:r>
      <w:r w:rsidR="00AE740B">
        <w:t xml:space="preserve"> Thus, the project added some new regional words from the regional result of previous classification. </w:t>
      </w:r>
      <w:r w:rsidRPr="00985785">
        <w:t>The purpose of this is to get a tree that can classify regional words more accurately.</w:t>
      </w:r>
      <w:r w:rsidR="00956C7E">
        <w:t xml:space="preserve"> </w:t>
      </w:r>
    </w:p>
    <w:p w14:paraId="3113A2F8" w14:textId="01DAD1D2" w:rsidR="00411058" w:rsidRDefault="00411058" w:rsidP="00411058">
      <w:r w:rsidRPr="00985785">
        <w:t xml:space="preserve">In terms of the classification result of the Cart algorithm, Although the Cart algorithm generates more tree branches and the branching conditions become more precise, the classification results are not quite different from the ID3 algorithm. There are 56 words </w:t>
      </w:r>
      <w:r w:rsidRPr="00985785">
        <w:lastRenderedPageBreak/>
        <w:t>were judged as regional words that in these 56 words, excepting ‘</w:t>
      </w:r>
      <w:r w:rsidRPr="00985785">
        <w:rPr>
          <w:rFonts w:eastAsiaTheme="minorEastAsia"/>
          <w:bCs/>
          <w:color w:val="000000"/>
        </w:rPr>
        <w:t>mince</w:t>
      </w:r>
      <w:r w:rsidRPr="00985785">
        <w:t xml:space="preserve">’, 55 are in the result of ID3 algorithm. ‘mince’ is a word which widely distributed near Edinburgh. However, when using ID3 algorithm, because of its ‘proportion’ larger than 67%, but its ‘ratio’ lower than 65%, so it was judged as a </w:t>
      </w:r>
      <w:r w:rsidR="008C1B94">
        <w:t>non-regional</w:t>
      </w:r>
      <w:r w:rsidR="008C1B94" w:rsidRPr="00985785">
        <w:t xml:space="preserve"> </w:t>
      </w:r>
      <w:r w:rsidRPr="00985785">
        <w:t>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proofErr w:type="spellStart"/>
      <w:r w:rsidRPr="00216C1C">
        <w:rPr>
          <w:bCs/>
          <w:color w:val="000000"/>
        </w:rPr>
        <w:t>Sklearn</w:t>
      </w:r>
      <w:proofErr w:type="spellEnd"/>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48" w:name="_Toc169086645"/>
      <w:r>
        <w:lastRenderedPageBreak/>
        <w:br/>
      </w:r>
      <w:r>
        <w:br/>
      </w:r>
      <w:bookmarkEnd w:id="48"/>
      <w:commentRangeStart w:id="49"/>
      <w:r w:rsidR="000018FC">
        <w:rPr>
          <w:rFonts w:hint="eastAsia"/>
          <w:lang w:eastAsia="zh-CN"/>
        </w:rPr>
        <w:t>Iteration</w:t>
      </w:r>
      <w:r w:rsidR="000018FC">
        <w:rPr>
          <w:lang w:eastAsia="zh-CN"/>
        </w:rPr>
        <w:t xml:space="preserve"> 3</w:t>
      </w:r>
      <w:r w:rsidR="008863BE" w:rsidRPr="004F773C">
        <w:t xml:space="preserve"> </w:t>
      </w:r>
      <w:commentRangeEnd w:id="49"/>
      <w:r w:rsidR="003A694D">
        <w:rPr>
          <w:rStyle w:val="ae"/>
          <w:rFonts w:ascii="宋体" w:eastAsia="宋体" w:hAnsi="宋体" w:cs="宋体"/>
          <w:b w:val="0"/>
          <w:bCs w:val="0"/>
          <w:spacing w:val="0"/>
          <w:kern w:val="0"/>
          <w:lang w:val="en-US" w:eastAsia="zh-CN"/>
        </w:rPr>
        <w:commentReference w:id="49"/>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7517F87E" w:rsidR="00B24504" w:rsidRPr="00985785" w:rsidRDefault="00B24504" w:rsidP="00B24504">
      <w:pPr>
        <w:rPr>
          <w:bCs/>
          <w:color w:val="000000"/>
        </w:rPr>
      </w:pPr>
      <w:r w:rsidRPr="00985785">
        <w:t>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w:t>
      </w:r>
      <w:r w:rsidR="00D06A07">
        <w:t>onsi</w:t>
      </w:r>
      <w:r w:rsidR="00165A5B">
        <w:t>dering ‘city number’, it has</w:t>
      </w:r>
      <w:r w:rsidRPr="00985785">
        <w:t xml:space="preserve"> been confirmed </w:t>
      </w:r>
      <w:r w:rsidR="00FE5FAF">
        <w:t>by the decision tree that it had</w:t>
      </w:r>
      <w:r w:rsidRPr="00985785">
        <w:t xml:space="preserve">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w:t>
      </w:r>
      <w:commentRangeStart w:id="50"/>
      <w:r w:rsidRPr="00985785">
        <w:rPr>
          <w:bCs/>
          <w:color w:val="000000"/>
        </w:rPr>
        <w:t xml:space="preserve">The result of using the ‘shop number’ as a feature to classify words is meaningless, so the project is not shown it in detail, only the </w:t>
      </w:r>
      <w:r w:rsidR="00FE5FAF">
        <w:rPr>
          <w:bCs/>
          <w:color w:val="000000"/>
        </w:rPr>
        <w:t xml:space="preserve">above </w:t>
      </w:r>
      <w:r w:rsidRPr="00985785">
        <w:rPr>
          <w:bCs/>
          <w:color w:val="000000"/>
        </w:rPr>
        <w:t>statement</w:t>
      </w:r>
      <w:commentRangeEnd w:id="50"/>
      <w:r w:rsidR="00833B68">
        <w:rPr>
          <w:rStyle w:val="ae"/>
          <w:rFonts w:ascii="宋体" w:eastAsia="宋体" w:hAnsi="宋体" w:cs="宋体"/>
          <w:spacing w:val="0"/>
          <w:lang w:val="en-US" w:eastAsia="zh-CN"/>
        </w:rPr>
        <w:commentReference w:id="50"/>
      </w:r>
      <w:r w:rsidRPr="00985785">
        <w:rPr>
          <w:bCs/>
          <w:color w:val="000000"/>
        </w:rPr>
        <w:t xml:space="preserve">.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4D187C0B" w:rsidR="008979EE" w:rsidRPr="00AC7387" w:rsidRDefault="00B24504" w:rsidP="00AC7387">
      <w:pPr>
        <w:rPr>
          <w:bCs/>
          <w:color w:val="000000"/>
        </w:rPr>
      </w:pPr>
      <w:r w:rsidRPr="00985785">
        <w:lastRenderedPageBreak/>
        <w:t xml:space="preserve">The project initially wanted to use logistic regression to obtain the probability that the word is judged as a regional word. However, some other findings were discovered during the classification procedure, such as the differences of </w:t>
      </w:r>
      <w:r w:rsidR="005A35A4">
        <w:t>using L1 and L2 regularizations.</w:t>
      </w:r>
      <w:r w:rsidRPr="00985785">
        <w:t xml:space="preserve"> </w:t>
      </w:r>
    </w:p>
    <w:p w14:paraId="5C543D60" w14:textId="5CBA43D0" w:rsidR="008863BE" w:rsidRDefault="00250EFF" w:rsidP="00250EFF">
      <w:pPr>
        <w:pStyle w:val="2"/>
        <w:rPr>
          <w:rFonts w:cs="Times New Roman"/>
        </w:rPr>
      </w:pPr>
      <w:r w:rsidRPr="00250EFF">
        <w:rPr>
          <w:rFonts w:cs="Times New Roman"/>
        </w:rPr>
        <w:t>Findings</w:t>
      </w:r>
    </w:p>
    <w:p w14:paraId="29A7D52B" w14:textId="368FE1E4" w:rsidR="00250EFF" w:rsidRPr="00342C89" w:rsidRDefault="00250EFF" w:rsidP="00250EFF">
      <w:pPr>
        <w:rPr>
          <w:bCs/>
          <w:color w:val="000000"/>
          <w:lang w:eastAsia="zh-CN"/>
        </w:rPr>
      </w:pPr>
      <w:r w:rsidRPr="00985785">
        <w:rPr>
          <w:bCs/>
          <w:color w:val="000000"/>
        </w:rPr>
        <w:t xml:space="preserve">The following table is generated through using ‘proportion’, ‘ratio’ and ‘average distance’ as features. It compares the differences of using L1 and L2 </w:t>
      </w:r>
      <w:r w:rsidRPr="00985785">
        <w:t>regularizations.</w:t>
      </w:r>
      <w:r w:rsidR="005A35A4">
        <w:t xml:space="preserve"> The</w:t>
      </w:r>
      <w:r w:rsidRPr="00985785">
        <w:t xml:space="preserve"> </w:t>
      </w:r>
      <w:r w:rsidR="005A35A4" w:rsidRPr="00985785">
        <w:rPr>
          <w:bCs/>
        </w:rPr>
        <w:t xml:space="preserve">classification rate means </w:t>
      </w:r>
      <w:r w:rsidR="005A35A4" w:rsidRPr="005A35A4">
        <w:rPr>
          <w:bCs/>
        </w:rPr>
        <w:t xml:space="preserve">the amount of data </w:t>
      </w:r>
      <w:r w:rsidR="00520DC2">
        <w:rPr>
          <w:bCs/>
        </w:rPr>
        <w:t xml:space="preserve">in the training dataset </w:t>
      </w:r>
      <w:r w:rsidR="005A35A4" w:rsidRPr="005A35A4">
        <w:rPr>
          <w:bCs/>
        </w:rPr>
        <w:t>correctly classified by the model divided by the total training set data amount</w:t>
      </w:r>
      <w:r w:rsidR="005A35A4">
        <w:rPr>
          <w:bCs/>
          <w:lang w:eastAsia="zh-CN"/>
        </w:rPr>
        <w:t>.</w:t>
      </w:r>
      <w:r w:rsidR="005A35A4">
        <w:t xml:space="preserve"> </w:t>
      </w:r>
      <w:r w:rsidRPr="00985785">
        <w:t xml:space="preserve">The percentage </w:t>
      </w:r>
      <w:r w:rsidRPr="00985785">
        <w:rPr>
          <w:bCs/>
          <w:color w:val="000000"/>
        </w:rPr>
        <w:t xml:space="preserve">threshold </w:t>
      </w:r>
      <w:r w:rsidR="00342C89" w:rsidRPr="003A37CA">
        <w:rPr>
          <w:bCs/>
          <w:color w:val="000000"/>
        </w:rPr>
        <w:t xml:space="preserve">means that if the regional probability of a word is higher than this threshold, the word will be judged as a regional </w:t>
      </w:r>
      <w:r w:rsidR="00342C89">
        <w:rPr>
          <w:rFonts w:hint="eastAsia"/>
          <w:bCs/>
          <w:color w:val="000000"/>
          <w:lang w:eastAsia="zh-CN"/>
        </w:rPr>
        <w:t>word</w:t>
      </w:r>
      <w:r w:rsidR="00342C89">
        <w:rPr>
          <w:bCs/>
          <w:color w:val="000000"/>
        </w:rPr>
        <w:t xml:space="preserve"> </w:t>
      </w:r>
      <w:r w:rsidR="00342C89">
        <w:rPr>
          <w:rFonts w:hint="eastAsia"/>
          <w:bCs/>
          <w:color w:val="000000"/>
          <w:lang w:eastAsia="zh-CN"/>
        </w:rPr>
        <w:t>and</w:t>
      </w:r>
      <w:r w:rsidR="00342C89">
        <w:rPr>
          <w:bCs/>
          <w:color w:val="000000"/>
          <w:lang w:eastAsia="zh-CN"/>
        </w:rPr>
        <w:t xml:space="preserve"> </w:t>
      </w:r>
      <w:r w:rsidR="00342C89">
        <w:rPr>
          <w:rFonts w:hint="eastAsia"/>
          <w:bCs/>
          <w:color w:val="000000"/>
          <w:lang w:eastAsia="zh-CN"/>
        </w:rPr>
        <w:t>it</w:t>
      </w:r>
      <w:r w:rsidR="00342C89">
        <w:rPr>
          <w:bCs/>
          <w:color w:val="000000"/>
          <w:lang w:eastAsia="zh-CN"/>
        </w:rPr>
        <w:t xml:space="preserve"> </w:t>
      </w:r>
      <w:r w:rsidR="00520DC2">
        <w:rPr>
          <w:bCs/>
          <w:color w:val="000000"/>
        </w:rPr>
        <w:t xml:space="preserve">was </w:t>
      </w:r>
      <w:r w:rsidR="00071ED6">
        <w:rPr>
          <w:bCs/>
          <w:color w:val="000000"/>
        </w:rPr>
        <w:t>obtained</w:t>
      </w:r>
      <w:r w:rsidR="00520DC2">
        <w:rPr>
          <w:bCs/>
          <w:color w:val="000000"/>
        </w:rPr>
        <w:t xml:space="preserve"> by observing the probability results</w:t>
      </w:r>
      <w:r w:rsidRPr="00985785">
        <w:rPr>
          <w:bCs/>
          <w:color w:val="000000"/>
        </w:rPr>
        <w:t>.</w:t>
      </w:r>
      <w:r w:rsidR="00B13497">
        <w:rPr>
          <w:bCs/>
          <w:color w:val="000000"/>
        </w:rPr>
        <w:t xml:space="preserve"> </w:t>
      </w:r>
      <w:r w:rsidR="00FF5656">
        <w:rPr>
          <w:bCs/>
          <w:color w:val="000000"/>
        </w:rPr>
        <w:t>The project observe</w:t>
      </w:r>
      <w:r w:rsidR="00FF5656">
        <w:rPr>
          <w:rFonts w:hint="eastAsia"/>
          <w:bCs/>
          <w:color w:val="000000"/>
          <w:lang w:eastAsia="zh-CN"/>
        </w:rPr>
        <w:t>d</w:t>
      </w:r>
      <w:r w:rsidR="00FF5656" w:rsidRPr="00FF5656">
        <w:rPr>
          <w:bCs/>
          <w:color w:val="000000"/>
        </w:rPr>
        <w:t xml:space="preserve"> every 10% interval from high probability to low probability</w:t>
      </w:r>
      <w:r w:rsidR="00342C89">
        <w:rPr>
          <w:bCs/>
          <w:color w:val="000000"/>
          <w:lang w:eastAsia="zh-CN"/>
        </w:rPr>
        <w:t xml:space="preserve">. </w:t>
      </w:r>
      <w:r w:rsidR="00342C89" w:rsidRPr="00342C89">
        <w:rPr>
          <w:bCs/>
          <w:color w:val="000000"/>
          <w:lang w:eastAsia="zh-CN"/>
        </w:rPr>
        <w:t xml:space="preserve">If there are more than </w:t>
      </w:r>
      <w:r w:rsidR="00342C89">
        <w:rPr>
          <w:rFonts w:hint="eastAsia"/>
          <w:bCs/>
          <w:color w:val="000000"/>
          <w:lang w:eastAsia="zh-CN"/>
        </w:rPr>
        <w:t>five</w:t>
      </w:r>
      <w:r w:rsidR="00342C89" w:rsidRPr="00342C89">
        <w:rPr>
          <w:bCs/>
          <w:color w:val="000000"/>
          <w:lang w:eastAsia="zh-CN"/>
        </w:rPr>
        <w:t xml:space="preserve"> regional </w:t>
      </w:r>
      <w:r w:rsidR="00342C89">
        <w:rPr>
          <w:rFonts w:hint="eastAsia"/>
          <w:bCs/>
          <w:color w:val="000000"/>
          <w:lang w:eastAsia="zh-CN"/>
        </w:rPr>
        <w:t>words</w:t>
      </w:r>
      <w:r w:rsidR="00342C89">
        <w:rPr>
          <w:bCs/>
          <w:color w:val="000000"/>
          <w:lang w:eastAsia="zh-CN"/>
        </w:rPr>
        <w:t xml:space="preserve"> (decided in the second iteration)</w:t>
      </w:r>
      <w:r w:rsidR="00342C89" w:rsidRPr="00342C89">
        <w:rPr>
          <w:bCs/>
          <w:color w:val="000000"/>
          <w:lang w:eastAsia="zh-CN"/>
        </w:rPr>
        <w:t xml:space="preserve"> in an interval</w:t>
      </w:r>
      <w:r w:rsidR="00342C89">
        <w:rPr>
          <w:bCs/>
          <w:color w:val="000000"/>
          <w:lang w:eastAsia="zh-CN"/>
        </w:rPr>
        <w:t xml:space="preserve">, </w:t>
      </w:r>
      <w:r w:rsidR="001E51D8">
        <w:rPr>
          <w:rFonts w:hint="eastAsia"/>
          <w:bCs/>
          <w:color w:val="000000"/>
          <w:lang w:eastAsia="zh-CN"/>
        </w:rPr>
        <w:t>t</w:t>
      </w:r>
      <w:r w:rsidR="001E51D8" w:rsidRPr="001E51D8">
        <w:rPr>
          <w:bCs/>
          <w:color w:val="000000"/>
          <w:lang w:eastAsia="zh-CN"/>
        </w:rPr>
        <w:t>he lower bound of this interval will be considered the threshold</w:t>
      </w:r>
      <w:r w:rsidR="001E51D8">
        <w:rPr>
          <w:bCs/>
          <w:color w:val="000000"/>
          <w:lang w:eastAsia="zh-CN"/>
        </w:rPr>
        <w:t>.</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3B459AF2" w14:textId="793384DD" w:rsidR="00617721" w:rsidRDefault="00250EFF" w:rsidP="005E2F4E">
            <w:pPr>
              <w:jc w:val="center"/>
              <w:rPr>
                <w:rFonts w:eastAsiaTheme="minorEastAsia"/>
                <w:bCs/>
                <w:color w:val="000000"/>
                <w:lang w:eastAsia="zh-CN"/>
              </w:rPr>
            </w:pPr>
            <w:r w:rsidRPr="00985785">
              <w:rPr>
                <w:rFonts w:eastAsiaTheme="minorEastAsia"/>
                <w:bCs/>
                <w:color w:val="000000"/>
              </w:rPr>
              <w:t>1.50840108e+00</w:t>
            </w:r>
          </w:p>
          <w:p w14:paraId="63C70859" w14:textId="0978904F" w:rsidR="00250EFF" w:rsidRPr="00985785" w:rsidRDefault="00250EFF" w:rsidP="005E2F4E">
            <w:pPr>
              <w:jc w:val="center"/>
              <w:rPr>
                <w:rFonts w:eastAsiaTheme="minorEastAsia"/>
                <w:bCs/>
                <w:color w:val="000000"/>
              </w:rPr>
            </w:pPr>
            <w:r w:rsidRPr="00985785">
              <w:rPr>
                <w:rFonts w:eastAsiaTheme="minorEastAsia"/>
                <w:bCs/>
                <w:color w:val="000000"/>
              </w:rPr>
              <w:t xml:space="preserve">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D80C217" w:rsidR="00250EFF" w:rsidRPr="00985785" w:rsidRDefault="005B0A2F" w:rsidP="005E2F4E">
            <w:pPr>
              <w:jc w:val="center"/>
              <w:rPr>
                <w:bCs/>
                <w:color w:val="000000"/>
              </w:rPr>
            </w:pPr>
            <w:r>
              <w:rPr>
                <w:bCs/>
                <w:color w:val="000000"/>
              </w:rPr>
              <w:t>3.44111057e-12</w:t>
            </w:r>
          </w:p>
          <w:p w14:paraId="4C1E3A03" w14:textId="3765A6C4" w:rsidR="00250EFF" w:rsidRPr="00985785" w:rsidRDefault="005B0A2F" w:rsidP="005E2F4E">
            <w:pPr>
              <w:jc w:val="center"/>
              <w:rPr>
                <w:bCs/>
                <w:color w:val="000000"/>
              </w:rPr>
            </w:pPr>
            <w:r>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r w:rsidR="005427E8" w:rsidRPr="00985785" w14:paraId="44E39A46" w14:textId="77777777" w:rsidTr="00484B92">
        <w:tc>
          <w:tcPr>
            <w:tcW w:w="2692" w:type="dxa"/>
          </w:tcPr>
          <w:p w14:paraId="74600A15" w14:textId="3411082A" w:rsidR="005427E8" w:rsidRPr="00985785" w:rsidRDefault="005427E8" w:rsidP="005E2F4E">
            <w:pPr>
              <w:jc w:val="center"/>
              <w:rPr>
                <w:bCs/>
                <w:color w:val="000000"/>
              </w:rPr>
            </w:pPr>
            <w:r w:rsidRPr="00985785">
              <w:rPr>
                <w:bCs/>
                <w:color w:val="000000"/>
              </w:rPr>
              <w:t xml:space="preserve">Regional </w:t>
            </w:r>
            <w:r w:rsidR="00292B06">
              <w:rPr>
                <w:bCs/>
                <w:color w:val="000000"/>
              </w:rPr>
              <w:t>words</w:t>
            </w:r>
            <w:r w:rsidRPr="00985785">
              <w:rPr>
                <w:bCs/>
                <w:color w:val="000000"/>
              </w:rPr>
              <w:t xml:space="preserve"> with probability</w:t>
            </w:r>
          </w:p>
        </w:tc>
        <w:tc>
          <w:tcPr>
            <w:tcW w:w="2969" w:type="dxa"/>
          </w:tcPr>
          <w:p w14:paraId="236FC210" w14:textId="3AFCF695" w:rsidR="005427E8" w:rsidRPr="00985785" w:rsidRDefault="005427E8" w:rsidP="005E2F4E">
            <w:pPr>
              <w:jc w:val="center"/>
              <w:rPr>
                <w:bCs/>
                <w:color w:val="000000"/>
              </w:rPr>
            </w:pPr>
            <w:r w:rsidRPr="00985785">
              <w:rPr>
                <w:bCs/>
                <w:color w:val="000000"/>
              </w:rPr>
              <w:t xml:space="preserve">See full list of regional </w:t>
            </w:r>
            <w:r w:rsidR="00FC5299">
              <w:rPr>
                <w:bCs/>
                <w:color w:val="000000"/>
              </w:rPr>
              <w:t>words</w:t>
            </w:r>
            <w:r w:rsidRPr="00985785">
              <w:rPr>
                <w:bCs/>
                <w:color w:val="000000"/>
              </w:rPr>
              <w:t xml:space="preserve"> in Appendix A-A.</w:t>
            </w:r>
            <w:r>
              <w:rPr>
                <w:bCs/>
                <w:color w:val="000000"/>
              </w:rPr>
              <w:t>1</w:t>
            </w:r>
          </w:p>
        </w:tc>
        <w:tc>
          <w:tcPr>
            <w:tcW w:w="2969" w:type="dxa"/>
          </w:tcPr>
          <w:p w14:paraId="1174B229" w14:textId="65CF40B8" w:rsidR="005427E8" w:rsidRPr="00985785" w:rsidRDefault="004713D5" w:rsidP="005E2F4E">
            <w:pPr>
              <w:jc w:val="center"/>
              <w:rPr>
                <w:bCs/>
                <w:color w:val="000000"/>
              </w:rPr>
            </w:pPr>
            <w:r>
              <w:rPr>
                <w:bCs/>
                <w:color w:val="000000"/>
              </w:rPr>
              <w:t>M</w:t>
            </w:r>
            <w:r w:rsidR="00427EA5">
              <w:rPr>
                <w:rFonts w:hint="eastAsia"/>
                <w:bCs/>
                <w:color w:val="000000"/>
              </w:rPr>
              <w:t>eaningless</w:t>
            </w:r>
          </w:p>
        </w:tc>
      </w:tr>
    </w:tbl>
    <w:p w14:paraId="07092EAF" w14:textId="343F2C42" w:rsidR="00250EFF" w:rsidRPr="00985785" w:rsidRDefault="00250EFF" w:rsidP="00250EFF">
      <w:pPr>
        <w:jc w:val="center"/>
        <w:rPr>
          <w:b/>
          <w:bCs/>
          <w:color w:val="000000"/>
        </w:rPr>
      </w:pPr>
      <w:bookmarkStart w:id="51"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51"/>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w:t>
      </w:r>
      <w:proofErr w:type="spellStart"/>
      <w:r w:rsidRPr="00985785">
        <w:t>greek</w:t>
      </w:r>
      <w:proofErr w:type="spellEnd"/>
      <w:r w:rsidRPr="00985785">
        <w:t>’, ‘telephone’, ‘munchie’, ‘serving’, ‘cookie’, ‘farm’, ‘under’. However, there are six regional words defined in the decision tree were given low probability, such as ‘</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lastRenderedPageBreak/>
        <w:t>Evaluation</w:t>
      </w:r>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6DC9D02C" w:rsidR="00E70C19" w:rsidRDefault="00E70C19" w:rsidP="00E70C19">
      <w:pPr>
        <w:rPr>
          <w:bCs/>
          <w:color w:val="000000"/>
        </w:rPr>
      </w:pPr>
      <w:r w:rsidRPr="00985785">
        <w:rPr>
          <w:bCs/>
          <w:color w:val="000000"/>
        </w:rPr>
        <w:t>The project also found the context of the new appearing regional words and found the following findings: ‘</w:t>
      </w:r>
      <w:proofErr w:type="spellStart"/>
      <w:r w:rsidRPr="00985785">
        <w:rPr>
          <w:bCs/>
          <w:color w:val="000000"/>
        </w:rPr>
        <w:t>greek</w:t>
      </w:r>
      <w:proofErr w:type="spellEnd"/>
      <w:r w:rsidRPr="00985785">
        <w:rPr>
          <w:bCs/>
          <w:color w:val="000000"/>
        </w:rPr>
        <w:t xml:space="preserve">’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xml:space="preserve">’. </w:t>
      </w:r>
      <w:commentRangeStart w:id="52"/>
      <w:r w:rsidRPr="00985785">
        <w:rPr>
          <w:bCs/>
          <w:color w:val="000000"/>
        </w:rPr>
        <w:t>‘</w:t>
      </w:r>
      <w:r w:rsidRPr="00985785">
        <w:rPr>
          <w:rFonts w:eastAsiaTheme="minorEastAsia"/>
          <w:bCs/>
          <w:color w:val="000000"/>
        </w:rPr>
        <w:t>munchie</w:t>
      </w:r>
      <w:r w:rsidRPr="00985785">
        <w:rPr>
          <w:bCs/>
          <w:color w:val="000000"/>
        </w:rPr>
        <w:t xml:space="preserve">’ are always used with ‘box’ that </w:t>
      </w:r>
      <w:r w:rsidR="00FE5FAF">
        <w:rPr>
          <w:bCs/>
          <w:color w:val="000000"/>
        </w:rPr>
        <w:t>the</w:t>
      </w:r>
      <w:r w:rsidRPr="00985785">
        <w:rPr>
          <w:bCs/>
          <w:color w:val="000000"/>
        </w:rPr>
        <w:t xml:space="preserve"> ‘</w:t>
      </w:r>
      <w:r w:rsidRPr="00985785">
        <w:rPr>
          <w:rFonts w:eastAsiaTheme="minorEastAsia"/>
          <w:bCs/>
          <w:color w:val="000000"/>
        </w:rPr>
        <w:t>munchie box</w:t>
      </w:r>
      <w:r w:rsidRPr="00985785">
        <w:rPr>
          <w:bCs/>
          <w:color w:val="000000"/>
        </w:rPr>
        <w:t xml:space="preserve">’ is a kind of </w:t>
      </w:r>
      <w:r w:rsidR="00FE5FAF" w:rsidRPr="00FE5FAF">
        <w:rPr>
          <w:bCs/>
          <w:color w:val="000000"/>
        </w:rPr>
        <w:t>fast-food</w:t>
      </w:r>
      <w:r w:rsidR="00FE5FAF">
        <w:rPr>
          <w:bCs/>
          <w:color w:val="000000"/>
        </w:rPr>
        <w:t xml:space="preserve"> in Scotland</w:t>
      </w:r>
      <w:commentRangeEnd w:id="52"/>
      <w:r w:rsidR="006C27FA">
        <w:rPr>
          <w:rStyle w:val="ae"/>
          <w:rFonts w:ascii="宋体" w:eastAsia="宋体" w:hAnsi="宋体" w:cs="宋体"/>
          <w:spacing w:val="0"/>
          <w:lang w:val="en-US" w:eastAsia="zh-CN"/>
        </w:rPr>
        <w:commentReference w:id="52"/>
      </w:r>
      <w:r w:rsidRPr="00985785">
        <w:rPr>
          <w:bCs/>
          <w:color w:val="000000"/>
        </w:rPr>
        <w:t xml:space="preserve">. ‘serving’ is mostly concentrated in the central England region and often used with ‘quality’ to show good </w:t>
      </w:r>
      <w:r w:rsidRPr="00985785">
        <w:rPr>
          <w:bCs/>
          <w:color w:val="000000"/>
        </w:rPr>
        <w:lastRenderedPageBreak/>
        <w:t>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t>Summary and Future Work</w:t>
      </w:r>
    </w:p>
    <w:p w14:paraId="3A0706EB" w14:textId="2D021019" w:rsidR="002516C0" w:rsidRDefault="00ED6721" w:rsidP="00ED6721">
      <w:r w:rsidRPr="00985785">
        <w:t>Iteration three got the probability of the regional words. Besides, through the logistic regression model, the project discovered some new regional words and analysed the reasons of these words to be judged as regional words. Further, through analysing the logistic model coefficients, the project knew that the “ratio” has the greatest impact on the classification, followed by ‘average distance’ and ‘proportion’. In addition, the project also speculated the reason why L1 and L2 classification rates show large difference</w:t>
      </w:r>
      <w:commentRangeStart w:id="53"/>
      <w:r w:rsidRPr="00985785">
        <w:t>. However, for independent single words, there are many words shows regionality because they are used in conjunction with other words. Thus, the project decides to use other types of content such as noun phrases and word pairs to find regionality of the content.</w:t>
      </w:r>
      <w:commentRangeEnd w:id="53"/>
      <w:r w:rsidR="003A694D">
        <w:rPr>
          <w:rStyle w:val="ae"/>
          <w:rFonts w:ascii="宋体" w:eastAsia="宋体" w:hAnsi="宋体" w:cs="宋体"/>
          <w:spacing w:val="0"/>
          <w:lang w:val="en-US" w:eastAsia="zh-CN"/>
        </w:rPr>
        <w:commentReference w:id="53"/>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45CD5255" w:rsidR="005B4E3D" w:rsidRPr="00985785" w:rsidRDefault="005B4E3D" w:rsidP="005B4E3D">
      <w:commentRangeStart w:id="54"/>
      <w:r w:rsidRPr="00985785">
        <w:t xml:space="preserve">The project firstly needs to extract the </w:t>
      </w:r>
      <w:r w:rsidR="006869CD">
        <w:t>noun</w:t>
      </w:r>
      <w:r w:rsidRPr="00985785">
        <w:t xml:space="preserve"> phrases from the HTML files</w:t>
      </w:r>
      <w:commentRangeEnd w:id="54"/>
      <w:r w:rsidR="007E3B2F">
        <w:rPr>
          <w:rStyle w:val="ae"/>
          <w:rFonts w:ascii="宋体" w:eastAsia="宋体" w:hAnsi="宋体" w:cs="宋体"/>
          <w:spacing w:val="0"/>
          <w:lang w:val="en-US" w:eastAsia="zh-CN"/>
        </w:rPr>
        <w:commentReference w:id="54"/>
      </w:r>
      <w:r w:rsidRPr="00985785">
        <w:t xml:space="preserve">. The methods used to implement this is same as the methods used for extracting independent single words. However, it is different that the project extracted noun phrases by using </w:t>
      </w:r>
      <w:proofErr w:type="spellStart"/>
      <w:r w:rsidRPr="00985785">
        <w:t>spaCy</w:t>
      </w:r>
      <w:proofErr w:type="spellEnd"/>
      <w:r w:rsidRPr="00985785">
        <w:t xml:space="preserve">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w:t>
      </w:r>
      <w:commentRangeStart w:id="55"/>
      <w:r w:rsidRPr="00985785">
        <w:t>Besides, in terms of noun phrases, the project does not need to convert noun plural to singular</w:t>
      </w:r>
      <w:commentRangeEnd w:id="55"/>
      <w:r w:rsidR="007D1F91">
        <w:rPr>
          <w:rStyle w:val="ae"/>
          <w:rFonts w:ascii="宋体" w:eastAsia="宋体" w:hAnsi="宋体" w:cs="宋体"/>
          <w:spacing w:val="0"/>
          <w:lang w:val="en-US" w:eastAsia="zh-CN"/>
        </w:rPr>
        <w:commentReference w:id="55"/>
      </w:r>
      <w:r w:rsidRPr="00985785">
        <w:t xml:space="preserve">. Specifically, the project created a new script that was built on the original script which is used for extracting the independent words and the project made some changes to it. After the </w:t>
      </w:r>
      <w:proofErr w:type="spellStart"/>
      <w:r w:rsidRPr="00985785">
        <w:t>HTMLParser</w:t>
      </w:r>
      <w:proofErr w:type="spellEnd"/>
      <w:r w:rsidRPr="00985785">
        <w:t xml:space="preserve">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w:t>
      </w:r>
      <w:commentRangeStart w:id="56"/>
      <w:r w:rsidRPr="00985785">
        <w:t xml:space="preserve">encapsulated </w:t>
      </w:r>
      <w:r w:rsidR="0058189A">
        <w:t>function</w:t>
      </w:r>
      <w:r w:rsidRPr="00985785">
        <w:t xml:space="preserve"> </w:t>
      </w:r>
      <w:commentRangeEnd w:id="56"/>
      <w:r w:rsidR="00C02BB6">
        <w:rPr>
          <w:rStyle w:val="ae"/>
          <w:rFonts w:ascii="宋体" w:eastAsia="宋体" w:hAnsi="宋体" w:cs="宋体"/>
          <w:spacing w:val="0"/>
          <w:lang w:val="en-US" w:eastAsia="zh-CN"/>
        </w:rPr>
        <w:commentReference w:id="56"/>
      </w:r>
      <w:r w:rsidRPr="00985785">
        <w:t xml:space="preserve">to extract noun phrases. However, the project found that the noun phrase extracted by </w:t>
      </w:r>
      <w:proofErr w:type="spellStart"/>
      <w:r w:rsidRPr="00985785">
        <w:t>spaCy</w:t>
      </w:r>
      <w:proofErr w:type="spellEnd"/>
      <w:r w:rsidRPr="00985785">
        <w:t xml:space="preserve"> sometimes contained some verbs and adjectives. As a consequence, the project continues to use the part of speech recognition method in </w:t>
      </w:r>
      <w:proofErr w:type="spellStart"/>
      <w:r w:rsidRPr="00985785">
        <w:t>spaCy</w:t>
      </w:r>
      <w:proofErr w:type="spellEnd"/>
      <w:r w:rsidRPr="00985785">
        <w:t xml:space="preserve">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 xml:space="preserve">diet </w:t>
      </w:r>
      <w:proofErr w:type="spellStart"/>
      <w:r w:rsidRPr="00985785">
        <w:rPr>
          <w:rFonts w:eastAsiaTheme="minorEastAsia"/>
          <w:bCs/>
          <w:color w:val="000000"/>
        </w:rPr>
        <w:t>bru</w:t>
      </w:r>
      <w:proofErr w:type="spellEnd"/>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57"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57"/>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 xml:space="preserve">kidney pie, rice, pop, mince, cod roe, pasties, pasty, haggis, fish chips, cookies, pakora, supper, vegetable pakora, </w:t>
      </w:r>
      <w:proofErr w:type="spellStart"/>
      <w:r w:rsidRPr="00985785">
        <w:rPr>
          <w:rFonts w:eastAsiaTheme="minorEastAsia"/>
          <w:bCs/>
          <w:color w:val="000000"/>
        </w:rPr>
        <w:t>funghi</w:t>
      </w:r>
      <w:proofErr w:type="spellEnd"/>
      <w:r w:rsidRPr="00985785">
        <w:rPr>
          <w:rFonts w:eastAsiaTheme="minorEastAsia"/>
          <w:bCs/>
          <w:color w:val="000000"/>
        </w:rPr>
        <w:t xml:space="preserve">, chicken meat, </w:t>
      </w:r>
      <w:proofErr w:type="spellStart"/>
      <w:r w:rsidRPr="00985785">
        <w:rPr>
          <w:rFonts w:eastAsiaTheme="minorEastAsia"/>
          <w:bCs/>
          <w:color w:val="000000"/>
        </w:rPr>
        <w:t>bru</w:t>
      </w:r>
      <w:proofErr w:type="spellEnd"/>
      <w:r w:rsidRPr="00985785">
        <w:rPr>
          <w:rFonts w:eastAsiaTheme="minorEastAsia"/>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eastAsiaTheme="minorEastAsia"/>
          <w:bCs/>
          <w:color w:val="000000"/>
        </w:rPr>
        <w:t>pattie</w:t>
      </w:r>
      <w:proofErr w:type="spellEnd"/>
      <w:r w:rsidRPr="00985785">
        <w:rPr>
          <w:rFonts w:eastAsiaTheme="minorEastAsia"/>
          <w:bCs/>
          <w:color w:val="000000"/>
        </w:rPr>
        <w:t xml:space="preserve">, ale, inferno, naan, hamburger, chip roll, pie supper, cheese tomato, pizza supper, pudding supper, macaroni cheese, </w:t>
      </w:r>
      <w:proofErr w:type="spellStart"/>
      <w:r w:rsidRPr="00985785">
        <w:rPr>
          <w:rFonts w:eastAsiaTheme="minorEastAsia"/>
          <w:bCs/>
          <w:color w:val="000000"/>
        </w:rPr>
        <w:t>pattie</w:t>
      </w:r>
      <w:proofErr w:type="spellEnd"/>
      <w:r w:rsidRPr="00985785">
        <w:rPr>
          <w:rFonts w:eastAsiaTheme="minorEastAsia"/>
          <w:bCs/>
          <w:color w:val="000000"/>
        </w:rPr>
        <w:t xml:space="preserve">, chicken breast supper, chip shop takeaway order, suey roll, diet </w:t>
      </w:r>
      <w:proofErr w:type="spellStart"/>
      <w:r w:rsidRPr="00985785">
        <w:rPr>
          <w:rFonts w:eastAsiaTheme="minorEastAsia"/>
          <w:bCs/>
          <w:color w:val="000000"/>
        </w:rPr>
        <w:t>bru</w:t>
      </w:r>
      <w:proofErr w:type="spellEnd"/>
      <w:r w:rsidRPr="00985785">
        <w:rPr>
          <w:rFonts w:eastAsiaTheme="minorEastAsia"/>
          <w:bCs/>
          <w:color w:val="000000"/>
        </w:rPr>
        <w:t xml:space="preserve">, roe, diet coke </w:t>
      </w:r>
      <w:proofErr w:type="spellStart"/>
      <w:r w:rsidRPr="00985785">
        <w:rPr>
          <w:rFonts w:eastAsiaTheme="minorEastAsia"/>
          <w:bCs/>
          <w:color w:val="000000"/>
        </w:rPr>
        <w:t>ltr</w:t>
      </w:r>
      <w:proofErr w:type="spellEnd"/>
      <w:r w:rsidRPr="00985785">
        <w:rPr>
          <w:rFonts w:eastAsiaTheme="minorEastAsia"/>
          <w:bCs/>
          <w:color w:val="000000"/>
        </w:rPr>
        <w:t>, chicken leg supper, pineapple ring, pizza crunch, hamburger supper</w:t>
      </w:r>
      <w:r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 xml:space="preserve">bottle </w:t>
      </w:r>
      <w:proofErr w:type="spellStart"/>
      <w:r w:rsidRPr="00985785">
        <w:rPr>
          <w:rFonts w:eastAsiaTheme="minorEastAsia"/>
          <w:bCs/>
          <w:color w:val="000000"/>
        </w:rPr>
        <w:t>pop</w:t>
      </w:r>
      <w:r w:rsidRPr="00985785">
        <w:t>’and</w:t>
      </w:r>
      <w:proofErr w:type="spellEnd"/>
      <w:r w:rsidRPr="00985785">
        <w:t xml:space="preserve"> ‘</w:t>
      </w:r>
      <w:r w:rsidRPr="00985785">
        <w:rPr>
          <w:rFonts w:eastAsiaTheme="minorEastAsia"/>
          <w:bCs/>
          <w:color w:val="000000"/>
        </w:rPr>
        <w:t xml:space="preserve">pop </w:t>
      </w:r>
      <w:proofErr w:type="spellStart"/>
      <w:r w:rsidRPr="00985785">
        <w:rPr>
          <w:rFonts w:eastAsiaTheme="minorEastAsia"/>
          <w:bCs/>
          <w:color w:val="000000"/>
        </w:rPr>
        <w:t>pepsi</w:t>
      </w:r>
      <w:proofErr w:type="spellEnd"/>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58"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58"/>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62B92B7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w:t>
      </w:r>
      <w:r w:rsidR="008C1B94">
        <w:t>non-regional</w:t>
      </w:r>
      <w:r w:rsidR="008C1B94" w:rsidRPr="00985785">
        <w:t xml:space="preserve"> </w:t>
      </w:r>
      <w:r w:rsidRPr="00985785">
        <w:t xml:space="preserve">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 xml:space="preserve">The script used to generate the word pair is built based on the script that generates the noun phrase. The change in the script is that after the </w:t>
      </w:r>
      <w:proofErr w:type="spellStart"/>
      <w:r w:rsidRPr="00985785">
        <w:t>HTMLParser</w:t>
      </w:r>
      <w:proofErr w:type="spellEnd"/>
      <w:r w:rsidRPr="00985785">
        <w:t xml:space="preserve">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59"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59"/>
    </w:p>
    <w:p w14:paraId="7BAA46D1" w14:textId="369CA4C7" w:rsidR="00484B92" w:rsidRDefault="00484B92" w:rsidP="00484B92">
      <w:r w:rsidRPr="00985785">
        <w:t xml:space="preserve">There are </w:t>
      </w:r>
      <w:proofErr w:type="gramStart"/>
      <w:r w:rsidRPr="00985785">
        <w:t>117 word</w:t>
      </w:r>
      <w:proofErr w:type="gramEnd"/>
      <w:r w:rsidRPr="00985785">
        <w:t xml:space="preserve"> pairs were judge as regional word pairs. (</w:t>
      </w:r>
      <w:r w:rsidRPr="00985785">
        <w:rPr>
          <w:rFonts w:eastAsiaTheme="minorEastAsia"/>
          <w:bCs/>
          <w:color w:val="000000"/>
        </w:rPr>
        <w:t xml:space="preserve">black pudding, in pitta, cod roe, </w:t>
      </w:r>
      <w:proofErr w:type="spellStart"/>
      <w:r w:rsidRPr="00985785">
        <w:rPr>
          <w:rFonts w:eastAsiaTheme="minorEastAsia"/>
          <w:bCs/>
          <w:color w:val="000000"/>
        </w:rPr>
        <w:t>irn</w:t>
      </w:r>
      <w:proofErr w:type="spellEnd"/>
      <w:r w:rsidRPr="00985785">
        <w:rPr>
          <w:rFonts w:eastAsiaTheme="minorEastAsia"/>
          <w:bCs/>
          <w:color w:val="000000"/>
        </w:rPr>
        <w:t xml:space="preserve"> </w:t>
      </w:r>
      <w:proofErr w:type="spellStart"/>
      <w:r w:rsidRPr="00985785">
        <w:rPr>
          <w:rFonts w:eastAsiaTheme="minorEastAsia"/>
          <w:bCs/>
          <w:color w:val="000000"/>
        </w:rPr>
        <w:t>bru</w:t>
      </w:r>
      <w:proofErr w:type="spellEnd"/>
      <w:r w:rsidRPr="00985785">
        <w:rPr>
          <w:rFonts w:eastAsiaTheme="minorEastAsia"/>
          <w:bCs/>
          <w:color w:val="000000"/>
        </w:rPr>
        <w:t xml:space="preserve">, sausage large, fish chips, peas small, or gravy, mince pie, chicken meat, or curry, special fish, calzone, </w:t>
      </w:r>
      <w:proofErr w:type="spellStart"/>
      <w:r w:rsidRPr="00985785">
        <w:rPr>
          <w:rFonts w:eastAsiaTheme="minorEastAsia"/>
          <w:bCs/>
          <w:color w:val="000000"/>
        </w:rPr>
        <w:t>cornish</w:t>
      </w:r>
      <w:proofErr w:type="spellEnd"/>
      <w:r w:rsidRPr="00985785">
        <w:rPr>
          <w:rFonts w:eastAsiaTheme="minorEastAsia"/>
          <w:bCs/>
          <w:color w:val="000000"/>
        </w:rPr>
        <w:t xml:space="preserve"> pasty, chicken pakora, </w:t>
      </w:r>
      <w:commentRangeStart w:id="60"/>
      <w:r w:rsidRPr="00985785">
        <w:rPr>
          <w:rFonts w:eastAsiaTheme="minorEastAsia"/>
          <w:bCs/>
          <w:color w:val="000000"/>
        </w:rPr>
        <w:t>pasties</w:t>
      </w:r>
      <w:commentRangeEnd w:id="60"/>
      <w:r w:rsidR="00194CEE">
        <w:rPr>
          <w:rStyle w:val="ae"/>
          <w:rFonts w:ascii="宋体" w:eastAsia="宋体" w:hAnsi="宋体" w:cs="宋体"/>
          <w:spacing w:val="0"/>
          <w:lang w:val="en-US" w:eastAsia="zh-CN"/>
        </w:rPr>
        <w:commentReference w:id="60"/>
      </w:r>
      <w:r w:rsidRPr="00985785">
        <w:rPr>
          <w:rFonts w:eastAsiaTheme="minorEastAsia"/>
          <w:bCs/>
          <w:color w:val="000000"/>
        </w:rPr>
        <w:t xml:space="preserve">, large sausage, large haddock, mixed meat, vegetable pakora, order online, fish supper, haggis, smoked sausage, cheese tomato, peas curry, sausage supper, south fried, </w:t>
      </w:r>
      <w:proofErr w:type="spellStart"/>
      <w:r w:rsidRPr="00985785">
        <w:rPr>
          <w:rFonts w:eastAsiaTheme="minorEastAsia"/>
          <w:bCs/>
          <w:color w:val="000000"/>
        </w:rPr>
        <w:t>bolognese</w:t>
      </w:r>
      <w:proofErr w:type="spellEnd"/>
      <w:r w:rsidRPr="00985785">
        <w:rPr>
          <w:rFonts w:eastAsiaTheme="minorEastAsia"/>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eastAsiaTheme="minorEastAsia"/>
          <w:bCs/>
          <w:color w:val="000000"/>
        </w:rPr>
        <w:t>bru</w:t>
      </w:r>
      <w:proofErr w:type="spellEnd"/>
      <w:r w:rsidRPr="00985785">
        <w:rPr>
          <w:rFonts w:eastAsiaTheme="minorEastAsia"/>
          <w:bCs/>
          <w:color w:val="000000"/>
        </w:rPr>
        <w:t xml:space="preserve"> l, coke </w:t>
      </w:r>
      <w:proofErr w:type="spellStart"/>
      <w:r w:rsidRPr="00985785">
        <w:rPr>
          <w:rFonts w:eastAsiaTheme="minorEastAsia"/>
          <w:bCs/>
          <w:color w:val="000000"/>
        </w:rPr>
        <w:t>ltr</w:t>
      </w:r>
      <w:proofErr w:type="spellEnd"/>
      <w:r w:rsidRPr="00985785">
        <w:rPr>
          <w:rFonts w:eastAsiaTheme="minorEastAsia"/>
          <w:bCs/>
          <w:color w:val="000000"/>
        </w:rPr>
        <w:t xml:space="preserve">, chop suey, potato pie, al </w:t>
      </w:r>
      <w:proofErr w:type="spellStart"/>
      <w:r w:rsidRPr="00985785">
        <w:rPr>
          <w:rFonts w:eastAsiaTheme="minorEastAsia"/>
          <w:bCs/>
          <w:color w:val="000000"/>
        </w:rPr>
        <w:t>funghi</w:t>
      </w:r>
      <w:proofErr w:type="spellEnd"/>
      <w:r w:rsidRPr="00985785">
        <w:rPr>
          <w:rFonts w:eastAsiaTheme="minorEastAsia"/>
          <w:bCs/>
          <w:color w:val="000000"/>
        </w:rPr>
        <w:t xml:space="preserve">, all steak, </w:t>
      </w:r>
      <w:proofErr w:type="spellStart"/>
      <w:r w:rsidRPr="00985785">
        <w:rPr>
          <w:rFonts w:eastAsiaTheme="minorEastAsia"/>
          <w:bCs/>
          <w:color w:val="000000"/>
        </w:rPr>
        <w:t>rubicon</w:t>
      </w:r>
      <w:proofErr w:type="spellEnd"/>
      <w:r w:rsidRPr="00985785">
        <w:rPr>
          <w:rFonts w:eastAsiaTheme="minorEastAsia"/>
          <w:bCs/>
          <w:color w:val="000000"/>
        </w:rPr>
        <w:t xml:space="preserve"> guava, baked potato, naan bread, </w:t>
      </w:r>
      <w:proofErr w:type="spellStart"/>
      <w:r w:rsidRPr="00985785">
        <w:rPr>
          <w:rFonts w:eastAsiaTheme="minorEastAsia"/>
          <w:bCs/>
          <w:color w:val="000000"/>
        </w:rPr>
        <w:t>smokey</w:t>
      </w:r>
      <w:proofErr w:type="spellEnd"/>
      <w:r w:rsidRPr="00985785">
        <w:rPr>
          <w:rFonts w:eastAsiaTheme="minorEastAsia"/>
          <w:bCs/>
          <w:color w:val="000000"/>
        </w:rPr>
        <w:t xml:space="preserve"> sausage, scampi supper, sausage single, </w:t>
      </w:r>
      <w:proofErr w:type="spellStart"/>
      <w:r w:rsidRPr="00985785">
        <w:rPr>
          <w:rFonts w:eastAsiaTheme="minorEastAsia"/>
          <w:bCs/>
          <w:color w:val="000000"/>
        </w:rPr>
        <w:t>bolognese</w:t>
      </w:r>
      <w:proofErr w:type="spellEnd"/>
      <w:r w:rsidRPr="00985785">
        <w:rPr>
          <w:rFonts w:eastAsiaTheme="minorEastAsia"/>
          <w:bCs/>
          <w:color w:val="000000"/>
        </w:rPr>
        <w:t xml:space="preserve"> sauce, mixed pakora, pie supper, bites and, burger single, spaghetti </w:t>
      </w:r>
      <w:proofErr w:type="spellStart"/>
      <w:r w:rsidRPr="00985785">
        <w:rPr>
          <w:rFonts w:eastAsiaTheme="minorEastAsia"/>
          <w:bCs/>
          <w:color w:val="000000"/>
        </w:rPr>
        <w:t>bolognese</w:t>
      </w:r>
      <w:proofErr w:type="spellEnd"/>
      <w:r w:rsidRPr="00985785">
        <w:rPr>
          <w:rFonts w:eastAsiaTheme="minorEastAsia"/>
          <w:bCs/>
          <w:color w:val="000000"/>
        </w:rPr>
        <w:t xml:space="preserve">, pudding supper, cheese </w:t>
      </w:r>
      <w:proofErr w:type="spellStart"/>
      <w:r w:rsidRPr="00985785">
        <w:rPr>
          <w:rFonts w:eastAsiaTheme="minorEastAsia"/>
          <w:bCs/>
          <w:color w:val="000000"/>
        </w:rPr>
        <w:t>pattie</w:t>
      </w:r>
      <w:proofErr w:type="spellEnd"/>
      <w:r w:rsidRPr="00985785">
        <w:rPr>
          <w:rFonts w:eastAsiaTheme="minorEastAsia"/>
          <w:bCs/>
          <w:color w:val="000000"/>
        </w:rPr>
        <w:t xml:space="preserve">, chip roll, chip steak, pizza supper, </w:t>
      </w:r>
      <w:proofErr w:type="spellStart"/>
      <w:r w:rsidRPr="00985785">
        <w:rPr>
          <w:rFonts w:eastAsiaTheme="minorEastAsia"/>
          <w:bCs/>
          <w:color w:val="000000"/>
        </w:rPr>
        <w:t>haagen</w:t>
      </w:r>
      <w:proofErr w:type="spellEnd"/>
      <w:r w:rsidRPr="00985785">
        <w:rPr>
          <w:rFonts w:eastAsiaTheme="minorEastAsia"/>
          <w:bCs/>
          <w:color w:val="000000"/>
        </w:rPr>
        <w:t xml:space="preserve"> </w:t>
      </w:r>
      <w:proofErr w:type="spellStart"/>
      <w:r w:rsidRPr="00985785">
        <w:rPr>
          <w:rFonts w:eastAsiaTheme="minorEastAsia"/>
          <w:bCs/>
          <w:color w:val="000000"/>
        </w:rPr>
        <w:t>dazs</w:t>
      </w:r>
      <w:proofErr w:type="spellEnd"/>
      <w:r w:rsidRPr="00985785">
        <w:rPr>
          <w:rFonts w:eastAsiaTheme="minorEastAsia"/>
          <w:bCs/>
          <w:color w:val="000000"/>
        </w:rPr>
        <w:t xml:space="preserve">, pizza single, fried pizza, </w:t>
      </w:r>
      <w:proofErr w:type="spellStart"/>
      <w:r w:rsidRPr="00985785">
        <w:rPr>
          <w:rFonts w:eastAsiaTheme="minorEastAsia"/>
          <w:bCs/>
          <w:color w:val="000000"/>
        </w:rPr>
        <w:t>bru</w:t>
      </w:r>
      <w:proofErr w:type="spellEnd"/>
      <w:r w:rsidRPr="00985785">
        <w:rPr>
          <w:rFonts w:eastAsiaTheme="minorEastAsia"/>
          <w:bCs/>
          <w:color w:val="000000"/>
        </w:rPr>
        <w:t xml:space="preserve"> </w:t>
      </w:r>
      <w:proofErr w:type="spellStart"/>
      <w:r w:rsidRPr="00985785">
        <w:rPr>
          <w:rFonts w:eastAsiaTheme="minorEastAsia"/>
          <w:bCs/>
          <w:color w:val="000000"/>
        </w:rPr>
        <w:t>ltr</w:t>
      </w:r>
      <w:proofErr w:type="spellEnd"/>
      <w:r w:rsidRPr="00985785">
        <w:rPr>
          <w:rFonts w:eastAsiaTheme="minorEastAsia"/>
          <w:bCs/>
          <w:color w:val="000000"/>
        </w:rPr>
        <w:t xml:space="preserve">, macaroni cheese, breast supper, haggis supper, white pudding, chicken </w:t>
      </w:r>
      <w:proofErr w:type="spellStart"/>
      <w:r w:rsidRPr="00985785">
        <w:rPr>
          <w:rFonts w:eastAsiaTheme="minorEastAsia"/>
          <w:bCs/>
          <w:color w:val="000000"/>
        </w:rPr>
        <w:t>balti</w:t>
      </w:r>
      <w:proofErr w:type="spellEnd"/>
      <w:r w:rsidRPr="00985785">
        <w:rPr>
          <w:rFonts w:eastAsiaTheme="minorEastAsia"/>
          <w:bCs/>
          <w:color w:val="000000"/>
        </w:rPr>
        <w:t xml:space="preserve">, scampi single, burger supper, kebab pizza, rib supper, </w:t>
      </w:r>
      <w:proofErr w:type="spellStart"/>
      <w:r w:rsidRPr="00985785">
        <w:rPr>
          <w:rFonts w:eastAsiaTheme="minorEastAsia"/>
          <w:bCs/>
          <w:color w:val="000000"/>
        </w:rPr>
        <w:t>fanta</w:t>
      </w:r>
      <w:proofErr w:type="spellEnd"/>
      <w:r w:rsidRPr="00985785">
        <w:rPr>
          <w:rFonts w:eastAsiaTheme="minorEastAsia"/>
          <w:bCs/>
          <w:color w:val="000000"/>
        </w:rPr>
        <w:t xml:space="preserve"> ml, diet </w:t>
      </w:r>
      <w:proofErr w:type="spellStart"/>
      <w:r w:rsidRPr="00985785">
        <w:rPr>
          <w:rFonts w:eastAsiaTheme="minorEastAsia"/>
          <w:bCs/>
          <w:color w:val="000000"/>
        </w:rPr>
        <w:t>irn</w:t>
      </w:r>
      <w:proofErr w:type="spellEnd"/>
      <w:r w:rsidRPr="00985785">
        <w:rPr>
          <w:rFonts w:eastAsiaTheme="minorEastAsia"/>
          <w:bCs/>
          <w:color w:val="000000"/>
        </w:rPr>
        <w:t xml:space="preserve">, in naan, pie single, nuggets supper, nuggets single, chicken supper, </w:t>
      </w:r>
      <w:proofErr w:type="spellStart"/>
      <w:r w:rsidRPr="00985785">
        <w:rPr>
          <w:rFonts w:eastAsiaTheme="minorEastAsia"/>
          <w:bCs/>
          <w:color w:val="000000"/>
        </w:rPr>
        <w:t>bru</w:t>
      </w:r>
      <w:proofErr w:type="spellEnd"/>
      <w:r w:rsidRPr="00985785">
        <w:rPr>
          <w:rFonts w:eastAsiaTheme="minorEastAsia"/>
          <w:bCs/>
          <w:color w:val="000000"/>
        </w:rPr>
        <w:t xml:space="preserve">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proofErr w:type="spellStart"/>
      <w:r w:rsidRPr="00985785">
        <w:rPr>
          <w:rFonts w:eastAsiaTheme="minorEastAsia"/>
          <w:bCs/>
          <w:color w:val="000000"/>
        </w:rPr>
        <w:t>rubicon</w:t>
      </w:r>
      <w:proofErr w:type="spellEnd"/>
      <w:r w:rsidRPr="00985785">
        <w:rPr>
          <w:rFonts w:eastAsiaTheme="minorEastAsia"/>
          <w:bCs/>
          <w:color w:val="000000"/>
        </w:rPr>
        <w:t xml:space="preserve">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4991D929" w:rsidR="00484B92" w:rsidRPr="00985785" w:rsidRDefault="00484B92" w:rsidP="00484B92">
            <w:pPr>
              <w:jc w:val="center"/>
              <w:rPr>
                <w:bCs/>
                <w:color w:val="000000"/>
              </w:rPr>
            </w:pPr>
            <w:r w:rsidRPr="00985785">
              <w:rPr>
                <w:bCs/>
                <w:color w:val="000000"/>
              </w:rPr>
              <w:t>1.83</w:t>
            </w:r>
            <w:r w:rsidR="00671D13">
              <w:rPr>
                <w:bCs/>
                <w:color w:val="000000"/>
              </w:rPr>
              <w:t>013399e+00</w:t>
            </w:r>
          </w:p>
          <w:p w14:paraId="4E48F224" w14:textId="6727B051" w:rsidR="00484B92" w:rsidRPr="00985785" w:rsidRDefault="00671D13" w:rsidP="00484B92">
            <w:pPr>
              <w:jc w:val="center"/>
              <w:rPr>
                <w:bCs/>
                <w:color w:val="000000"/>
              </w:rPr>
            </w:pPr>
            <w:r>
              <w:rPr>
                <w:bCs/>
                <w:color w:val="000000"/>
              </w:rPr>
              <w:t>6.22791230e+00</w:t>
            </w:r>
          </w:p>
          <w:p w14:paraId="5F7E392D" w14:textId="50D37F78" w:rsidR="00484B92" w:rsidRPr="00985785" w:rsidRDefault="00671D13" w:rsidP="00484B92">
            <w:pPr>
              <w:jc w:val="center"/>
              <w:rPr>
                <w:bCs/>
                <w:color w:val="000000"/>
              </w:rPr>
            </w:pPr>
            <w:r>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1A70257D" w:rsidR="00484B92" w:rsidRPr="00985785" w:rsidRDefault="00671D13" w:rsidP="00484B92">
            <w:pPr>
              <w:jc w:val="center"/>
              <w:rPr>
                <w:bCs/>
                <w:color w:val="000000"/>
              </w:rPr>
            </w:pPr>
            <w:r>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61"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61"/>
    </w:p>
    <w:p w14:paraId="04E8F31A" w14:textId="6C18502A" w:rsidR="00484B92" w:rsidRDefault="00484B92" w:rsidP="00484B92">
      <w:r w:rsidRPr="00985785">
        <w:t xml:space="preserve">There are </w:t>
      </w:r>
      <w:proofErr w:type="gramStart"/>
      <w:r w:rsidRPr="00985785">
        <w:t>200 word</w:t>
      </w:r>
      <w:proofErr w:type="gramEnd"/>
      <w:r w:rsidRPr="00985785">
        <w:t xml:space="preserve">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 xml:space="preserve">regularization, in the </w:t>
      </w:r>
      <w:proofErr w:type="gramStart"/>
      <w:r w:rsidRPr="00985785">
        <w:rPr>
          <w:bCs/>
          <w:color w:val="000000"/>
        </w:rPr>
        <w:t>200 word</w:t>
      </w:r>
      <w:proofErr w:type="gramEnd"/>
      <w:r w:rsidRPr="00985785">
        <w:rPr>
          <w:bCs/>
          <w:color w:val="000000"/>
        </w:rPr>
        <w:t xml:space="preserve">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w:t>
      </w:r>
      <w:proofErr w:type="gramStart"/>
      <w:r w:rsidRPr="00985785">
        <w:rPr>
          <w:bCs/>
          <w:color w:val="000000"/>
        </w:rPr>
        <w:t>200 word</w:t>
      </w:r>
      <w:proofErr w:type="gramEnd"/>
      <w:r w:rsidRPr="00985785">
        <w:rPr>
          <w:bCs/>
          <w:color w:val="000000"/>
        </w:rPr>
        <w:t xml:space="preserve">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proofErr w:type="spellStart"/>
      <w:r w:rsidRPr="00985785">
        <w:rPr>
          <w:rFonts w:eastAsiaTheme="minorEastAsia"/>
          <w:bCs/>
          <w:color w:val="000000"/>
        </w:rPr>
        <w:t>ltr</w:t>
      </w:r>
      <w:proofErr w:type="spellEnd"/>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Thus, when these words used with regional independent words such as ‘</w:t>
      </w:r>
      <w:proofErr w:type="spellStart"/>
      <w:r w:rsidRPr="00985785">
        <w:t>bru</w:t>
      </w:r>
      <w:proofErr w:type="spellEnd"/>
      <w:r w:rsidRPr="00985785">
        <w:t>’, ‘</w:t>
      </w:r>
      <w:proofErr w:type="spellStart"/>
      <w:r w:rsidRPr="00985785">
        <w:t>bru</w:t>
      </w:r>
      <w:proofErr w:type="spellEnd"/>
      <w:r w:rsidRPr="00985785">
        <w:t xml:space="preserve"> ml’ and ‘</w:t>
      </w:r>
      <w:proofErr w:type="spellStart"/>
      <w:r w:rsidRPr="00985785">
        <w:t>bru</w:t>
      </w:r>
      <w:proofErr w:type="spellEnd"/>
      <w:r w:rsidRPr="00985785">
        <w:t xml:space="preserve"> </w:t>
      </w:r>
      <w:proofErr w:type="spellStart"/>
      <w:r w:rsidRPr="00985785">
        <w:t>ltr</w:t>
      </w:r>
      <w:proofErr w:type="spellEnd"/>
      <w:r w:rsidRPr="00985785">
        <w:t xml:space="preserve">’ were judged as regional word pairs. In addition, </w:t>
      </w:r>
      <w:r w:rsidRPr="00985785">
        <w:rPr>
          <w:lang w:eastAsia="zh-CN"/>
        </w:rPr>
        <w:t>b</w:t>
      </w:r>
      <w:r w:rsidRPr="00985785">
        <w:t xml:space="preserve">ecause of the imperfection of the </w:t>
      </w:r>
      <w:commentRangeStart w:id="62"/>
      <w:r w:rsidRPr="00985785">
        <w:t>word pair training dataset</w:t>
      </w:r>
      <w:commentRangeEnd w:id="62"/>
      <w:r w:rsidR="00194CEE">
        <w:rPr>
          <w:rStyle w:val="ae"/>
          <w:rFonts w:ascii="宋体" w:eastAsia="宋体" w:hAnsi="宋体" w:cs="宋体"/>
          <w:spacing w:val="0"/>
          <w:lang w:val="en-US" w:eastAsia="zh-CN"/>
        </w:rPr>
        <w:commentReference w:id="62"/>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63"/>
      <w:r>
        <w:rPr>
          <w:lang w:eastAsia="zh-CN"/>
        </w:rPr>
        <w:t>Conclusion</w:t>
      </w:r>
      <w:commentRangeEnd w:id="63"/>
      <w:r w:rsidR="00194CEE">
        <w:rPr>
          <w:rStyle w:val="ae"/>
          <w:rFonts w:ascii="宋体" w:eastAsia="宋体" w:hAnsi="宋体" w:cs="宋体"/>
          <w:b w:val="0"/>
          <w:bCs w:val="0"/>
          <w:spacing w:val="0"/>
          <w:kern w:val="0"/>
          <w:lang w:val="en-US" w:eastAsia="zh-CN"/>
        </w:rPr>
        <w:commentReference w:id="63"/>
      </w:r>
    </w:p>
    <w:p w14:paraId="1A0B55E2" w14:textId="7EBA4F20"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w:t>
      </w:r>
      <w:r w:rsidR="004463E4">
        <w:t>retrieving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w:t>
      </w:r>
      <w:proofErr w:type="spellStart"/>
      <w:r w:rsidR="006A5825">
        <w:rPr>
          <w:lang w:eastAsia="zh-CN"/>
        </w:rPr>
        <w:t>irn</w:t>
      </w:r>
      <w:proofErr w:type="spellEnd"/>
      <w:r w:rsidR="006A5825">
        <w:rPr>
          <w:lang w:eastAsia="zh-CN"/>
        </w:rPr>
        <w:t xml:space="preserve"> </w:t>
      </w:r>
      <w:proofErr w:type="spellStart"/>
      <w:r w:rsidR="006A5825">
        <w:rPr>
          <w:lang w:eastAsia="zh-CN"/>
        </w:rPr>
        <w:t>bru</w:t>
      </w:r>
      <w:proofErr w:type="spellEnd"/>
      <w:r w:rsidR="006A5825">
        <w:rPr>
          <w:lang w:eastAsia="zh-CN"/>
        </w:rPr>
        <w:t xml:space="preserve">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4F8F273C"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8573C7">
        <w:rPr>
          <w:lang w:eastAsia="zh-CN"/>
        </w:rPr>
        <w:t xml:space="preserve"> project found</w:t>
      </w:r>
      <w:r w:rsidR="0008594E">
        <w:rPr>
          <w:lang w:eastAsia="zh-CN"/>
        </w:rPr>
        <w:t xml:space="preserve"> that in that area, s</w:t>
      </w:r>
      <w:r w:rsidR="0008594E" w:rsidRPr="0008594E">
        <w:rPr>
          <w:lang w:eastAsia="zh-CN"/>
        </w:rPr>
        <w:t>everal selected cities are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160F78">
        <w:rPr>
          <w:lang w:eastAsia="zh-CN"/>
        </w:rPr>
        <w:t>Further</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79FCAE36"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w:t>
      </w:r>
      <w:r w:rsidR="00470E3B">
        <w:t>retrieve</w:t>
      </w:r>
      <w:r w:rsidR="00470E3B">
        <w:rPr>
          <w:lang w:eastAsia="zh-CN"/>
        </w:rPr>
        <w:t xml:space="preserve"> </w:t>
      </w:r>
      <w:r w:rsidR="00DD6C18">
        <w:rPr>
          <w:lang w:eastAsia="zh-CN"/>
        </w:rPr>
        <w:t xml:space="preserve">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commentRangeStart w:id="64"/>
      <w:r>
        <w:rPr>
          <w:rFonts w:hint="eastAsia"/>
          <w:lang w:eastAsia="zh-CN"/>
        </w:rPr>
        <w:t>Future</w:t>
      </w:r>
      <w:r>
        <w:rPr>
          <w:lang w:eastAsia="zh-CN"/>
        </w:rPr>
        <w:t xml:space="preserve"> Work</w:t>
      </w:r>
      <w:commentRangeEnd w:id="64"/>
      <w:r w:rsidR="003B7E88">
        <w:rPr>
          <w:rStyle w:val="ae"/>
          <w:rFonts w:ascii="宋体" w:eastAsia="宋体" w:hAnsi="宋体" w:cs="宋体"/>
          <w:b w:val="0"/>
          <w:bCs w:val="0"/>
          <w:spacing w:val="0"/>
          <w:kern w:val="0"/>
          <w:lang w:val="en-US" w:eastAsia="zh-CN"/>
        </w:rPr>
        <w:commentReference w:id="64"/>
      </w:r>
    </w:p>
    <w:p w14:paraId="18D7A2CA" w14:textId="22430D9C" w:rsidR="000E3951" w:rsidRPr="000E3951" w:rsidRDefault="001D2D15" w:rsidP="00CD2485">
      <w:pPr>
        <w:rPr>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 xml:space="preserve">websites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415D1E">
      <w:pPr>
        <w:pStyle w:val="Appendix"/>
        <w:rPr>
          <w:lang w:eastAsia="zh-CN"/>
        </w:rPr>
      </w:pPr>
      <w:bookmarkStart w:id="65"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2904625E" w:rsidR="00F06C68" w:rsidRPr="00985785" w:rsidRDefault="008C1B94" w:rsidP="000840BB">
            <w:pPr>
              <w:rPr>
                <w:color w:val="000000"/>
                <w:sz w:val="15"/>
                <w:szCs w:val="15"/>
              </w:rPr>
            </w:pPr>
            <w:r>
              <w:rPr>
                <w:color w:val="000000"/>
                <w:sz w:val="15"/>
                <w:szCs w:val="15"/>
              </w:rPr>
              <w:t>Non-regional</w:t>
            </w:r>
            <w:r w:rsidR="00F06C68" w:rsidRPr="00985785">
              <w:rPr>
                <w:color w:val="000000"/>
                <w:sz w:val="15"/>
                <w:szCs w:val="15"/>
              </w:rPr>
              <w:t xml:space="preserve">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proofErr w:type="spellStart"/>
            <w:r w:rsidRPr="00985785">
              <w:rPr>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proofErr w:type="spellStart"/>
            <w:r w:rsidRPr="00985785">
              <w:rPr>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proofErr w:type="spellStart"/>
            <w:r w:rsidRPr="00985785">
              <w:rPr>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proofErr w:type="spellStart"/>
            <w:r w:rsidRPr="00985785">
              <w:rPr>
                <w:b/>
                <w:bCs/>
                <w:color w:val="000000"/>
                <w:sz w:val="15"/>
                <w:szCs w:val="15"/>
              </w:rPr>
              <w:t>pattie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proofErr w:type="spellStart"/>
            <w:r w:rsidRPr="00985785">
              <w:rPr>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proofErr w:type="spellStart"/>
            <w:r w:rsidRPr="00985785">
              <w:rPr>
                <w:b/>
                <w:bCs/>
                <w:color w:val="000000"/>
                <w:sz w:val="15"/>
                <w:szCs w:val="15"/>
              </w:rPr>
              <w:lastRenderedPageBreak/>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proofErr w:type="spellStart"/>
            <w:r w:rsidRPr="00985785">
              <w:rPr>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proofErr w:type="spellStart"/>
            <w:r w:rsidRPr="00985785">
              <w:rPr>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proofErr w:type="spellStart"/>
            <w:r w:rsidRPr="00985785">
              <w:rPr>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proofErr w:type="spellStart"/>
            <w:r w:rsidRPr="00985785">
              <w:rPr>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proofErr w:type="spellStart"/>
            <w:r w:rsidRPr="00985785">
              <w:rPr>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proofErr w:type="spellStart"/>
            <w:r w:rsidRPr="00985785">
              <w:rPr>
                <w:b/>
                <w:bCs/>
                <w:color w:val="000000"/>
                <w:sz w:val="15"/>
                <w:szCs w:val="15"/>
              </w:rPr>
              <w:lastRenderedPageBreak/>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proofErr w:type="spellStart"/>
            <w:r w:rsidRPr="00985785">
              <w:rPr>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proofErr w:type="spellStart"/>
            <w:r w:rsidRPr="00985785">
              <w:rPr>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503587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3648CE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515B0DE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proofErr w:type="spellStart"/>
            <w:r w:rsidRPr="00985785">
              <w:rPr>
                <w:b/>
                <w:bCs/>
                <w:color w:val="000000"/>
                <w:sz w:val="15"/>
                <w:szCs w:val="15"/>
              </w:rPr>
              <w:t>funghi</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proofErr w:type="spellStart"/>
            <w:r w:rsidRPr="00985785">
              <w:rPr>
                <w:b/>
                <w:bCs/>
                <w:color w:val="000000"/>
                <w:sz w:val="15"/>
                <w:szCs w:val="15"/>
              </w:rPr>
              <w:t>facebook</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6024"/>
      </w:tblGrid>
      <w:tr w:rsidR="00F06C68" w:rsidRPr="00985785" w14:paraId="74CD62D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647A47E0" w:rsidR="00F06C68" w:rsidRPr="00985785" w:rsidRDefault="008C1B94" w:rsidP="000840BB">
            <w:pPr>
              <w:rPr>
                <w:color w:val="000000"/>
                <w:sz w:val="15"/>
                <w:szCs w:val="15"/>
              </w:rPr>
            </w:pPr>
            <w:r>
              <w:rPr>
                <w:color w:val="000000"/>
                <w:sz w:val="15"/>
                <w:szCs w:val="15"/>
              </w:rPr>
              <w:t>Non-regional</w:t>
            </w:r>
            <w:r w:rsidRPr="00985785">
              <w:rPr>
                <w:color w:val="000000"/>
                <w:sz w:val="15"/>
                <w:szCs w:val="15"/>
              </w:rPr>
              <w:t xml:space="preserve"> </w:t>
            </w:r>
            <w:r w:rsidR="00F06C68" w:rsidRPr="00985785">
              <w:rPr>
                <w:color w:val="000000"/>
                <w:sz w:val="15"/>
                <w:szCs w:val="15"/>
              </w:rPr>
              <w:t xml:space="preserve">&amp; Regional </w:t>
            </w:r>
          </w:p>
        </w:tc>
      </w:tr>
      <w:tr w:rsidR="00F06C68" w:rsidRPr="00985785" w14:paraId="0EF5AE8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proofErr w:type="spellStart"/>
            <w:r w:rsidRPr="00985785">
              <w:rPr>
                <w:b/>
                <w:bCs/>
                <w:color w:val="000000"/>
                <w:sz w:val="15"/>
                <w:szCs w:val="15"/>
              </w:rPr>
              <w:t>pattie</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proofErr w:type="spellStart"/>
            <w:r w:rsidRPr="00985785">
              <w:rPr>
                <w:b/>
                <w:bCs/>
                <w:color w:val="000000"/>
                <w:sz w:val="15"/>
                <w:szCs w:val="15"/>
              </w:rPr>
              <w:lastRenderedPageBreak/>
              <w:t>funghi</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proofErr w:type="spellStart"/>
            <w:r w:rsidRPr="00985785">
              <w:rPr>
                <w:b/>
                <w:bCs/>
                <w:color w:val="000000"/>
                <w:sz w:val="15"/>
                <w:szCs w:val="15"/>
              </w:rPr>
              <w:t>bru</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proofErr w:type="spellStart"/>
            <w:r w:rsidRPr="00985785">
              <w:rPr>
                <w:b/>
                <w:bCs/>
                <w:color w:val="000000"/>
                <w:sz w:val="15"/>
                <w:szCs w:val="15"/>
              </w:rPr>
              <w:t>rubicon</w:t>
            </w:r>
            <w:proofErr w:type="spellEnd"/>
            <w:r w:rsidRPr="00985785">
              <w:rPr>
                <w:b/>
                <w:bCs/>
                <w:color w:val="000000"/>
                <w:sz w:val="15"/>
                <w:szCs w:val="15"/>
              </w:rPr>
              <w:t xml:space="preserve"> mango</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proofErr w:type="spellStart"/>
            <w:r w:rsidRPr="00985785">
              <w:rPr>
                <w:b/>
                <w:bCs/>
                <w:color w:val="000000"/>
                <w:sz w:val="15"/>
                <w:szCs w:val="15"/>
              </w:rPr>
              <w:t>facebook</w:t>
            </w:r>
            <w:proofErr w:type="spellEnd"/>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8C1B94">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8C1B94">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602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46ADC10F" w14:textId="77777777" w:rsidR="00160F97" w:rsidRDefault="009F5C48" w:rsidP="00415D1E">
      <w:pPr>
        <w:pStyle w:val="Appendix"/>
      </w:pPr>
      <w:commentRangeStart w:id="66"/>
      <w:r>
        <w:lastRenderedPageBreak/>
        <w:br/>
      </w:r>
      <w:r>
        <w:br/>
      </w:r>
      <w:bookmarkStart w:id="67" w:name="_Toc169347407"/>
      <w:r w:rsidR="00160F97">
        <w:t>Stuff which no-one will read</w:t>
      </w:r>
      <w:bookmarkEnd w:id="67"/>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commentRangeEnd w:id="66"/>
      <w:r w:rsidR="000840BB">
        <w:rPr>
          <w:rStyle w:val="ae"/>
          <w:rFonts w:ascii="宋体" w:eastAsia="宋体" w:hAnsi="宋体" w:cs="宋体"/>
          <w:spacing w:val="0"/>
          <w:lang w:val="en-US" w:eastAsia="zh-CN"/>
        </w:rPr>
        <w:commentReference w:id="66"/>
      </w:r>
    </w:p>
    <w:p w14:paraId="7241E5E8" w14:textId="77777777" w:rsidR="004F773C" w:rsidRPr="004F773C" w:rsidRDefault="008863BE" w:rsidP="005801F5">
      <w:pPr>
        <w:pStyle w:val="HeadingPostamble"/>
      </w:pPr>
      <w:bookmarkStart w:id="68" w:name="_Toc169347408"/>
      <w:r w:rsidRPr="004F773C">
        <w:lastRenderedPageBreak/>
        <w:t>References</w:t>
      </w:r>
      <w:bookmarkEnd w:id="65"/>
      <w:bookmarkEnd w:id="68"/>
      <w:r w:rsidRPr="004F773C">
        <w:t xml:space="preserve"> </w:t>
      </w:r>
    </w:p>
    <w:p w14:paraId="3C5C2844" w14:textId="77777777" w:rsidR="003A7363" w:rsidRPr="003A7363" w:rsidRDefault="003A7363" w:rsidP="003A7363">
      <w:pPr>
        <w:pStyle w:val="ReferenceItem"/>
        <w:rPr>
          <w:rFonts w:ascii="宋体" w:hAnsi="宋体" w:cs="宋体"/>
          <w:lang w:val="en-US" w:eastAsia="zh-CN"/>
        </w:rPr>
      </w:pPr>
      <w:bookmarkStart w:id="69" w:name="_Ref522465052"/>
      <w:bookmarkStart w:id="70" w:name="_Ref522557516"/>
      <w:proofErr w:type="spellStart"/>
      <w:r w:rsidRPr="003A7363">
        <w:rPr>
          <w:shd w:val="clear" w:color="auto" w:fill="FFFFFF"/>
          <w:lang w:val="en-US" w:eastAsia="zh-CN"/>
        </w:rPr>
        <w:t>Hafley</w:t>
      </w:r>
      <w:proofErr w:type="spellEnd"/>
      <w:r w:rsidRPr="003A7363">
        <w:rPr>
          <w:shd w:val="clear" w:color="auto" w:fill="FFFFFF"/>
          <w:lang w:val="en-US" w:eastAsia="zh-CN"/>
        </w:rPr>
        <w:t>,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70"/>
    </w:p>
    <w:p w14:paraId="7BCA1D83" w14:textId="713F4F6D" w:rsidR="003A7363" w:rsidRPr="00E12FAD" w:rsidRDefault="00E12FAD" w:rsidP="00E12FAD">
      <w:pPr>
        <w:pStyle w:val="ReferenceItem"/>
        <w:rPr>
          <w:rFonts w:ascii="宋体" w:hAnsi="宋体" w:cs="宋体"/>
          <w:lang w:val="en-US" w:eastAsia="zh-CN"/>
        </w:rPr>
      </w:pPr>
      <w:bookmarkStart w:id="71"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71"/>
    </w:p>
    <w:p w14:paraId="651DE06D" w14:textId="020458AA" w:rsidR="008863BE" w:rsidRPr="003A156F" w:rsidRDefault="003A156F" w:rsidP="00AC7B48">
      <w:pPr>
        <w:pStyle w:val="ReferenceItem"/>
        <w:rPr>
          <w:szCs w:val="24"/>
        </w:rPr>
      </w:pPr>
      <w:proofErr w:type="spellStart"/>
      <w:r w:rsidRPr="003A156F">
        <w:rPr>
          <w:color w:val="3A3A3A"/>
          <w:szCs w:val="24"/>
          <w:shd w:val="clear" w:color="auto" w:fill="FFFFFF"/>
        </w:rPr>
        <w:t>Vasumita</w:t>
      </w:r>
      <w:proofErr w:type="spellEnd"/>
      <w:r w:rsidRPr="003A156F">
        <w:rPr>
          <w:color w:val="3A3A3A"/>
          <w:szCs w:val="24"/>
          <w:shd w:val="clear" w:color="auto" w:fill="FFFFFF"/>
        </w:rPr>
        <w:t xml:space="preserve"> S Adarsh. (2013, December 26). </w:t>
      </w:r>
      <w:proofErr w:type="spellStart"/>
      <w:r w:rsidRPr="003A156F">
        <w:rPr>
          <w:color w:val="3A3A3A"/>
          <w:szCs w:val="24"/>
          <w:shd w:val="clear" w:color="auto" w:fill="FFFFFF"/>
        </w:rPr>
        <w:t>TastyKhana</w:t>
      </w:r>
      <w:proofErr w:type="spellEnd"/>
      <w:r w:rsidRPr="003A156F">
        <w:rPr>
          <w:color w:val="3A3A3A"/>
          <w:szCs w:val="24"/>
          <w:shd w:val="clear" w:color="auto" w:fill="FFFFFF"/>
        </w:rPr>
        <w:t xml:space="preserve">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69"/>
      <w:r w:rsidR="008863BE" w:rsidRPr="003A156F">
        <w:rPr>
          <w:szCs w:val="24"/>
        </w:rPr>
        <w:t xml:space="preserve"> </w:t>
      </w:r>
    </w:p>
    <w:p w14:paraId="4637AC36" w14:textId="77777777" w:rsidR="008863BE" w:rsidRDefault="003A156F" w:rsidP="00AC7B48">
      <w:pPr>
        <w:pStyle w:val="ReferenceItem"/>
        <w:rPr>
          <w:szCs w:val="24"/>
        </w:rPr>
      </w:pPr>
      <w:bookmarkStart w:id="72"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72"/>
      <w:r w:rsidR="008863BE" w:rsidRPr="003A156F">
        <w:rPr>
          <w:szCs w:val="24"/>
        </w:rPr>
        <w:t xml:space="preserve"> </w:t>
      </w:r>
    </w:p>
    <w:p w14:paraId="60D65BB2" w14:textId="77777777" w:rsidR="003A156F" w:rsidRPr="003A156F" w:rsidRDefault="003A156F" w:rsidP="00AC7B48">
      <w:pPr>
        <w:pStyle w:val="ReferenceItem"/>
        <w:rPr>
          <w:szCs w:val="24"/>
        </w:rPr>
      </w:pPr>
      <w:bookmarkStart w:id="73"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73"/>
    </w:p>
    <w:p w14:paraId="1A88B1D4" w14:textId="77777777" w:rsidR="003A156F" w:rsidRPr="006D6A9D" w:rsidRDefault="003A156F" w:rsidP="00AC7B48">
      <w:pPr>
        <w:pStyle w:val="ReferenceItem"/>
        <w:rPr>
          <w:szCs w:val="24"/>
        </w:rPr>
      </w:pPr>
      <w:bookmarkStart w:id="74"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74"/>
    </w:p>
    <w:p w14:paraId="091AD6A7" w14:textId="77777777" w:rsidR="006D6A9D" w:rsidRPr="00DC4CD1" w:rsidRDefault="006D6A9D" w:rsidP="00AC7B48">
      <w:pPr>
        <w:pStyle w:val="ReferenceItem"/>
        <w:rPr>
          <w:szCs w:val="24"/>
        </w:rPr>
      </w:pPr>
      <w:bookmarkStart w:id="75"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6"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75"/>
    </w:p>
    <w:p w14:paraId="65A986D4" w14:textId="77777777" w:rsidR="00DC4CD1" w:rsidRPr="00513CBA" w:rsidRDefault="00DC4CD1" w:rsidP="00DC4CD1">
      <w:pPr>
        <w:pStyle w:val="ReferenceItem"/>
        <w:rPr>
          <w:szCs w:val="24"/>
        </w:rPr>
      </w:pPr>
      <w:bookmarkStart w:id="76"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7"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76"/>
    </w:p>
    <w:p w14:paraId="33A65BC4" w14:textId="77777777" w:rsidR="00DC4CD1" w:rsidRPr="00DC4CD1" w:rsidRDefault="00DC4CD1" w:rsidP="00DC4CD1">
      <w:pPr>
        <w:pStyle w:val="ReferenceItem"/>
        <w:rPr>
          <w:szCs w:val="24"/>
        </w:rPr>
      </w:pPr>
      <w:bookmarkStart w:id="77"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proofErr w:type="spellStart"/>
      <w:r w:rsidRPr="00985785">
        <w:rPr>
          <w:i/>
          <w:iCs/>
          <w:color w:val="222222"/>
        </w:rPr>
        <w:t>Acm</w:t>
      </w:r>
      <w:proofErr w:type="spellEnd"/>
      <w:r w:rsidRPr="00985785">
        <w:rPr>
          <w:i/>
          <w:iCs/>
          <w:color w:val="222222"/>
        </w:rPr>
        <w:t xml:space="preserve"> </w:t>
      </w:r>
      <w:proofErr w:type="spellStart"/>
      <w:r w:rsidRPr="00985785">
        <w:rPr>
          <w:i/>
          <w:iCs/>
          <w:color w:val="222222"/>
        </w:rPr>
        <w:t>sigir</w:t>
      </w:r>
      <w:proofErr w:type="spellEnd"/>
      <w:r w:rsidRPr="00985785">
        <w:rPr>
          <w:i/>
          <w:iCs/>
          <w:color w:val="222222"/>
        </w:rPr>
        <w:t xml:space="preserve"> forum</w:t>
      </w:r>
      <w:r w:rsidRPr="00985785">
        <w:rPr>
          <w:rStyle w:val="apple-converted-space"/>
          <w:color w:val="222222"/>
          <w:shd w:val="clear" w:color="auto" w:fill="FFFFFF"/>
        </w:rPr>
        <w:t> </w:t>
      </w:r>
      <w:r w:rsidRPr="00985785">
        <w:rPr>
          <w:color w:val="222222"/>
          <w:shd w:val="clear" w:color="auto" w:fill="FFFFFF"/>
        </w:rPr>
        <w:t xml:space="preserve">(Vol. 39, No. 1, pp. 55-56). </w:t>
      </w:r>
      <w:proofErr w:type="spellStart"/>
      <w:r w:rsidRPr="00985785">
        <w:rPr>
          <w:color w:val="222222"/>
          <w:shd w:val="clear" w:color="auto" w:fill="FFFFFF"/>
        </w:rPr>
        <w:t>Acm</w:t>
      </w:r>
      <w:proofErr w:type="spellEnd"/>
      <w:r w:rsidRPr="00985785">
        <w:rPr>
          <w:color w:val="222222"/>
          <w:shd w:val="clear" w:color="auto" w:fill="FFFFFF"/>
        </w:rPr>
        <w:t>.</w:t>
      </w:r>
      <w:bookmarkEnd w:id="77"/>
    </w:p>
    <w:p w14:paraId="101B457F" w14:textId="77777777" w:rsidR="00DC4CD1" w:rsidRPr="00DC4CD1" w:rsidRDefault="00DC4CD1" w:rsidP="00DC4CD1">
      <w:pPr>
        <w:pStyle w:val="ReferenceItem"/>
        <w:rPr>
          <w:szCs w:val="24"/>
        </w:rPr>
      </w:pPr>
      <w:bookmarkStart w:id="78" w:name="_Ref522466285"/>
      <w:proofErr w:type="spellStart"/>
      <w:r w:rsidRPr="00985785">
        <w:rPr>
          <w:color w:val="222222"/>
          <w:shd w:val="clear" w:color="auto" w:fill="FFFFFF"/>
        </w:rPr>
        <w:t>Goerzen</w:t>
      </w:r>
      <w:proofErr w:type="spellEnd"/>
      <w:r w:rsidRPr="00985785">
        <w:rPr>
          <w:color w:val="222222"/>
          <w:shd w:val="clear" w:color="auto" w:fill="FFFFFF"/>
        </w:rPr>
        <w:t>,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 xml:space="preserve">(pp. 113-126). </w:t>
      </w:r>
      <w:proofErr w:type="spellStart"/>
      <w:r w:rsidRPr="00985785">
        <w:rPr>
          <w:color w:val="222222"/>
          <w:shd w:val="clear" w:color="auto" w:fill="FFFFFF"/>
        </w:rPr>
        <w:t>Apress</w:t>
      </w:r>
      <w:proofErr w:type="spellEnd"/>
      <w:r w:rsidRPr="00985785">
        <w:rPr>
          <w:color w:val="222222"/>
          <w:shd w:val="clear" w:color="auto" w:fill="FFFFFF"/>
        </w:rPr>
        <w:t>, Berkeley, CA.</w:t>
      </w:r>
      <w:bookmarkEnd w:id="78"/>
    </w:p>
    <w:p w14:paraId="0145E412" w14:textId="77777777" w:rsidR="00DC4CD1" w:rsidRPr="004E6CE5" w:rsidRDefault="00DC4CD1" w:rsidP="00DC4CD1">
      <w:pPr>
        <w:pStyle w:val="ReferenceItem"/>
        <w:rPr>
          <w:szCs w:val="24"/>
        </w:rPr>
      </w:pPr>
      <w:bookmarkStart w:id="79" w:name="_Ref522466493"/>
      <w:r w:rsidRPr="00985785">
        <w:rPr>
          <w:color w:val="222222"/>
          <w:shd w:val="clear" w:color="auto" w:fill="FFFFFF"/>
        </w:rPr>
        <w:t>Rahm, E., &amp; Do, H. H. (2000). Data cleaning: Problems and current</w:t>
      </w:r>
      <w:bookmarkEnd w:id="79"/>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 xml:space="preserve">LI, W., &amp; HUANG, Y. (2007). Web information extraction based on </w:t>
      </w:r>
      <w:proofErr w:type="spellStart"/>
      <w:r w:rsidRPr="00985785">
        <w:rPr>
          <w:color w:val="222222"/>
          <w:shd w:val="clear" w:color="auto" w:fill="FFFFFF"/>
        </w:rPr>
        <w:t>HtmlPaser</w:t>
      </w:r>
      <w:proofErr w:type="spellEnd"/>
      <w:r w:rsidRPr="00985785">
        <w:rPr>
          <w:color w:val="222222"/>
          <w:shd w:val="clear" w:color="auto" w:fill="FFFFFF"/>
        </w:rPr>
        <w:t xml:space="preserve">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80" w:name="_Ref522466936"/>
      <w:r w:rsidRPr="004E6CE5">
        <w:rPr>
          <w:color w:val="222222"/>
          <w:szCs w:val="24"/>
          <w:shd w:val="clear" w:color="auto" w:fill="FFFFFF"/>
        </w:rPr>
        <w:t xml:space="preserve">Lin, S., &amp; Hu, Y. (2010, July). An approach of extracting web information based on </w:t>
      </w:r>
      <w:proofErr w:type="spellStart"/>
      <w:r w:rsidRPr="004E6CE5">
        <w:rPr>
          <w:color w:val="222222"/>
          <w:szCs w:val="24"/>
          <w:shd w:val="clear" w:color="auto" w:fill="FFFFFF"/>
        </w:rPr>
        <w:t>htmlparser</w:t>
      </w:r>
      <w:proofErr w:type="spellEnd"/>
      <w:r w:rsidRPr="004E6CE5">
        <w:rPr>
          <w:color w:val="222222"/>
          <w:szCs w:val="24"/>
          <w:shd w:val="clear" w:color="auto" w:fill="FFFFFF"/>
        </w:rPr>
        <w:t>.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80"/>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81"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81"/>
    </w:p>
    <w:p w14:paraId="76258486" w14:textId="77777777" w:rsidR="004E6CE5" w:rsidRPr="004E6CE5" w:rsidRDefault="004E6CE5" w:rsidP="0027048E">
      <w:pPr>
        <w:pStyle w:val="ReferenceItem"/>
        <w:spacing w:before="100" w:after="100"/>
        <w:ind w:left="851" w:hanging="494"/>
        <w:rPr>
          <w:szCs w:val="24"/>
        </w:rPr>
      </w:pPr>
      <w:bookmarkStart w:id="82"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82"/>
    </w:p>
    <w:p w14:paraId="185A0F2E" w14:textId="77777777" w:rsidR="004E6CE5" w:rsidRPr="004E6CE5" w:rsidRDefault="004E6CE5" w:rsidP="0027048E">
      <w:pPr>
        <w:pStyle w:val="ReferenceItem"/>
        <w:spacing w:before="100" w:after="100"/>
        <w:ind w:left="851" w:hanging="494"/>
        <w:rPr>
          <w:szCs w:val="24"/>
        </w:rPr>
      </w:pPr>
      <w:bookmarkStart w:id="83" w:name="_Ref522467446"/>
      <w:r w:rsidRPr="004E6CE5">
        <w:rPr>
          <w:color w:val="222222"/>
          <w:szCs w:val="24"/>
          <w:shd w:val="clear" w:color="auto" w:fill="FFFFFF"/>
        </w:rPr>
        <w:t xml:space="preserve">Bird, S., &amp; </w:t>
      </w:r>
      <w:proofErr w:type="spellStart"/>
      <w:r w:rsidRPr="004E6CE5">
        <w:rPr>
          <w:color w:val="222222"/>
          <w:szCs w:val="24"/>
          <w:shd w:val="clear" w:color="auto" w:fill="FFFFFF"/>
        </w:rPr>
        <w:t>Loper</w:t>
      </w:r>
      <w:proofErr w:type="spellEnd"/>
      <w:r w:rsidRPr="004E6CE5">
        <w:rPr>
          <w:color w:val="222222"/>
          <w:szCs w:val="24"/>
          <w:shd w:val="clear" w:color="auto" w:fill="FFFFFF"/>
        </w:rPr>
        <w:t>,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83"/>
    </w:p>
    <w:p w14:paraId="52050CFC" w14:textId="0F4F1313" w:rsidR="004E6CE5" w:rsidRPr="00774C46" w:rsidRDefault="00774C46" w:rsidP="0027048E">
      <w:pPr>
        <w:pStyle w:val="ReferenceItem"/>
        <w:spacing w:before="100" w:after="100"/>
        <w:ind w:leftChars="150" w:left="851" w:hanging="494"/>
        <w:rPr>
          <w:szCs w:val="24"/>
        </w:rPr>
      </w:pPr>
      <w:bookmarkStart w:id="84" w:name="_Ref518148283"/>
      <w:r w:rsidRPr="00985785">
        <w:rPr>
          <w:color w:val="222222"/>
          <w:shd w:val="clear" w:color="auto" w:fill="FFFFFF"/>
        </w:rPr>
        <w:t>Zhu, J. (1994). Conversion of Earth-</w:t>
      </w:r>
      <w:proofErr w:type="spellStart"/>
      <w:r w:rsidRPr="00985785">
        <w:rPr>
          <w:color w:val="222222"/>
          <w:shd w:val="clear" w:color="auto" w:fill="FFFFFF"/>
        </w:rPr>
        <w:t>centered</w:t>
      </w:r>
      <w:proofErr w:type="spellEnd"/>
      <w:r w:rsidRPr="00985785">
        <w:rPr>
          <w:color w:val="222222"/>
          <w:shd w:val="clear" w:color="auto" w:fill="FFFFFF"/>
        </w:rPr>
        <w:t xml:space="preserve">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84"/>
    </w:p>
    <w:p w14:paraId="679B7147" w14:textId="78E4F499" w:rsidR="00774C46" w:rsidRPr="00774C46" w:rsidRDefault="00774C46" w:rsidP="0027048E">
      <w:pPr>
        <w:pStyle w:val="ReferenceItem"/>
        <w:spacing w:before="100" w:after="100"/>
        <w:ind w:left="851" w:hanging="494"/>
        <w:rPr>
          <w:szCs w:val="24"/>
        </w:rPr>
      </w:pPr>
      <w:bookmarkStart w:id="85" w:name="_Ref518062596"/>
      <w:proofErr w:type="spellStart"/>
      <w:r w:rsidRPr="00985785">
        <w:rPr>
          <w:color w:val="222222"/>
          <w:shd w:val="clear" w:color="auto" w:fill="FFFFFF"/>
        </w:rPr>
        <w:t>Clynch</w:t>
      </w:r>
      <w:proofErr w:type="spellEnd"/>
      <w:r w:rsidRPr="00985785">
        <w:rPr>
          <w:color w:val="222222"/>
          <w:shd w:val="clear" w:color="auto" w:fill="FFFFFF"/>
        </w:rPr>
        <w:t>, J. R. (2006). Earth coordinates. </w:t>
      </w:r>
      <w:r w:rsidRPr="00985785">
        <w:rPr>
          <w:i/>
          <w:iCs/>
          <w:color w:val="222222"/>
          <w:shd w:val="clear" w:color="auto" w:fill="FFFFFF"/>
        </w:rPr>
        <w:t>Electronic Documentation, February</w:t>
      </w:r>
      <w:r w:rsidRPr="00985785">
        <w:rPr>
          <w:color w:val="222222"/>
          <w:shd w:val="clear" w:color="auto" w:fill="FFFFFF"/>
        </w:rPr>
        <w:t>.</w:t>
      </w:r>
      <w:bookmarkEnd w:id="85"/>
    </w:p>
    <w:p w14:paraId="02887E3B" w14:textId="4A29CAFC" w:rsidR="00774C46" w:rsidRPr="004E4DE4" w:rsidRDefault="00774C46" w:rsidP="0027048E">
      <w:pPr>
        <w:pStyle w:val="ReferenceItem"/>
        <w:spacing w:before="100" w:after="100"/>
        <w:ind w:left="851" w:hanging="494"/>
        <w:rPr>
          <w:szCs w:val="24"/>
        </w:rPr>
      </w:pPr>
      <w:bookmarkStart w:id="86" w:name="_Ref518061810"/>
      <w:proofErr w:type="spellStart"/>
      <w:r w:rsidRPr="00985785">
        <w:rPr>
          <w:color w:val="222222"/>
          <w:shd w:val="clear" w:color="auto" w:fill="FFFFFF"/>
        </w:rPr>
        <w:lastRenderedPageBreak/>
        <w:t>Montenbruck</w:t>
      </w:r>
      <w:proofErr w:type="spellEnd"/>
      <w:r w:rsidRPr="00985785">
        <w:rPr>
          <w:color w:val="222222"/>
          <w:shd w:val="clear" w:color="auto" w:fill="FFFFFF"/>
        </w:rPr>
        <w:t xml:space="preserve">, O., Gill, E., &amp; </w:t>
      </w:r>
      <w:proofErr w:type="spellStart"/>
      <w:r w:rsidRPr="00985785">
        <w:rPr>
          <w:color w:val="222222"/>
          <w:shd w:val="clear" w:color="auto" w:fill="FFFFFF"/>
        </w:rPr>
        <w:t>Terzibaschian</w:t>
      </w:r>
      <w:proofErr w:type="spellEnd"/>
      <w:r w:rsidRPr="00985785">
        <w:rPr>
          <w:color w:val="222222"/>
          <w:shd w:val="clear" w:color="auto" w:fill="FFFFFF"/>
        </w:rPr>
        <w:t>, T. (2000). Note on the BIRD ACS Reference Frames.</w:t>
      </w:r>
      <w:bookmarkEnd w:id="86"/>
    </w:p>
    <w:p w14:paraId="405CFBF1" w14:textId="4289315A" w:rsidR="004E4DE4" w:rsidRPr="001F5080" w:rsidRDefault="004E4DE4" w:rsidP="0027048E">
      <w:pPr>
        <w:pStyle w:val="ReferenceItem"/>
        <w:spacing w:before="100" w:after="100"/>
        <w:ind w:left="851" w:hanging="494"/>
        <w:rPr>
          <w:szCs w:val="24"/>
        </w:rPr>
      </w:pPr>
      <w:bookmarkStart w:id="87"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87"/>
    </w:p>
    <w:p w14:paraId="24372303" w14:textId="3D152A45" w:rsidR="001F5080" w:rsidRPr="001F5080" w:rsidRDefault="001F5080" w:rsidP="0027048E">
      <w:pPr>
        <w:pStyle w:val="ReferenceItem"/>
        <w:spacing w:before="100" w:after="100"/>
        <w:ind w:left="851" w:hanging="494"/>
        <w:rPr>
          <w:szCs w:val="24"/>
        </w:rPr>
      </w:pPr>
      <w:bookmarkStart w:id="88" w:name="_Ref522477406"/>
      <w:r w:rsidRPr="001F5080">
        <w:rPr>
          <w:color w:val="222222"/>
          <w:szCs w:val="24"/>
          <w:shd w:val="clear" w:color="auto" w:fill="FFFFFF"/>
        </w:rPr>
        <w:t xml:space="preserve">Whitaker, J. (2011). The Matplotlib </w:t>
      </w:r>
      <w:proofErr w:type="spellStart"/>
      <w:r w:rsidRPr="001F5080">
        <w:rPr>
          <w:color w:val="222222"/>
          <w:szCs w:val="24"/>
          <w:shd w:val="clear" w:color="auto" w:fill="FFFFFF"/>
        </w:rPr>
        <w:t>Basemap</w:t>
      </w:r>
      <w:proofErr w:type="spellEnd"/>
      <w:r w:rsidRPr="001F5080">
        <w:rPr>
          <w:color w:val="222222"/>
          <w:szCs w:val="24"/>
          <w:shd w:val="clear" w:color="auto" w:fill="FFFFFF"/>
        </w:rPr>
        <w:t xml:space="preserve"> Toolkit User’s Guide.</w:t>
      </w:r>
      <w:r w:rsidRPr="001F5080">
        <w:rPr>
          <w:rStyle w:val="apple-converted-space"/>
          <w:color w:val="222222"/>
          <w:szCs w:val="24"/>
          <w:shd w:val="clear" w:color="auto" w:fill="FFFFFF"/>
        </w:rPr>
        <w:t> </w:t>
      </w:r>
      <w:r w:rsidRPr="001F5080">
        <w:rPr>
          <w:i/>
          <w:iCs/>
          <w:color w:val="222222"/>
          <w:szCs w:val="24"/>
        </w:rPr>
        <w:t xml:space="preserve">Matplotlib </w:t>
      </w:r>
      <w:proofErr w:type="spellStart"/>
      <w:r w:rsidRPr="001F5080">
        <w:rPr>
          <w:i/>
          <w:iCs/>
          <w:color w:val="222222"/>
          <w:szCs w:val="24"/>
        </w:rPr>
        <w:t>Basemap</w:t>
      </w:r>
      <w:proofErr w:type="spellEnd"/>
      <w:r w:rsidRPr="001F5080">
        <w:rPr>
          <w:i/>
          <w:iCs/>
          <w:color w:val="222222"/>
          <w:szCs w:val="24"/>
        </w:rPr>
        <w:t xml:space="preserve"> Toolkit documentation, February</w:t>
      </w:r>
      <w:r w:rsidRPr="001F5080">
        <w:rPr>
          <w:color w:val="222222"/>
          <w:szCs w:val="24"/>
          <w:shd w:val="clear" w:color="auto" w:fill="FFFFFF"/>
        </w:rPr>
        <w:t>.</w:t>
      </w:r>
      <w:bookmarkEnd w:id="88"/>
    </w:p>
    <w:p w14:paraId="70037FCA" w14:textId="74832A80" w:rsidR="001F5080" w:rsidRPr="00BB456C" w:rsidRDefault="001F5080" w:rsidP="0027048E">
      <w:pPr>
        <w:pStyle w:val="ReferenceItem"/>
        <w:spacing w:before="100" w:after="100"/>
        <w:ind w:left="851" w:hanging="494"/>
        <w:rPr>
          <w:szCs w:val="24"/>
        </w:rPr>
      </w:pPr>
      <w:bookmarkStart w:id="89"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xml:space="preserve">. </w:t>
      </w:r>
      <w:proofErr w:type="spellStart"/>
      <w:r w:rsidRPr="001F5080">
        <w:rPr>
          <w:color w:val="222222"/>
          <w:szCs w:val="24"/>
          <w:shd w:val="clear" w:color="auto" w:fill="FFFFFF"/>
        </w:rPr>
        <w:t>Packt</w:t>
      </w:r>
      <w:proofErr w:type="spellEnd"/>
      <w:r w:rsidRPr="001F5080">
        <w:rPr>
          <w:color w:val="222222"/>
          <w:szCs w:val="24"/>
          <w:shd w:val="clear" w:color="auto" w:fill="FFFFFF"/>
        </w:rPr>
        <w:t xml:space="preserve"> Publishing Ltd.</w:t>
      </w:r>
      <w:bookmarkEnd w:id="89"/>
    </w:p>
    <w:p w14:paraId="670264B6" w14:textId="59313A2D" w:rsidR="00BB456C" w:rsidRPr="00D050E5" w:rsidRDefault="00BB456C" w:rsidP="0027048E">
      <w:pPr>
        <w:pStyle w:val="ReferenceItem"/>
        <w:spacing w:before="100" w:after="100"/>
        <w:ind w:left="851" w:hanging="494"/>
        <w:rPr>
          <w:szCs w:val="24"/>
        </w:rPr>
      </w:pPr>
      <w:bookmarkStart w:id="90" w:name="_Ref522477611"/>
      <w:r w:rsidRPr="00BB456C">
        <w:rPr>
          <w:color w:val="222222"/>
          <w:szCs w:val="24"/>
          <w:shd w:val="clear" w:color="auto" w:fill="FFFFFF"/>
        </w:rPr>
        <w:t xml:space="preserve">Han, J., Pei, J., &amp; </w:t>
      </w:r>
      <w:proofErr w:type="spellStart"/>
      <w:r w:rsidRPr="00BB456C">
        <w:rPr>
          <w:color w:val="222222"/>
          <w:szCs w:val="24"/>
          <w:shd w:val="clear" w:color="auto" w:fill="FFFFFF"/>
        </w:rPr>
        <w:t>Kamber</w:t>
      </w:r>
      <w:proofErr w:type="spellEnd"/>
      <w:r w:rsidRPr="00BB456C">
        <w:rPr>
          <w:color w:val="222222"/>
          <w:szCs w:val="24"/>
          <w:shd w:val="clear" w:color="auto" w:fill="FFFFFF"/>
        </w:rPr>
        <w:t>,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90"/>
    </w:p>
    <w:p w14:paraId="5091C2EA" w14:textId="305DD057" w:rsidR="00D050E5" w:rsidRPr="00BE20CA" w:rsidRDefault="00D050E5" w:rsidP="0027048E">
      <w:pPr>
        <w:pStyle w:val="ReferenceItem"/>
        <w:spacing w:before="100" w:after="100"/>
        <w:ind w:left="851" w:hanging="494"/>
        <w:rPr>
          <w:szCs w:val="24"/>
        </w:rPr>
      </w:pPr>
      <w:bookmarkStart w:id="91" w:name="_Ref522477727"/>
      <w:r w:rsidRPr="00D050E5">
        <w:rPr>
          <w:color w:val="3A3A3A"/>
          <w:szCs w:val="24"/>
          <w:shd w:val="clear" w:color="auto" w:fill="FFFFFF"/>
        </w:rPr>
        <w:t xml:space="preserve">Guo, &amp; </w:t>
      </w:r>
      <w:proofErr w:type="spellStart"/>
      <w:r w:rsidRPr="00D050E5">
        <w:rPr>
          <w:color w:val="3A3A3A"/>
          <w:szCs w:val="24"/>
          <w:shd w:val="clear" w:color="auto" w:fill="FFFFFF"/>
        </w:rPr>
        <w:t>Koelsch</w:t>
      </w:r>
      <w:proofErr w:type="spellEnd"/>
      <w:r w:rsidRPr="00D050E5">
        <w:rPr>
          <w:color w:val="3A3A3A"/>
          <w:szCs w:val="24"/>
          <w:shd w:val="clear" w:color="auto" w:fill="FFFFFF"/>
        </w:rPr>
        <w:t>.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91"/>
    </w:p>
    <w:p w14:paraId="1A0E71CC" w14:textId="7298A7EE" w:rsidR="00BE20CA" w:rsidRPr="00BE20CA" w:rsidRDefault="00BE20CA" w:rsidP="0027048E">
      <w:pPr>
        <w:pStyle w:val="ReferenceItem"/>
        <w:spacing w:before="100" w:after="100"/>
        <w:ind w:left="851" w:hanging="494"/>
        <w:rPr>
          <w:szCs w:val="24"/>
        </w:rPr>
      </w:pPr>
      <w:bookmarkStart w:id="92" w:name="_Ref522477844"/>
      <w:proofErr w:type="spellStart"/>
      <w:r w:rsidRPr="00985785">
        <w:rPr>
          <w:color w:val="222222"/>
          <w:shd w:val="clear" w:color="auto" w:fill="FFFFFF"/>
        </w:rPr>
        <w:t>Jin</w:t>
      </w:r>
      <w:proofErr w:type="spellEnd"/>
      <w:r w:rsidRPr="00985785">
        <w:rPr>
          <w:color w:val="222222"/>
          <w:shd w:val="clear" w:color="auto" w:fill="FFFFFF"/>
        </w:rPr>
        <w:t>,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92"/>
    </w:p>
    <w:p w14:paraId="656F580F" w14:textId="0EC66E5B" w:rsidR="00BE20CA" w:rsidRPr="00BE20CA" w:rsidRDefault="00BE20CA" w:rsidP="0027048E">
      <w:pPr>
        <w:pStyle w:val="ReferenceItem"/>
        <w:spacing w:before="100" w:after="100"/>
        <w:ind w:left="851" w:hanging="494"/>
        <w:rPr>
          <w:szCs w:val="24"/>
        </w:rPr>
      </w:pPr>
      <w:bookmarkStart w:id="93" w:name="_Ref522477890"/>
      <w:proofErr w:type="spellStart"/>
      <w:r w:rsidRPr="00985785">
        <w:rPr>
          <w:color w:val="222222"/>
          <w:shd w:val="clear" w:color="auto" w:fill="FFFFFF"/>
        </w:rPr>
        <w:t>Hssina</w:t>
      </w:r>
      <w:proofErr w:type="spellEnd"/>
      <w:r w:rsidRPr="00985785">
        <w:rPr>
          <w:color w:val="222222"/>
          <w:shd w:val="clear" w:color="auto" w:fill="FFFFFF"/>
        </w:rPr>
        <w:t xml:space="preserve">, B., </w:t>
      </w:r>
      <w:proofErr w:type="spellStart"/>
      <w:r w:rsidRPr="00985785">
        <w:rPr>
          <w:color w:val="222222"/>
          <w:shd w:val="clear" w:color="auto" w:fill="FFFFFF"/>
        </w:rPr>
        <w:t>Merbouha</w:t>
      </w:r>
      <w:proofErr w:type="spellEnd"/>
      <w:r w:rsidRPr="00985785">
        <w:rPr>
          <w:color w:val="222222"/>
          <w:shd w:val="clear" w:color="auto" w:fill="FFFFFF"/>
        </w:rPr>
        <w:t xml:space="preserve">, A., </w:t>
      </w:r>
      <w:proofErr w:type="spellStart"/>
      <w:r w:rsidRPr="00985785">
        <w:rPr>
          <w:color w:val="222222"/>
          <w:shd w:val="clear" w:color="auto" w:fill="FFFFFF"/>
        </w:rPr>
        <w:t>Ezzikouri</w:t>
      </w:r>
      <w:proofErr w:type="spellEnd"/>
      <w:r w:rsidRPr="00985785">
        <w:rPr>
          <w:color w:val="222222"/>
          <w:shd w:val="clear" w:color="auto" w:fill="FFFFFF"/>
        </w:rPr>
        <w:t xml:space="preserve">, H., &amp; </w:t>
      </w:r>
      <w:proofErr w:type="spellStart"/>
      <w:r w:rsidRPr="00985785">
        <w:rPr>
          <w:color w:val="222222"/>
          <w:shd w:val="clear" w:color="auto" w:fill="FFFFFF"/>
        </w:rPr>
        <w:t>Erritali</w:t>
      </w:r>
      <w:proofErr w:type="spellEnd"/>
      <w:r w:rsidRPr="00985785">
        <w:rPr>
          <w:color w:val="222222"/>
          <w:shd w:val="clear" w:color="auto" w:fill="FFFFFF"/>
        </w:rPr>
        <w:t>,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93"/>
    </w:p>
    <w:p w14:paraId="6D8462C9" w14:textId="714C0E99" w:rsidR="00BE20CA" w:rsidRPr="00BE20CA" w:rsidRDefault="00BE20CA" w:rsidP="0027048E">
      <w:pPr>
        <w:pStyle w:val="ReferenceItem"/>
        <w:spacing w:before="100" w:after="100"/>
        <w:ind w:left="851" w:hanging="494"/>
        <w:rPr>
          <w:szCs w:val="24"/>
        </w:rPr>
      </w:pPr>
      <w:bookmarkStart w:id="94" w:name="_Ref522477958"/>
      <w:proofErr w:type="spellStart"/>
      <w:r w:rsidRPr="00BE20CA">
        <w:rPr>
          <w:color w:val="222222"/>
          <w:szCs w:val="24"/>
          <w:shd w:val="clear" w:color="auto" w:fill="FFFFFF"/>
        </w:rPr>
        <w:t>Umanol</w:t>
      </w:r>
      <w:proofErr w:type="spellEnd"/>
      <w:r w:rsidRPr="00BE20CA">
        <w:rPr>
          <w:color w:val="222222"/>
          <w:szCs w:val="24"/>
          <w:shd w:val="clear" w:color="auto" w:fill="FFFFFF"/>
        </w:rPr>
        <w:t xml:space="preserve">, M., Okamoto, H., </w:t>
      </w:r>
      <w:proofErr w:type="spellStart"/>
      <w:r w:rsidRPr="00BE20CA">
        <w:rPr>
          <w:color w:val="222222"/>
          <w:szCs w:val="24"/>
          <w:shd w:val="clear" w:color="auto" w:fill="FFFFFF"/>
        </w:rPr>
        <w:t>Hatono</w:t>
      </w:r>
      <w:proofErr w:type="spellEnd"/>
      <w:r w:rsidRPr="00BE20CA">
        <w:rPr>
          <w:color w:val="222222"/>
          <w:szCs w:val="24"/>
          <w:shd w:val="clear" w:color="auto" w:fill="FFFFFF"/>
        </w:rPr>
        <w:t xml:space="preserve">, I., Tamura, H. I. R. O. Y. U. K. I., </w:t>
      </w:r>
      <w:proofErr w:type="spellStart"/>
      <w:r w:rsidRPr="00BE20CA">
        <w:rPr>
          <w:color w:val="222222"/>
          <w:szCs w:val="24"/>
          <w:shd w:val="clear" w:color="auto" w:fill="FFFFFF"/>
        </w:rPr>
        <w:t>Kawachi</w:t>
      </w:r>
      <w:proofErr w:type="spellEnd"/>
      <w:r w:rsidRPr="00BE20CA">
        <w:rPr>
          <w:color w:val="222222"/>
          <w:szCs w:val="24"/>
          <w:shd w:val="clear" w:color="auto" w:fill="FFFFFF"/>
        </w:rPr>
        <w:t xml:space="preserve">, F., </w:t>
      </w:r>
      <w:proofErr w:type="spellStart"/>
      <w:r w:rsidRPr="00BE20CA">
        <w:rPr>
          <w:color w:val="222222"/>
          <w:szCs w:val="24"/>
          <w:shd w:val="clear" w:color="auto" w:fill="FFFFFF"/>
        </w:rPr>
        <w:t>Umedzu</w:t>
      </w:r>
      <w:proofErr w:type="spellEnd"/>
      <w:r w:rsidRPr="00BE20CA">
        <w:rPr>
          <w:color w:val="222222"/>
          <w:szCs w:val="24"/>
          <w:shd w:val="clear" w:color="auto" w:fill="FFFFFF"/>
        </w:rPr>
        <w:t>,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94"/>
    </w:p>
    <w:p w14:paraId="0DD8EF1C" w14:textId="1896D546" w:rsidR="00BE20CA" w:rsidRPr="00BE20CA" w:rsidRDefault="00BE20CA" w:rsidP="0027048E">
      <w:pPr>
        <w:pStyle w:val="ReferenceItem"/>
        <w:spacing w:before="100" w:after="100"/>
        <w:ind w:left="851" w:hanging="494"/>
        <w:rPr>
          <w:szCs w:val="24"/>
        </w:rPr>
      </w:pPr>
      <w:bookmarkStart w:id="95"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95"/>
    </w:p>
    <w:p w14:paraId="6D80AA8E" w14:textId="58973DCE" w:rsidR="00BE20CA" w:rsidRPr="006910A1" w:rsidRDefault="00BE20CA" w:rsidP="0027048E">
      <w:pPr>
        <w:pStyle w:val="ReferenceItem"/>
        <w:spacing w:before="100" w:after="100"/>
        <w:ind w:left="851" w:hanging="494"/>
        <w:rPr>
          <w:szCs w:val="24"/>
        </w:rPr>
      </w:pPr>
      <w:bookmarkStart w:id="96" w:name="_Ref522478093"/>
      <w:r w:rsidRPr="00985785">
        <w:rPr>
          <w:color w:val="222222"/>
          <w:shd w:val="clear" w:color="auto" w:fill="FFFFFF"/>
        </w:rPr>
        <w:t>Walker, S. H., &amp; Duncan, D. B. (1967). Estimation of the probability of an event as a function of several independent variables. </w:t>
      </w:r>
      <w:proofErr w:type="spellStart"/>
      <w:r w:rsidRPr="00985785">
        <w:rPr>
          <w:i/>
          <w:iCs/>
          <w:color w:val="222222"/>
          <w:shd w:val="clear" w:color="auto" w:fill="FFFFFF"/>
        </w:rPr>
        <w:t>Biometrika</w:t>
      </w:r>
      <w:proofErr w:type="spellEnd"/>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96"/>
    </w:p>
    <w:p w14:paraId="3D2AE0C7" w14:textId="1AE28005" w:rsidR="006910A1" w:rsidRPr="006910A1" w:rsidRDefault="006910A1" w:rsidP="0027048E">
      <w:pPr>
        <w:pStyle w:val="ReferenceItem"/>
        <w:spacing w:before="100" w:after="100"/>
        <w:ind w:left="851" w:hanging="494"/>
        <w:rPr>
          <w:szCs w:val="24"/>
        </w:rPr>
      </w:pPr>
      <w:bookmarkStart w:id="97"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97"/>
    </w:p>
    <w:p w14:paraId="7E56098B" w14:textId="04C16893" w:rsidR="006910A1" w:rsidRPr="009C384C" w:rsidRDefault="006910A1" w:rsidP="0027048E">
      <w:pPr>
        <w:pStyle w:val="ReferenceItem"/>
        <w:spacing w:before="100" w:after="100"/>
        <w:ind w:left="851" w:hanging="494"/>
        <w:rPr>
          <w:szCs w:val="24"/>
        </w:rPr>
      </w:pPr>
      <w:bookmarkStart w:id="98"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98"/>
    </w:p>
    <w:p w14:paraId="0AD589C6" w14:textId="3B608E4D" w:rsidR="009C384C" w:rsidRPr="009C384C" w:rsidRDefault="009C384C" w:rsidP="0027048E">
      <w:pPr>
        <w:pStyle w:val="ReferenceItem"/>
        <w:spacing w:before="100" w:after="100"/>
        <w:ind w:left="851" w:hanging="494"/>
        <w:rPr>
          <w:szCs w:val="24"/>
        </w:rPr>
      </w:pPr>
      <w:bookmarkStart w:id="99" w:name="_Ref522478720"/>
      <w:proofErr w:type="spellStart"/>
      <w:r w:rsidRPr="00985785">
        <w:rPr>
          <w:color w:val="222222"/>
          <w:shd w:val="clear" w:color="auto" w:fill="FFFFFF"/>
        </w:rPr>
        <w:t>Tibshirani</w:t>
      </w:r>
      <w:proofErr w:type="spellEnd"/>
      <w:r w:rsidRPr="00985785">
        <w:rPr>
          <w:color w:val="222222"/>
          <w:shd w:val="clear" w:color="auto" w:fill="FFFFFF"/>
        </w:rPr>
        <w:t>, R. (2011). Regression shrinkage and selection via the lasso: a retrospective. </w:t>
      </w:r>
      <w:r w:rsidRPr="00985785">
        <w:rPr>
          <w:i/>
          <w:iCs/>
          <w:color w:val="222222"/>
          <w:shd w:val="clear" w:color="auto" w:fill="FFFFFF"/>
        </w:rPr>
        <w:t xml:space="preserve">Journal of the Royal Statistical Society: Series B (Statistical </w:t>
      </w:r>
      <w:r w:rsidRPr="00985785">
        <w:rPr>
          <w:i/>
          <w:iCs/>
          <w:color w:val="222222"/>
          <w:shd w:val="clear" w:color="auto" w:fill="FFFFFF"/>
        </w:rPr>
        <w:lastRenderedPageBreak/>
        <w:t>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99"/>
    </w:p>
    <w:p w14:paraId="023FE7AF" w14:textId="0AC265E2" w:rsidR="009C384C" w:rsidRPr="009C78F0" w:rsidRDefault="009C384C" w:rsidP="0027048E">
      <w:pPr>
        <w:pStyle w:val="ReferenceItem"/>
        <w:spacing w:before="100" w:after="100"/>
        <w:ind w:left="851" w:hanging="494"/>
        <w:rPr>
          <w:szCs w:val="24"/>
        </w:rPr>
      </w:pPr>
      <w:bookmarkStart w:id="100" w:name="_Ref522478733"/>
      <w:proofErr w:type="spellStart"/>
      <w:r w:rsidRPr="00985785">
        <w:rPr>
          <w:color w:val="222222"/>
          <w:shd w:val="clear" w:color="auto" w:fill="FFFFFF"/>
        </w:rPr>
        <w:t>Goeman</w:t>
      </w:r>
      <w:proofErr w:type="spellEnd"/>
      <w:r w:rsidRPr="00985785">
        <w:rPr>
          <w:color w:val="222222"/>
          <w:shd w:val="clear" w:color="auto" w:fill="FFFFFF"/>
        </w:rPr>
        <w:t>, J., Meijer, R., &amp; Chaturvedi, N. (2012). L1 and L2 penalized regression models. </w:t>
      </w:r>
      <w:proofErr w:type="spellStart"/>
      <w:r w:rsidRPr="00985785">
        <w:rPr>
          <w:i/>
          <w:iCs/>
          <w:color w:val="222222"/>
          <w:shd w:val="clear" w:color="auto" w:fill="FFFFFF"/>
        </w:rPr>
        <w:t>cran</w:t>
      </w:r>
      <w:proofErr w:type="spellEnd"/>
      <w:r w:rsidRPr="00985785">
        <w:rPr>
          <w:i/>
          <w:iCs/>
          <w:color w:val="222222"/>
          <w:shd w:val="clear" w:color="auto" w:fill="FFFFFF"/>
        </w:rPr>
        <w:t>. r-project. or</w:t>
      </w:r>
      <w:r w:rsidRPr="00985785">
        <w:rPr>
          <w:color w:val="222222"/>
          <w:shd w:val="clear" w:color="auto" w:fill="FFFFFF"/>
        </w:rPr>
        <w:t>.</w:t>
      </w:r>
      <w:bookmarkEnd w:id="100"/>
    </w:p>
    <w:p w14:paraId="5ECB51C9" w14:textId="06A5F27F" w:rsidR="009C78F0" w:rsidRPr="0093653A" w:rsidRDefault="009C78F0" w:rsidP="0027048E">
      <w:pPr>
        <w:pStyle w:val="ReferenceItem"/>
        <w:spacing w:before="100" w:after="100"/>
        <w:ind w:left="851" w:hanging="494"/>
        <w:rPr>
          <w:szCs w:val="24"/>
        </w:rPr>
      </w:pPr>
      <w:bookmarkStart w:id="101"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101"/>
    </w:p>
    <w:p w14:paraId="2754A46A" w14:textId="4AD2FADD" w:rsidR="0093653A" w:rsidRPr="0093653A" w:rsidRDefault="0093653A" w:rsidP="0027048E">
      <w:pPr>
        <w:pStyle w:val="ReferenceItem"/>
        <w:spacing w:before="100" w:after="100"/>
        <w:ind w:left="851" w:hanging="494"/>
        <w:rPr>
          <w:szCs w:val="24"/>
        </w:rPr>
      </w:pPr>
      <w:bookmarkStart w:id="102"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102"/>
    </w:p>
    <w:p w14:paraId="1AEEC794" w14:textId="0FABDCA1" w:rsidR="0093653A" w:rsidRPr="00513CBA" w:rsidRDefault="0093653A" w:rsidP="0027048E">
      <w:pPr>
        <w:pStyle w:val="ReferenceItem"/>
        <w:spacing w:before="100" w:after="100"/>
        <w:ind w:left="851" w:hanging="494"/>
        <w:rPr>
          <w:szCs w:val="24"/>
        </w:rPr>
      </w:pPr>
      <w:bookmarkStart w:id="103"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w:t>
      </w:r>
      <w:proofErr w:type="spellStart"/>
      <w:r w:rsidRPr="0093653A">
        <w:rPr>
          <w:i/>
          <w:iCs/>
          <w:color w:val="222222"/>
          <w:szCs w:val="24"/>
        </w:rPr>
        <w:t>usyd</w:t>
      </w:r>
      <w:proofErr w:type="spellEnd"/>
      <w:r w:rsidRPr="0093653A">
        <w:rPr>
          <w:i/>
          <w:iCs/>
          <w:color w:val="222222"/>
          <w:szCs w:val="24"/>
        </w:rPr>
        <w:t xml:space="preserve">. </w:t>
      </w:r>
      <w:proofErr w:type="spellStart"/>
      <w:r w:rsidRPr="0093653A">
        <w:rPr>
          <w:i/>
          <w:iCs/>
          <w:color w:val="222222"/>
          <w:szCs w:val="24"/>
        </w:rPr>
        <w:t>edu</w:t>
      </w:r>
      <w:proofErr w:type="spellEnd"/>
      <w:r w:rsidRPr="0093653A">
        <w:rPr>
          <w:i/>
          <w:iCs/>
          <w:color w:val="222222"/>
          <w:szCs w:val="24"/>
        </w:rPr>
        <w:t>. au/</w:t>
      </w:r>
      <w:proofErr w:type="spellStart"/>
      <w:r w:rsidRPr="0093653A">
        <w:rPr>
          <w:i/>
          <w:iCs/>
          <w:color w:val="222222"/>
          <w:szCs w:val="24"/>
        </w:rPr>
        <w:t>wpeng</w:t>
      </w:r>
      <w:proofErr w:type="spellEnd"/>
      <w:r w:rsidRPr="0093653A">
        <w:rPr>
          <w:i/>
          <w:iCs/>
          <w:color w:val="222222"/>
          <w:szCs w:val="24"/>
        </w:rPr>
        <w:t xml:space="preserve">/DecisionTree2.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103"/>
    </w:p>
    <w:p w14:paraId="4F3BC6EF" w14:textId="3A7E45BB" w:rsidR="00513CBA" w:rsidRPr="00513CBA" w:rsidRDefault="00513CBA" w:rsidP="0027048E">
      <w:pPr>
        <w:pStyle w:val="ReferenceItem"/>
        <w:spacing w:before="100" w:after="100"/>
        <w:ind w:left="851" w:hanging="494"/>
        <w:rPr>
          <w:szCs w:val="24"/>
        </w:rPr>
      </w:pPr>
      <w:bookmarkStart w:id="104"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104"/>
    </w:p>
    <w:p w14:paraId="1945F785" w14:textId="76013031" w:rsidR="00513CBA" w:rsidRPr="00513CBA" w:rsidRDefault="00513CBA" w:rsidP="0027048E">
      <w:pPr>
        <w:pStyle w:val="ReferenceItem"/>
        <w:spacing w:before="100" w:after="100"/>
        <w:ind w:left="851" w:hanging="494"/>
        <w:rPr>
          <w:szCs w:val="24"/>
        </w:rPr>
      </w:pPr>
      <w:bookmarkStart w:id="105" w:name="_Ref522482259"/>
      <w:proofErr w:type="spellStart"/>
      <w:r w:rsidRPr="00513CBA">
        <w:rPr>
          <w:color w:val="222222"/>
          <w:szCs w:val="24"/>
          <w:shd w:val="clear" w:color="auto" w:fill="FFFFFF"/>
        </w:rPr>
        <w:t>Pedregosa</w:t>
      </w:r>
      <w:proofErr w:type="spellEnd"/>
      <w:r w:rsidRPr="00513CBA">
        <w:rPr>
          <w:color w:val="222222"/>
          <w:szCs w:val="24"/>
          <w:shd w:val="clear" w:color="auto" w:fill="FFFFFF"/>
        </w:rPr>
        <w:t xml:space="preserve">, F., </w:t>
      </w:r>
      <w:proofErr w:type="spellStart"/>
      <w:r w:rsidRPr="00513CBA">
        <w:rPr>
          <w:color w:val="222222"/>
          <w:szCs w:val="24"/>
          <w:shd w:val="clear" w:color="auto" w:fill="FFFFFF"/>
        </w:rPr>
        <w:t>Varoquaux</w:t>
      </w:r>
      <w:proofErr w:type="spellEnd"/>
      <w:r w:rsidRPr="00513CBA">
        <w:rPr>
          <w:color w:val="222222"/>
          <w:szCs w:val="24"/>
          <w:shd w:val="clear" w:color="auto" w:fill="FFFFFF"/>
        </w:rPr>
        <w:t xml:space="preserve">, G., </w:t>
      </w:r>
      <w:proofErr w:type="spellStart"/>
      <w:r w:rsidRPr="00513CBA">
        <w:rPr>
          <w:color w:val="222222"/>
          <w:szCs w:val="24"/>
          <w:shd w:val="clear" w:color="auto" w:fill="FFFFFF"/>
        </w:rPr>
        <w:t>Gramfort</w:t>
      </w:r>
      <w:proofErr w:type="spellEnd"/>
      <w:r w:rsidRPr="00513CBA">
        <w:rPr>
          <w:color w:val="222222"/>
          <w:szCs w:val="24"/>
          <w:shd w:val="clear" w:color="auto" w:fill="FFFFFF"/>
        </w:rPr>
        <w:t xml:space="preserve">, A., Michel, V., </w:t>
      </w:r>
      <w:proofErr w:type="spellStart"/>
      <w:r w:rsidRPr="00513CBA">
        <w:rPr>
          <w:color w:val="222222"/>
          <w:szCs w:val="24"/>
          <w:shd w:val="clear" w:color="auto" w:fill="FFFFFF"/>
        </w:rPr>
        <w:t>Thirion</w:t>
      </w:r>
      <w:proofErr w:type="spellEnd"/>
      <w:r w:rsidRPr="00513CBA">
        <w:rPr>
          <w:color w:val="222222"/>
          <w:szCs w:val="24"/>
          <w:shd w:val="clear" w:color="auto" w:fill="FFFFFF"/>
        </w:rPr>
        <w:t xml:space="preserve">, B., Grisel, O., ... &amp; </w:t>
      </w:r>
      <w:proofErr w:type="spellStart"/>
      <w:r w:rsidRPr="00513CBA">
        <w:rPr>
          <w:color w:val="222222"/>
          <w:szCs w:val="24"/>
          <w:shd w:val="clear" w:color="auto" w:fill="FFFFFF"/>
        </w:rPr>
        <w:t>Vanderplas</w:t>
      </w:r>
      <w:proofErr w:type="spellEnd"/>
      <w:r w:rsidRPr="00513CBA">
        <w:rPr>
          <w:color w:val="222222"/>
          <w:szCs w:val="24"/>
          <w:shd w:val="clear" w:color="auto" w:fill="FFFFFF"/>
        </w:rPr>
        <w:t xml:space="preserve">, J. (2011). </w:t>
      </w:r>
      <w:proofErr w:type="spellStart"/>
      <w:r w:rsidRPr="00513CBA">
        <w:rPr>
          <w:color w:val="222222"/>
          <w:szCs w:val="24"/>
          <w:shd w:val="clear" w:color="auto" w:fill="FFFFFF"/>
        </w:rPr>
        <w:t>Scikit</w:t>
      </w:r>
      <w:proofErr w:type="spellEnd"/>
      <w:r w:rsidRPr="00513CBA">
        <w:rPr>
          <w:color w:val="222222"/>
          <w:szCs w:val="24"/>
          <w:shd w:val="clear" w:color="auto" w:fill="FFFFFF"/>
        </w:rPr>
        <w: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105"/>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106"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8"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106"/>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107" w:name="_Ref522482645"/>
      <w:r w:rsidRPr="009C366D">
        <w:rPr>
          <w:color w:val="222222"/>
          <w:szCs w:val="24"/>
          <w:shd w:val="clear" w:color="auto" w:fill="FFFFFF"/>
        </w:rPr>
        <w:t xml:space="preserve">Steinberg, D., &amp; </w:t>
      </w:r>
      <w:proofErr w:type="spellStart"/>
      <w:r w:rsidRPr="009C366D">
        <w:rPr>
          <w:color w:val="222222"/>
          <w:szCs w:val="24"/>
          <w:shd w:val="clear" w:color="auto" w:fill="FFFFFF"/>
        </w:rPr>
        <w:t>Colla</w:t>
      </w:r>
      <w:proofErr w:type="spellEnd"/>
      <w:r w:rsidRPr="009C366D">
        <w:rPr>
          <w:color w:val="222222"/>
          <w:szCs w:val="24"/>
          <w:shd w:val="clear" w:color="auto" w:fill="FFFFFF"/>
        </w:rPr>
        <w:t>,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107"/>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108" w:name="_Ref522482665"/>
      <w:r w:rsidRPr="009C366D">
        <w:rPr>
          <w:color w:val="222222"/>
          <w:szCs w:val="24"/>
          <w:shd w:val="clear" w:color="auto" w:fill="FFFFFF"/>
        </w:rPr>
        <w:t xml:space="preserve">Rutkowski, L., </w:t>
      </w:r>
      <w:proofErr w:type="spellStart"/>
      <w:r w:rsidRPr="009C366D">
        <w:rPr>
          <w:color w:val="222222"/>
          <w:szCs w:val="24"/>
          <w:shd w:val="clear" w:color="auto" w:fill="FFFFFF"/>
        </w:rPr>
        <w:t>Pietruczuk</w:t>
      </w:r>
      <w:proofErr w:type="spellEnd"/>
      <w:r w:rsidRPr="009C366D">
        <w:rPr>
          <w:color w:val="222222"/>
          <w:szCs w:val="24"/>
          <w:shd w:val="clear" w:color="auto" w:fill="FFFFFF"/>
        </w:rPr>
        <w:t xml:space="preserve">, L., </w:t>
      </w:r>
      <w:proofErr w:type="spellStart"/>
      <w:r w:rsidRPr="009C366D">
        <w:rPr>
          <w:color w:val="222222"/>
          <w:szCs w:val="24"/>
          <w:shd w:val="clear" w:color="auto" w:fill="FFFFFF"/>
        </w:rPr>
        <w:t>Duda</w:t>
      </w:r>
      <w:proofErr w:type="spellEnd"/>
      <w:r w:rsidRPr="009C366D">
        <w:rPr>
          <w:color w:val="222222"/>
          <w:szCs w:val="24"/>
          <w:shd w:val="clear" w:color="auto" w:fill="FFFFFF"/>
        </w:rPr>
        <w:t xml:space="preserve">, P., &amp; Jaworski, M. (2013). Decision trees for mining data streams based on the </w:t>
      </w:r>
      <w:proofErr w:type="spellStart"/>
      <w:r w:rsidRPr="009C366D">
        <w:rPr>
          <w:color w:val="222222"/>
          <w:szCs w:val="24"/>
          <w:shd w:val="clear" w:color="auto" w:fill="FFFFFF"/>
        </w:rPr>
        <w:t>McDiarmid's</w:t>
      </w:r>
      <w:proofErr w:type="spellEnd"/>
      <w:r w:rsidRPr="009C366D">
        <w:rPr>
          <w:color w:val="222222"/>
          <w:szCs w:val="24"/>
          <w:shd w:val="clear" w:color="auto" w:fill="FFFFFF"/>
        </w:rPr>
        <w:t xml:space="preserve">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108"/>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109"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109"/>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110" w:name="_Ref522486785"/>
      <w:r w:rsidRPr="003A3086">
        <w:rPr>
          <w:color w:val="222222"/>
          <w:szCs w:val="24"/>
          <w:shd w:val="clear" w:color="auto" w:fill="FFFFFF"/>
        </w:rPr>
        <w:t xml:space="preserve">Wester, A., </w:t>
      </w:r>
      <w:proofErr w:type="spellStart"/>
      <w:r w:rsidRPr="003A3086">
        <w:rPr>
          <w:color w:val="222222"/>
          <w:szCs w:val="24"/>
          <w:shd w:val="clear" w:color="auto" w:fill="FFFFFF"/>
        </w:rPr>
        <w:t>Øvrelid</w:t>
      </w:r>
      <w:proofErr w:type="spellEnd"/>
      <w:r w:rsidRPr="003A3086">
        <w:rPr>
          <w:color w:val="222222"/>
          <w:szCs w:val="24"/>
          <w:shd w:val="clear" w:color="auto" w:fill="FFFFFF"/>
        </w:rPr>
        <w:t xml:space="preserve">, L., </w:t>
      </w:r>
      <w:proofErr w:type="spellStart"/>
      <w:r w:rsidRPr="003A3086">
        <w:rPr>
          <w:color w:val="222222"/>
          <w:szCs w:val="24"/>
          <w:shd w:val="clear" w:color="auto" w:fill="FFFFFF"/>
        </w:rPr>
        <w:t>Velldal</w:t>
      </w:r>
      <w:proofErr w:type="spellEnd"/>
      <w:r w:rsidRPr="003A3086">
        <w:rPr>
          <w:color w:val="222222"/>
          <w:szCs w:val="24"/>
          <w:shd w:val="clear" w:color="auto" w:fill="FFFFFF"/>
        </w:rPr>
        <w:t>,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110"/>
    </w:p>
    <w:sectPr w:rsidR="003A3086" w:rsidRPr="003A3086" w:rsidSect="006B1F41">
      <w:footerReference w:type="default" r:id="rId59"/>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433E0A" w:rsidRDefault="00433E0A">
      <w:pPr>
        <w:pStyle w:val="af"/>
      </w:pPr>
      <w:r>
        <w:rPr>
          <w:rStyle w:val="ae"/>
        </w:rPr>
        <w:annotationRef/>
      </w:r>
      <w:r>
        <w:t>Don’t forget to update this before hand-in!</w:t>
      </w:r>
    </w:p>
  </w:comment>
  <w:comment w:id="39" w:author="KENNEDY Jane" w:date="2018-08-20T15:33:00Z" w:initials="KJ">
    <w:p w14:paraId="279F1CB7" w14:textId="3F764BEE" w:rsidR="00433E0A" w:rsidRDefault="00433E0A">
      <w:pPr>
        <w:pStyle w:val="af"/>
      </w:pPr>
      <w:r>
        <w:rPr>
          <w:rStyle w:val="ae"/>
        </w:rPr>
        <w:annotationRef/>
      </w:r>
      <w:r>
        <w:t>This text should be broken up into paragraphs, each describing the different findings. Then use these paragraphs to help break up the images above. This will help your reader to follow your argument. I can explain what I mean tomorrow if needed.</w:t>
      </w:r>
    </w:p>
  </w:comment>
  <w:comment w:id="42" w:author="KENNEDY Jane" w:date="2018-08-20T15:43:00Z" w:initials="KJ">
    <w:p w14:paraId="50840C29" w14:textId="5D6C4B6D" w:rsidR="00433E0A" w:rsidRDefault="00433E0A">
      <w:pPr>
        <w:pStyle w:val="af"/>
      </w:pPr>
      <w:r>
        <w:rPr>
          <w:rStyle w:val="ae"/>
        </w:rPr>
        <w:annotationRef/>
      </w:r>
      <w:r>
        <w:t xml:space="preserve">Change this – you found this through lots of hard work investigating features, not good fortune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5" w:author="KENNEDY Jane" w:date="2018-08-20T16:22:00Z" w:initials="KJ">
    <w:p w14:paraId="5BB54523" w14:textId="21DFB290" w:rsidR="00433E0A" w:rsidRDefault="00433E0A">
      <w:pPr>
        <w:pStyle w:val="af"/>
      </w:pPr>
      <w:r>
        <w:rPr>
          <w:rStyle w:val="ae"/>
        </w:rPr>
        <w:annotationRef/>
      </w:r>
      <w:r>
        <w:t>Aren’t some of these from the training data set? Please clarify.</w:t>
      </w:r>
    </w:p>
  </w:comment>
  <w:comment w:id="47" w:author="KENNEDY Jane" w:date="2018-08-20T16:49:00Z" w:initials="KJ">
    <w:p w14:paraId="6A87A56D" w14:textId="091DE9CB" w:rsidR="00433E0A" w:rsidRDefault="00433E0A">
      <w:pPr>
        <w:pStyle w:val="af"/>
      </w:pPr>
      <w:r>
        <w:rPr>
          <w:rStyle w:val="ae"/>
        </w:rPr>
        <w:annotationRef/>
      </w:r>
      <w:r>
        <w:t>Even though the results from the ID3 investigation may not have been accurate, as outlined above?</w:t>
      </w:r>
    </w:p>
  </w:comment>
  <w:comment w:id="49" w:author="KENNEDY Jane" w:date="2018-08-20T17:04:00Z" w:initials="KJ">
    <w:p w14:paraId="49BD38AB" w14:textId="2542DEA6" w:rsidR="00433E0A" w:rsidRDefault="00433E0A">
      <w:pPr>
        <w:pStyle w:val="af"/>
      </w:pPr>
      <w:r>
        <w:rPr>
          <w:rStyle w:val="ae"/>
        </w:rPr>
        <w:annotationRef/>
      </w:r>
      <w:r>
        <w:t>This chapter would benefit from proofreading, I found it quite hard to follow.</w:t>
      </w:r>
    </w:p>
  </w:comment>
  <w:comment w:id="50" w:author="KENNEDY Jane" w:date="2018-08-20T16:54:00Z" w:initials="KJ">
    <w:p w14:paraId="6CA56C6E" w14:textId="23113CE3" w:rsidR="00433E0A" w:rsidRDefault="00433E0A">
      <w:pPr>
        <w:pStyle w:val="af"/>
      </w:pPr>
      <w:r>
        <w:rPr>
          <w:rStyle w:val="ae"/>
        </w:rPr>
        <w:annotationRef/>
      </w:r>
      <w:r>
        <w:t>I don’t understand this</w:t>
      </w:r>
    </w:p>
  </w:comment>
  <w:comment w:id="52" w:author="KENNEDY Jane" w:date="2018-08-20T16:59:00Z" w:initials="KJ">
    <w:p w14:paraId="5ADAF5FE" w14:textId="5DAD5473" w:rsidR="00433E0A" w:rsidRDefault="00433E0A">
      <w:pPr>
        <w:pStyle w:val="af"/>
      </w:pPr>
      <w:r>
        <w:rPr>
          <w:rStyle w:val="ae"/>
        </w:rPr>
        <w:annotationRef/>
      </w:r>
      <w:r>
        <w:t xml:space="preserve">A Munchie Box is a kind of Meal Deal you can get mainly in Scotland, with a mixture of items delivered in one pizza box: </w:t>
      </w:r>
      <w:r w:rsidRPr="006C27FA">
        <w:t>https://en.wikipedia.org/wiki/Munchy_box</w:t>
      </w:r>
      <w:r>
        <w:t xml:space="preserve"> </w:t>
      </w:r>
    </w:p>
  </w:comment>
  <w:comment w:id="53" w:author="KENNEDY Jane" w:date="2018-08-20T17:03:00Z" w:initials="KJ">
    <w:p w14:paraId="2663786D" w14:textId="736D3C13" w:rsidR="00433E0A" w:rsidRDefault="00433E0A">
      <w:pPr>
        <w:pStyle w:val="af"/>
      </w:pPr>
      <w:r>
        <w:rPr>
          <w:rStyle w:val="ae"/>
        </w:rPr>
        <w:annotationRef/>
      </w:r>
      <w:r>
        <w:t>A full list of the words you have found to be regional is needed in this chapter.</w:t>
      </w:r>
    </w:p>
  </w:comment>
  <w:comment w:id="54" w:author="KENNEDY Jane" w:date="2018-08-20T17:11:00Z" w:initials="KJ">
    <w:p w14:paraId="4445A214" w14:textId="2473BA65" w:rsidR="00433E0A" w:rsidRDefault="00433E0A">
      <w:pPr>
        <w:pStyle w:val="af"/>
      </w:pPr>
      <w:r>
        <w:rPr>
          <w:rStyle w:val="ae"/>
        </w:rPr>
        <w:annotationRef/>
      </w:r>
      <w:r>
        <w:t>What are noun phrases and why do you need them in addition to word pairs?</w:t>
      </w:r>
    </w:p>
  </w:comment>
  <w:comment w:id="55" w:author="KENNEDY Jane" w:date="2018-08-20T17:10:00Z" w:initials="KJ">
    <w:p w14:paraId="42F58433" w14:textId="1D51CBF6" w:rsidR="00433E0A" w:rsidRDefault="00433E0A">
      <w:pPr>
        <w:pStyle w:val="af"/>
      </w:pPr>
      <w:r>
        <w:rPr>
          <w:rStyle w:val="ae"/>
        </w:rPr>
        <w:annotationRef/>
      </w:r>
      <w:r>
        <w:t>I think this point is repetition of something you talked about earlier.</w:t>
      </w:r>
    </w:p>
  </w:comment>
  <w:comment w:id="56" w:author="KENNEDY Jane" w:date="2018-08-20T17:14:00Z" w:initials="KJ">
    <w:p w14:paraId="06F8A65F" w14:textId="013502E9" w:rsidR="00433E0A" w:rsidRDefault="00433E0A">
      <w:pPr>
        <w:pStyle w:val="af"/>
      </w:pPr>
      <w:r>
        <w:rPr>
          <w:rStyle w:val="ae"/>
        </w:rPr>
        <w:annotationRef/>
      </w:r>
      <w:r>
        <w:t>Why is the encapsulation significant? Or is this the name of the method?</w:t>
      </w:r>
    </w:p>
  </w:comment>
  <w:comment w:id="60" w:author="KENNEDY Jane" w:date="2018-08-20T17:21:00Z" w:initials="KJ">
    <w:p w14:paraId="0F97F445" w14:textId="324F450B" w:rsidR="00433E0A" w:rsidRDefault="00433E0A">
      <w:pPr>
        <w:pStyle w:val="af"/>
      </w:pPr>
      <w:r>
        <w:rPr>
          <w:rStyle w:val="ae"/>
        </w:rPr>
        <w:annotationRef/>
      </w:r>
      <w:r>
        <w:t>This should be part of a pair</w:t>
      </w:r>
    </w:p>
  </w:comment>
  <w:comment w:id="62" w:author="KENNEDY Jane" w:date="2018-08-20T17:26:00Z" w:initials="KJ">
    <w:p w14:paraId="26187D6E" w14:textId="2AA145EA" w:rsidR="00433E0A" w:rsidRDefault="00433E0A">
      <w:pPr>
        <w:pStyle w:val="af"/>
      </w:pPr>
      <w:r>
        <w:rPr>
          <w:rStyle w:val="ae"/>
        </w:rPr>
        <w:annotationRef/>
      </w:r>
      <w:r>
        <w:t>Is this the same as the independent word data set?</w:t>
      </w:r>
    </w:p>
  </w:comment>
  <w:comment w:id="63" w:author="KENNEDY Jane" w:date="2018-08-20T17:28:00Z" w:initials="KJ">
    <w:p w14:paraId="486F1CF5" w14:textId="77777777" w:rsidR="00433E0A" w:rsidRDefault="00433E0A">
      <w:pPr>
        <w:pStyle w:val="af"/>
      </w:pPr>
      <w:r>
        <w:rPr>
          <w:rStyle w:val="ae"/>
        </w:rPr>
        <w:annotationRef/>
      </w:r>
      <w:r>
        <w:t>Is there anything that didn’t work? Were there any words or dishes in your results which shouldn’t be there?</w:t>
      </w:r>
    </w:p>
    <w:p w14:paraId="2163888F" w14:textId="77777777" w:rsidR="00433E0A" w:rsidRDefault="00433E0A">
      <w:pPr>
        <w:pStyle w:val="af"/>
      </w:pPr>
    </w:p>
    <w:p w14:paraId="0803E4FF" w14:textId="242D84C8" w:rsidR="00433E0A" w:rsidRDefault="00433E0A">
      <w:pPr>
        <w:pStyle w:val="af"/>
      </w:pPr>
      <w:r>
        <w:t>What do you think your biggest success was?</w:t>
      </w:r>
    </w:p>
  </w:comment>
  <w:comment w:id="64" w:author="KENNEDY Jane" w:date="2018-08-20T17:35:00Z" w:initials="KJ">
    <w:p w14:paraId="584F9AD4" w14:textId="77777777" w:rsidR="00433E0A" w:rsidRDefault="00433E0A">
      <w:pPr>
        <w:pStyle w:val="af"/>
      </w:pPr>
      <w:r>
        <w:rPr>
          <w:rStyle w:val="ae"/>
        </w:rPr>
        <w:annotationRef/>
      </w:r>
      <w:r>
        <w:t xml:space="preserve">These are okay </w:t>
      </w:r>
      <w:proofErr w:type="gramStart"/>
      <w:r>
        <w:t>short term</w:t>
      </w:r>
      <w:proofErr w:type="gramEnd"/>
      <w:r>
        <w:t xml:space="preserve"> suggestions, but Future Work chapters with more ambitious ideas are more interesting to read. </w:t>
      </w:r>
    </w:p>
    <w:p w14:paraId="17F50345" w14:textId="77777777" w:rsidR="00433E0A" w:rsidRDefault="00433E0A">
      <w:pPr>
        <w:pStyle w:val="af"/>
      </w:pPr>
      <w:r>
        <w:br/>
        <w:t>What about the synonym detection that was discussed, but ended up being beyond the scope of your project? Were there any synonyms in your results?</w:t>
      </w:r>
    </w:p>
    <w:p w14:paraId="4E6FF936" w14:textId="77777777" w:rsidR="00433E0A" w:rsidRDefault="00433E0A">
      <w:pPr>
        <w:pStyle w:val="af"/>
      </w:pPr>
    </w:p>
    <w:p w14:paraId="7DF3C087" w14:textId="2A004323" w:rsidR="00433E0A" w:rsidRDefault="00433E0A">
      <w:pPr>
        <w:pStyle w:val="af"/>
      </w:pPr>
      <w:r>
        <w:t>Could something like this be scaled up to a larger data set even?</w:t>
      </w:r>
    </w:p>
  </w:comment>
  <w:comment w:id="66" w:author="KENNEDY Jane" w:date="2018-08-20T09:14:00Z" w:initials="KJ">
    <w:p w14:paraId="7EF9105B" w14:textId="7ADEADA8" w:rsidR="00433E0A" w:rsidRDefault="00433E0A">
      <w:pPr>
        <w:pStyle w:val="af"/>
      </w:pPr>
      <w:r>
        <w:rPr>
          <w:rStyle w:val="a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279F1CB7" w15:done="0"/>
  <w15:commentEx w15:paraId="50840C29" w15:done="0"/>
  <w15:commentEx w15:paraId="5BB54523" w15:done="0"/>
  <w15:commentEx w15:paraId="6A87A56D" w15:done="0"/>
  <w15:commentEx w15:paraId="49BD38AB" w15:done="0"/>
  <w15:commentEx w15:paraId="6CA56C6E" w15:done="0"/>
  <w15:commentEx w15:paraId="5ADAF5FE" w15:done="0"/>
  <w15:commentEx w15:paraId="2663786D" w15:done="0"/>
  <w15:commentEx w15:paraId="4445A214" w15:done="0"/>
  <w15:commentEx w15:paraId="42F58433" w15:done="0"/>
  <w15:commentEx w15:paraId="06F8A65F" w15:done="0"/>
  <w15:commentEx w15:paraId="0F97F445" w15:done="0"/>
  <w15:commentEx w15:paraId="26187D6E" w15:done="0"/>
  <w15:commentEx w15:paraId="0803E4FF" w15:done="0"/>
  <w15:commentEx w15:paraId="7DF3C087" w15:done="0"/>
  <w15:commentEx w15:paraId="7EF91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279F1CB7" w16cid:durableId="1F255DC6"/>
  <w16cid:commentId w16cid:paraId="50840C29" w16cid:durableId="1F25602C"/>
  <w16cid:commentId w16cid:paraId="5BB54523" w16cid:durableId="1F256948"/>
  <w16cid:commentId w16cid:paraId="6A87A56D" w16cid:durableId="1F256F84"/>
  <w16cid:commentId w16cid:paraId="49BD38AB" w16cid:durableId="1F257331"/>
  <w16cid:commentId w16cid:paraId="6CA56C6E" w16cid:durableId="1F2570BC"/>
  <w16cid:commentId w16cid:paraId="5ADAF5FE" w16cid:durableId="1F2571F1"/>
  <w16cid:commentId w16cid:paraId="2663786D" w16cid:durableId="1F2572F4"/>
  <w16cid:commentId w16cid:paraId="4445A214" w16cid:durableId="1F2574B6"/>
  <w16cid:commentId w16cid:paraId="42F58433" w16cid:durableId="1F257487"/>
  <w16cid:commentId w16cid:paraId="06F8A65F" w16cid:durableId="1F257561"/>
  <w16cid:commentId w16cid:paraId="0F97F445" w16cid:durableId="1F257718"/>
  <w16cid:commentId w16cid:paraId="26187D6E" w16cid:durableId="1F257832"/>
  <w16cid:commentId w16cid:paraId="0803E4FF" w16cid:durableId="1F2578C0"/>
  <w16cid:commentId w16cid:paraId="7DF3C087" w16cid:durableId="1F257A6F"/>
  <w16cid:commentId w16cid:paraId="7EF9105B" w16cid:durableId="1F2505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45517" w14:textId="77777777" w:rsidR="005B0826" w:rsidRDefault="005B0826">
      <w:r>
        <w:separator/>
      </w:r>
    </w:p>
  </w:endnote>
  <w:endnote w:type="continuationSeparator" w:id="0">
    <w:p w14:paraId="23E4E1CC" w14:textId="77777777" w:rsidR="005B0826" w:rsidRDefault="005B0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Segoe UI Emoji">
    <w:altName w:val="Calibri"/>
    <w:panose1 w:val="020B0604020202020204"/>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433E0A" w:rsidRDefault="00433E0A">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433E0A" w:rsidRDefault="00433E0A">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433E0A" w:rsidRDefault="00433E0A">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433E0A" w:rsidRDefault="00433E0A">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ECFDF" w14:textId="77777777" w:rsidR="005B0826" w:rsidRDefault="005B0826">
      <w:r>
        <w:separator/>
      </w:r>
    </w:p>
  </w:footnote>
  <w:footnote w:type="continuationSeparator" w:id="0">
    <w:p w14:paraId="0C975673" w14:textId="77777777" w:rsidR="005B0826" w:rsidRDefault="005B08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C03A4"/>
    <w:multiLevelType w:val="hybridMultilevel"/>
    <w:tmpl w:val="2B48C4D6"/>
    <w:lvl w:ilvl="0" w:tplc="CC34A496">
      <w:start w:val="1"/>
      <w:numFmt w:val="decimal"/>
      <w:lvlText w:val="2.4.1.%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8"/>
  </w:num>
  <w:num w:numId="4">
    <w:abstractNumId w:val="3"/>
  </w:num>
  <w:num w:numId="5">
    <w:abstractNumId w:val="9"/>
  </w:num>
  <w:num w:numId="6">
    <w:abstractNumId w:val="1"/>
  </w:num>
  <w:num w:numId="7">
    <w:abstractNumId w:val="7"/>
  </w:num>
  <w:num w:numId="8">
    <w:abstractNumId w:val="4"/>
  </w:num>
  <w:num w:numId="9">
    <w:abstractNumId w:val="6"/>
  </w:num>
  <w:num w:numId="10">
    <w:abstractNumId w:val="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None" w15:userId="KENNEDY Jane"/>
  </w15:person>
  <w15:person w15:author="CAO Jiahao">
    <w15:presenceInfo w15:providerId="AD" w15:userId="S-1-5-21-861567501-1417001333-682003330-6881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0FE1"/>
    <w:rsid w:val="00001448"/>
    <w:rsid w:val="000018FC"/>
    <w:rsid w:val="000052C8"/>
    <w:rsid w:val="0000542D"/>
    <w:rsid w:val="0000764F"/>
    <w:rsid w:val="00012B0A"/>
    <w:rsid w:val="00013DDC"/>
    <w:rsid w:val="000201B3"/>
    <w:rsid w:val="00022937"/>
    <w:rsid w:val="000274A7"/>
    <w:rsid w:val="0003620F"/>
    <w:rsid w:val="00036B14"/>
    <w:rsid w:val="00036FF5"/>
    <w:rsid w:val="00041EAF"/>
    <w:rsid w:val="0004476C"/>
    <w:rsid w:val="000454A5"/>
    <w:rsid w:val="000517B9"/>
    <w:rsid w:val="00062F6E"/>
    <w:rsid w:val="00071ED6"/>
    <w:rsid w:val="00074EAD"/>
    <w:rsid w:val="00076460"/>
    <w:rsid w:val="0008400F"/>
    <w:rsid w:val="000840BB"/>
    <w:rsid w:val="0008419D"/>
    <w:rsid w:val="00084CF1"/>
    <w:rsid w:val="0008594E"/>
    <w:rsid w:val="00086466"/>
    <w:rsid w:val="00095D84"/>
    <w:rsid w:val="00096877"/>
    <w:rsid w:val="000A3EEA"/>
    <w:rsid w:val="000A4290"/>
    <w:rsid w:val="000A6F0C"/>
    <w:rsid w:val="000B54BB"/>
    <w:rsid w:val="000B790B"/>
    <w:rsid w:val="000C6C49"/>
    <w:rsid w:val="000D0964"/>
    <w:rsid w:val="000D1751"/>
    <w:rsid w:val="000D3566"/>
    <w:rsid w:val="000D66F7"/>
    <w:rsid w:val="000E1203"/>
    <w:rsid w:val="000E3951"/>
    <w:rsid w:val="000E6480"/>
    <w:rsid w:val="000F626C"/>
    <w:rsid w:val="000F75C1"/>
    <w:rsid w:val="000F7965"/>
    <w:rsid w:val="00102397"/>
    <w:rsid w:val="00104520"/>
    <w:rsid w:val="0010788E"/>
    <w:rsid w:val="00113EA4"/>
    <w:rsid w:val="001175AE"/>
    <w:rsid w:val="00123F04"/>
    <w:rsid w:val="00124A1F"/>
    <w:rsid w:val="00126256"/>
    <w:rsid w:val="0012666C"/>
    <w:rsid w:val="00142456"/>
    <w:rsid w:val="00144742"/>
    <w:rsid w:val="00150431"/>
    <w:rsid w:val="00151E58"/>
    <w:rsid w:val="00154DF0"/>
    <w:rsid w:val="00160F78"/>
    <w:rsid w:val="00160F97"/>
    <w:rsid w:val="00165A5B"/>
    <w:rsid w:val="00172011"/>
    <w:rsid w:val="00173742"/>
    <w:rsid w:val="00184DF3"/>
    <w:rsid w:val="00194CEE"/>
    <w:rsid w:val="001A1489"/>
    <w:rsid w:val="001A226A"/>
    <w:rsid w:val="001A29CD"/>
    <w:rsid w:val="001A769F"/>
    <w:rsid w:val="001C0812"/>
    <w:rsid w:val="001C0AE5"/>
    <w:rsid w:val="001C1955"/>
    <w:rsid w:val="001C24CE"/>
    <w:rsid w:val="001C3440"/>
    <w:rsid w:val="001D06AB"/>
    <w:rsid w:val="001D2D15"/>
    <w:rsid w:val="001E0D9C"/>
    <w:rsid w:val="001E51D8"/>
    <w:rsid w:val="001F5080"/>
    <w:rsid w:val="00201506"/>
    <w:rsid w:val="00203DF0"/>
    <w:rsid w:val="002126B5"/>
    <w:rsid w:val="00215BB2"/>
    <w:rsid w:val="00215DB8"/>
    <w:rsid w:val="00216C1C"/>
    <w:rsid w:val="002207F2"/>
    <w:rsid w:val="00230DBB"/>
    <w:rsid w:val="00233AC4"/>
    <w:rsid w:val="0024468F"/>
    <w:rsid w:val="00250EFF"/>
    <w:rsid w:val="002516C0"/>
    <w:rsid w:val="00252680"/>
    <w:rsid w:val="0025746A"/>
    <w:rsid w:val="00262222"/>
    <w:rsid w:val="00264491"/>
    <w:rsid w:val="0026560C"/>
    <w:rsid w:val="0026732A"/>
    <w:rsid w:val="0027048E"/>
    <w:rsid w:val="002733EC"/>
    <w:rsid w:val="00275589"/>
    <w:rsid w:val="00283A20"/>
    <w:rsid w:val="00290FC7"/>
    <w:rsid w:val="002912DD"/>
    <w:rsid w:val="00292B06"/>
    <w:rsid w:val="002933B8"/>
    <w:rsid w:val="002A169F"/>
    <w:rsid w:val="002A1E77"/>
    <w:rsid w:val="002A2AA9"/>
    <w:rsid w:val="002B0E65"/>
    <w:rsid w:val="002B3D1B"/>
    <w:rsid w:val="002C5A94"/>
    <w:rsid w:val="002D4A22"/>
    <w:rsid w:val="002D57B0"/>
    <w:rsid w:val="002D7062"/>
    <w:rsid w:val="002D7B3A"/>
    <w:rsid w:val="002E0E48"/>
    <w:rsid w:val="002E36C4"/>
    <w:rsid w:val="002F2E7F"/>
    <w:rsid w:val="002F5D93"/>
    <w:rsid w:val="00302634"/>
    <w:rsid w:val="00305892"/>
    <w:rsid w:val="003168F1"/>
    <w:rsid w:val="00333AD7"/>
    <w:rsid w:val="0033741E"/>
    <w:rsid w:val="00340BBE"/>
    <w:rsid w:val="00342C89"/>
    <w:rsid w:val="003439E7"/>
    <w:rsid w:val="00353B63"/>
    <w:rsid w:val="003561B8"/>
    <w:rsid w:val="00357FB3"/>
    <w:rsid w:val="00360416"/>
    <w:rsid w:val="00370CD9"/>
    <w:rsid w:val="00372036"/>
    <w:rsid w:val="00373BD2"/>
    <w:rsid w:val="0037669C"/>
    <w:rsid w:val="00382B91"/>
    <w:rsid w:val="00385832"/>
    <w:rsid w:val="00395369"/>
    <w:rsid w:val="003A156F"/>
    <w:rsid w:val="003A3086"/>
    <w:rsid w:val="003A37CA"/>
    <w:rsid w:val="003A694D"/>
    <w:rsid w:val="003A7363"/>
    <w:rsid w:val="003B4289"/>
    <w:rsid w:val="003B5E0F"/>
    <w:rsid w:val="003B7E88"/>
    <w:rsid w:val="003C4DBE"/>
    <w:rsid w:val="003D07C6"/>
    <w:rsid w:val="003D1FD3"/>
    <w:rsid w:val="003D629B"/>
    <w:rsid w:val="003E09FB"/>
    <w:rsid w:val="003E2E24"/>
    <w:rsid w:val="003E35F0"/>
    <w:rsid w:val="003E5A1E"/>
    <w:rsid w:val="003F4937"/>
    <w:rsid w:val="00401199"/>
    <w:rsid w:val="004011D9"/>
    <w:rsid w:val="0041017E"/>
    <w:rsid w:val="00411058"/>
    <w:rsid w:val="00413187"/>
    <w:rsid w:val="00415D1E"/>
    <w:rsid w:val="004211DA"/>
    <w:rsid w:val="00427EA5"/>
    <w:rsid w:val="00431568"/>
    <w:rsid w:val="00433582"/>
    <w:rsid w:val="00433693"/>
    <w:rsid w:val="00433E0A"/>
    <w:rsid w:val="004463E4"/>
    <w:rsid w:val="0045458F"/>
    <w:rsid w:val="00454D2A"/>
    <w:rsid w:val="00456212"/>
    <w:rsid w:val="00456D36"/>
    <w:rsid w:val="00457E80"/>
    <w:rsid w:val="00464109"/>
    <w:rsid w:val="00470E3B"/>
    <w:rsid w:val="004713D5"/>
    <w:rsid w:val="00480EE8"/>
    <w:rsid w:val="0048402C"/>
    <w:rsid w:val="00484B92"/>
    <w:rsid w:val="004874FD"/>
    <w:rsid w:val="00492FBB"/>
    <w:rsid w:val="0049762A"/>
    <w:rsid w:val="004977DF"/>
    <w:rsid w:val="004A08AB"/>
    <w:rsid w:val="004A390E"/>
    <w:rsid w:val="004B27E6"/>
    <w:rsid w:val="004B37D0"/>
    <w:rsid w:val="004C2B54"/>
    <w:rsid w:val="004D02E3"/>
    <w:rsid w:val="004D0C18"/>
    <w:rsid w:val="004E2DCA"/>
    <w:rsid w:val="004E4DE4"/>
    <w:rsid w:val="004E6CE5"/>
    <w:rsid w:val="004F0B31"/>
    <w:rsid w:val="004F1138"/>
    <w:rsid w:val="004F765C"/>
    <w:rsid w:val="004F773C"/>
    <w:rsid w:val="00502EA4"/>
    <w:rsid w:val="005030CB"/>
    <w:rsid w:val="00503B71"/>
    <w:rsid w:val="00504F48"/>
    <w:rsid w:val="00506262"/>
    <w:rsid w:val="00511E66"/>
    <w:rsid w:val="00513CBA"/>
    <w:rsid w:val="0051435E"/>
    <w:rsid w:val="00517B3B"/>
    <w:rsid w:val="00520DC2"/>
    <w:rsid w:val="00522565"/>
    <w:rsid w:val="00531E19"/>
    <w:rsid w:val="00541324"/>
    <w:rsid w:val="00541739"/>
    <w:rsid w:val="005427E8"/>
    <w:rsid w:val="00552C17"/>
    <w:rsid w:val="00553DBA"/>
    <w:rsid w:val="005604C3"/>
    <w:rsid w:val="00572196"/>
    <w:rsid w:val="00574F4C"/>
    <w:rsid w:val="005801F5"/>
    <w:rsid w:val="0058189A"/>
    <w:rsid w:val="005854CD"/>
    <w:rsid w:val="00586750"/>
    <w:rsid w:val="00593853"/>
    <w:rsid w:val="00594228"/>
    <w:rsid w:val="005959DD"/>
    <w:rsid w:val="00596C49"/>
    <w:rsid w:val="005A35A4"/>
    <w:rsid w:val="005A727B"/>
    <w:rsid w:val="005A77B8"/>
    <w:rsid w:val="005B0826"/>
    <w:rsid w:val="005B0A2F"/>
    <w:rsid w:val="005B0E50"/>
    <w:rsid w:val="005B2884"/>
    <w:rsid w:val="005B4E3D"/>
    <w:rsid w:val="005B7EE3"/>
    <w:rsid w:val="005C22F8"/>
    <w:rsid w:val="005C4AAB"/>
    <w:rsid w:val="005C5403"/>
    <w:rsid w:val="005C71F3"/>
    <w:rsid w:val="005E2F4E"/>
    <w:rsid w:val="005E5B17"/>
    <w:rsid w:val="00602516"/>
    <w:rsid w:val="00602D0B"/>
    <w:rsid w:val="00617721"/>
    <w:rsid w:val="00620F73"/>
    <w:rsid w:val="00622189"/>
    <w:rsid w:val="00623D3D"/>
    <w:rsid w:val="00627104"/>
    <w:rsid w:val="00655341"/>
    <w:rsid w:val="006558FC"/>
    <w:rsid w:val="00663343"/>
    <w:rsid w:val="00666B5E"/>
    <w:rsid w:val="00667F5D"/>
    <w:rsid w:val="00671D13"/>
    <w:rsid w:val="00671EBE"/>
    <w:rsid w:val="00673AC3"/>
    <w:rsid w:val="006852BC"/>
    <w:rsid w:val="006869CD"/>
    <w:rsid w:val="00687A45"/>
    <w:rsid w:val="006910A1"/>
    <w:rsid w:val="00693F3D"/>
    <w:rsid w:val="00695A63"/>
    <w:rsid w:val="00696087"/>
    <w:rsid w:val="006A5825"/>
    <w:rsid w:val="006A58B6"/>
    <w:rsid w:val="006A7E6A"/>
    <w:rsid w:val="006B1F41"/>
    <w:rsid w:val="006B54F5"/>
    <w:rsid w:val="006B7BB6"/>
    <w:rsid w:val="006B7E3B"/>
    <w:rsid w:val="006C26C9"/>
    <w:rsid w:val="006C27FA"/>
    <w:rsid w:val="006C509E"/>
    <w:rsid w:val="006D1270"/>
    <w:rsid w:val="006D3B8E"/>
    <w:rsid w:val="006D59A8"/>
    <w:rsid w:val="006D6A9D"/>
    <w:rsid w:val="006D7A03"/>
    <w:rsid w:val="006E2107"/>
    <w:rsid w:val="006E41B8"/>
    <w:rsid w:val="006E5CE8"/>
    <w:rsid w:val="006E6D25"/>
    <w:rsid w:val="006F037E"/>
    <w:rsid w:val="006F186D"/>
    <w:rsid w:val="006F1A1E"/>
    <w:rsid w:val="006F6CF1"/>
    <w:rsid w:val="0070719B"/>
    <w:rsid w:val="00713AD1"/>
    <w:rsid w:val="00716FD9"/>
    <w:rsid w:val="0072043D"/>
    <w:rsid w:val="00721B88"/>
    <w:rsid w:val="007224B2"/>
    <w:rsid w:val="00730AB8"/>
    <w:rsid w:val="007363B3"/>
    <w:rsid w:val="00741199"/>
    <w:rsid w:val="00743C6C"/>
    <w:rsid w:val="0074500E"/>
    <w:rsid w:val="007501D8"/>
    <w:rsid w:val="007505DC"/>
    <w:rsid w:val="00764919"/>
    <w:rsid w:val="00773330"/>
    <w:rsid w:val="00774C46"/>
    <w:rsid w:val="00782AAA"/>
    <w:rsid w:val="00784B64"/>
    <w:rsid w:val="00787213"/>
    <w:rsid w:val="00791150"/>
    <w:rsid w:val="007911E2"/>
    <w:rsid w:val="00797994"/>
    <w:rsid w:val="007A157C"/>
    <w:rsid w:val="007A54C2"/>
    <w:rsid w:val="007B33A7"/>
    <w:rsid w:val="007B6CE1"/>
    <w:rsid w:val="007B7333"/>
    <w:rsid w:val="007C3567"/>
    <w:rsid w:val="007C63D8"/>
    <w:rsid w:val="007D156D"/>
    <w:rsid w:val="007D1F91"/>
    <w:rsid w:val="007D263A"/>
    <w:rsid w:val="007D5A99"/>
    <w:rsid w:val="007D667A"/>
    <w:rsid w:val="007E243E"/>
    <w:rsid w:val="007E3B2F"/>
    <w:rsid w:val="007F3EE6"/>
    <w:rsid w:val="007F7D84"/>
    <w:rsid w:val="0080474E"/>
    <w:rsid w:val="008074E2"/>
    <w:rsid w:val="0081219B"/>
    <w:rsid w:val="00815049"/>
    <w:rsid w:val="00820D35"/>
    <w:rsid w:val="008224C6"/>
    <w:rsid w:val="0082258F"/>
    <w:rsid w:val="00823E4A"/>
    <w:rsid w:val="00826C28"/>
    <w:rsid w:val="00832DF3"/>
    <w:rsid w:val="00833B68"/>
    <w:rsid w:val="00835425"/>
    <w:rsid w:val="00835576"/>
    <w:rsid w:val="00841A81"/>
    <w:rsid w:val="008475DE"/>
    <w:rsid w:val="00852716"/>
    <w:rsid w:val="008536B5"/>
    <w:rsid w:val="008573C7"/>
    <w:rsid w:val="008716D2"/>
    <w:rsid w:val="00873791"/>
    <w:rsid w:val="00873A66"/>
    <w:rsid w:val="0087475D"/>
    <w:rsid w:val="00874840"/>
    <w:rsid w:val="00876993"/>
    <w:rsid w:val="00883160"/>
    <w:rsid w:val="00883DDF"/>
    <w:rsid w:val="00885668"/>
    <w:rsid w:val="008863BE"/>
    <w:rsid w:val="0089316F"/>
    <w:rsid w:val="008979EE"/>
    <w:rsid w:val="008A28EF"/>
    <w:rsid w:val="008B0560"/>
    <w:rsid w:val="008B5C72"/>
    <w:rsid w:val="008B5DFF"/>
    <w:rsid w:val="008B6906"/>
    <w:rsid w:val="008B6D32"/>
    <w:rsid w:val="008C1B94"/>
    <w:rsid w:val="008C6834"/>
    <w:rsid w:val="008C6AB2"/>
    <w:rsid w:val="008D3220"/>
    <w:rsid w:val="008D7CCF"/>
    <w:rsid w:val="008D7D7F"/>
    <w:rsid w:val="00903C4F"/>
    <w:rsid w:val="00906555"/>
    <w:rsid w:val="00925202"/>
    <w:rsid w:val="00927087"/>
    <w:rsid w:val="0093373B"/>
    <w:rsid w:val="0093653A"/>
    <w:rsid w:val="009374A8"/>
    <w:rsid w:val="00937EEB"/>
    <w:rsid w:val="00940690"/>
    <w:rsid w:val="00942DD5"/>
    <w:rsid w:val="00950585"/>
    <w:rsid w:val="00951FE3"/>
    <w:rsid w:val="00954C83"/>
    <w:rsid w:val="00956C7E"/>
    <w:rsid w:val="00965146"/>
    <w:rsid w:val="0096720B"/>
    <w:rsid w:val="00971DA0"/>
    <w:rsid w:val="00976AA9"/>
    <w:rsid w:val="009836F9"/>
    <w:rsid w:val="00987F90"/>
    <w:rsid w:val="00995FDE"/>
    <w:rsid w:val="009A59BF"/>
    <w:rsid w:val="009B66EE"/>
    <w:rsid w:val="009C28E5"/>
    <w:rsid w:val="009C366D"/>
    <w:rsid w:val="009C384C"/>
    <w:rsid w:val="009C78F0"/>
    <w:rsid w:val="009D0E5F"/>
    <w:rsid w:val="009D3564"/>
    <w:rsid w:val="009D5094"/>
    <w:rsid w:val="009E74C1"/>
    <w:rsid w:val="009E7DB0"/>
    <w:rsid w:val="009F447F"/>
    <w:rsid w:val="009F57F5"/>
    <w:rsid w:val="009F5C48"/>
    <w:rsid w:val="00A03BA6"/>
    <w:rsid w:val="00A17496"/>
    <w:rsid w:val="00A30525"/>
    <w:rsid w:val="00A31A99"/>
    <w:rsid w:val="00A33864"/>
    <w:rsid w:val="00A33C35"/>
    <w:rsid w:val="00A42A54"/>
    <w:rsid w:val="00A4514D"/>
    <w:rsid w:val="00A4522E"/>
    <w:rsid w:val="00A52555"/>
    <w:rsid w:val="00A60E3A"/>
    <w:rsid w:val="00A6315B"/>
    <w:rsid w:val="00A633E2"/>
    <w:rsid w:val="00A64AA0"/>
    <w:rsid w:val="00A66487"/>
    <w:rsid w:val="00A70500"/>
    <w:rsid w:val="00A735F7"/>
    <w:rsid w:val="00A744B3"/>
    <w:rsid w:val="00A751D4"/>
    <w:rsid w:val="00A9355D"/>
    <w:rsid w:val="00A96A3B"/>
    <w:rsid w:val="00AA31B1"/>
    <w:rsid w:val="00AA3377"/>
    <w:rsid w:val="00AA3B4C"/>
    <w:rsid w:val="00AA7F00"/>
    <w:rsid w:val="00AB2104"/>
    <w:rsid w:val="00AB2EBE"/>
    <w:rsid w:val="00AB521D"/>
    <w:rsid w:val="00AC5B02"/>
    <w:rsid w:val="00AC7387"/>
    <w:rsid w:val="00AC7B48"/>
    <w:rsid w:val="00AD0B73"/>
    <w:rsid w:val="00AD5DA8"/>
    <w:rsid w:val="00AE2609"/>
    <w:rsid w:val="00AE518D"/>
    <w:rsid w:val="00AE740B"/>
    <w:rsid w:val="00AF079C"/>
    <w:rsid w:val="00AF276E"/>
    <w:rsid w:val="00B0299C"/>
    <w:rsid w:val="00B07F0B"/>
    <w:rsid w:val="00B1316F"/>
    <w:rsid w:val="00B13497"/>
    <w:rsid w:val="00B165F9"/>
    <w:rsid w:val="00B17338"/>
    <w:rsid w:val="00B203A6"/>
    <w:rsid w:val="00B21A0D"/>
    <w:rsid w:val="00B24504"/>
    <w:rsid w:val="00B337E7"/>
    <w:rsid w:val="00B40C17"/>
    <w:rsid w:val="00B51157"/>
    <w:rsid w:val="00B53341"/>
    <w:rsid w:val="00B54A72"/>
    <w:rsid w:val="00B56A3A"/>
    <w:rsid w:val="00B57719"/>
    <w:rsid w:val="00B65C51"/>
    <w:rsid w:val="00B7229E"/>
    <w:rsid w:val="00B7515A"/>
    <w:rsid w:val="00B84517"/>
    <w:rsid w:val="00B909E5"/>
    <w:rsid w:val="00B91A0B"/>
    <w:rsid w:val="00B93789"/>
    <w:rsid w:val="00B9500B"/>
    <w:rsid w:val="00BA71B6"/>
    <w:rsid w:val="00BA7A28"/>
    <w:rsid w:val="00BB27ED"/>
    <w:rsid w:val="00BB456C"/>
    <w:rsid w:val="00BE11CC"/>
    <w:rsid w:val="00BE20CA"/>
    <w:rsid w:val="00BE36CD"/>
    <w:rsid w:val="00BF0B67"/>
    <w:rsid w:val="00C01873"/>
    <w:rsid w:val="00C02BB6"/>
    <w:rsid w:val="00C14408"/>
    <w:rsid w:val="00C3339E"/>
    <w:rsid w:val="00C44A72"/>
    <w:rsid w:val="00C44B5D"/>
    <w:rsid w:val="00C520FB"/>
    <w:rsid w:val="00C569EB"/>
    <w:rsid w:val="00C62791"/>
    <w:rsid w:val="00C663CF"/>
    <w:rsid w:val="00C707D9"/>
    <w:rsid w:val="00C753AF"/>
    <w:rsid w:val="00C77757"/>
    <w:rsid w:val="00C80E3B"/>
    <w:rsid w:val="00C81B63"/>
    <w:rsid w:val="00C82DCE"/>
    <w:rsid w:val="00C82E2C"/>
    <w:rsid w:val="00C83604"/>
    <w:rsid w:val="00C90C08"/>
    <w:rsid w:val="00C9166D"/>
    <w:rsid w:val="00CA14CE"/>
    <w:rsid w:val="00CA329D"/>
    <w:rsid w:val="00CA7E0B"/>
    <w:rsid w:val="00CB3AE4"/>
    <w:rsid w:val="00CB543F"/>
    <w:rsid w:val="00CB7857"/>
    <w:rsid w:val="00CC4B6E"/>
    <w:rsid w:val="00CD2485"/>
    <w:rsid w:val="00CD6AD2"/>
    <w:rsid w:val="00CD73B2"/>
    <w:rsid w:val="00CE1BE7"/>
    <w:rsid w:val="00CE458F"/>
    <w:rsid w:val="00CF0253"/>
    <w:rsid w:val="00D0237B"/>
    <w:rsid w:val="00D04433"/>
    <w:rsid w:val="00D04830"/>
    <w:rsid w:val="00D050E5"/>
    <w:rsid w:val="00D06A07"/>
    <w:rsid w:val="00D119ED"/>
    <w:rsid w:val="00D21332"/>
    <w:rsid w:val="00D2492C"/>
    <w:rsid w:val="00D44F04"/>
    <w:rsid w:val="00D513FF"/>
    <w:rsid w:val="00D542DF"/>
    <w:rsid w:val="00D55771"/>
    <w:rsid w:val="00D57F5B"/>
    <w:rsid w:val="00D60DBD"/>
    <w:rsid w:val="00D71994"/>
    <w:rsid w:val="00D7247B"/>
    <w:rsid w:val="00D81DC9"/>
    <w:rsid w:val="00D96ADE"/>
    <w:rsid w:val="00DB20A9"/>
    <w:rsid w:val="00DB68C6"/>
    <w:rsid w:val="00DC088B"/>
    <w:rsid w:val="00DC4844"/>
    <w:rsid w:val="00DC4CD1"/>
    <w:rsid w:val="00DC5865"/>
    <w:rsid w:val="00DD34FA"/>
    <w:rsid w:val="00DD51BA"/>
    <w:rsid w:val="00DD66C1"/>
    <w:rsid w:val="00DD6C18"/>
    <w:rsid w:val="00DD7BCF"/>
    <w:rsid w:val="00DD7EB0"/>
    <w:rsid w:val="00E00EEB"/>
    <w:rsid w:val="00E016E4"/>
    <w:rsid w:val="00E03160"/>
    <w:rsid w:val="00E03190"/>
    <w:rsid w:val="00E1123C"/>
    <w:rsid w:val="00E12D42"/>
    <w:rsid w:val="00E12FAD"/>
    <w:rsid w:val="00E218CE"/>
    <w:rsid w:val="00E238AD"/>
    <w:rsid w:val="00E3279E"/>
    <w:rsid w:val="00E36449"/>
    <w:rsid w:val="00E40313"/>
    <w:rsid w:val="00E452A9"/>
    <w:rsid w:val="00E5069C"/>
    <w:rsid w:val="00E5070D"/>
    <w:rsid w:val="00E53D18"/>
    <w:rsid w:val="00E70B14"/>
    <w:rsid w:val="00E70C19"/>
    <w:rsid w:val="00E87C72"/>
    <w:rsid w:val="00E9116C"/>
    <w:rsid w:val="00E91740"/>
    <w:rsid w:val="00E94958"/>
    <w:rsid w:val="00E94F1E"/>
    <w:rsid w:val="00E97FBB"/>
    <w:rsid w:val="00EA5F3D"/>
    <w:rsid w:val="00EA6F58"/>
    <w:rsid w:val="00EB50FA"/>
    <w:rsid w:val="00EB6D73"/>
    <w:rsid w:val="00EC4584"/>
    <w:rsid w:val="00ED039B"/>
    <w:rsid w:val="00ED2FB5"/>
    <w:rsid w:val="00ED30FD"/>
    <w:rsid w:val="00ED6721"/>
    <w:rsid w:val="00EE08D8"/>
    <w:rsid w:val="00F026D3"/>
    <w:rsid w:val="00F04371"/>
    <w:rsid w:val="00F06741"/>
    <w:rsid w:val="00F06C68"/>
    <w:rsid w:val="00F13FD9"/>
    <w:rsid w:val="00F16A71"/>
    <w:rsid w:val="00F17706"/>
    <w:rsid w:val="00F25AF9"/>
    <w:rsid w:val="00F25FC5"/>
    <w:rsid w:val="00F33518"/>
    <w:rsid w:val="00F3644E"/>
    <w:rsid w:val="00F37FF8"/>
    <w:rsid w:val="00F416B1"/>
    <w:rsid w:val="00F45764"/>
    <w:rsid w:val="00F503CB"/>
    <w:rsid w:val="00F51DB5"/>
    <w:rsid w:val="00F522BE"/>
    <w:rsid w:val="00F52EE7"/>
    <w:rsid w:val="00F60AC6"/>
    <w:rsid w:val="00F60F3F"/>
    <w:rsid w:val="00F618BD"/>
    <w:rsid w:val="00F62312"/>
    <w:rsid w:val="00F709B2"/>
    <w:rsid w:val="00F70EF5"/>
    <w:rsid w:val="00F72090"/>
    <w:rsid w:val="00F74053"/>
    <w:rsid w:val="00F74CD6"/>
    <w:rsid w:val="00F80BEE"/>
    <w:rsid w:val="00F83892"/>
    <w:rsid w:val="00F843F3"/>
    <w:rsid w:val="00F96467"/>
    <w:rsid w:val="00FA0918"/>
    <w:rsid w:val="00FA14E9"/>
    <w:rsid w:val="00FA1587"/>
    <w:rsid w:val="00FA3D77"/>
    <w:rsid w:val="00FB2291"/>
    <w:rsid w:val="00FB6374"/>
    <w:rsid w:val="00FC1340"/>
    <w:rsid w:val="00FC4E76"/>
    <w:rsid w:val="00FC5299"/>
    <w:rsid w:val="00FC5E88"/>
    <w:rsid w:val="00FD0070"/>
    <w:rsid w:val="00FD0A7B"/>
    <w:rsid w:val="00FD35C0"/>
    <w:rsid w:val="00FD6F1E"/>
    <w:rsid w:val="00FE0705"/>
    <w:rsid w:val="00FE5FAF"/>
    <w:rsid w:val="00FF3B28"/>
    <w:rsid w:val="00FF483F"/>
    <w:rsid w:val="00FF5656"/>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 w:type="character" w:styleId="af7">
    <w:name w:val="Placeholder Text"/>
    <w:basedOn w:val="a0"/>
    <w:uiPriority w:val="99"/>
    <w:semiHidden/>
    <w:rsid w:val="00B203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cikit-learn.org/stable/modules/tree.html"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just-eat.co.uk/"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just-eat.co.uk/termsandconditions"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54B0C-648E-294C-BE21-3E9CD0534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64</Pages>
  <Words>17498</Words>
  <Characters>98691</Characters>
  <Application>Microsoft Office Word</Application>
  <DocSecurity>0</DocSecurity>
  <Lines>2193</Lines>
  <Paragraphs>1037</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115152</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401</cp:revision>
  <cp:lastPrinted>2007-06-11T16:06:00Z</cp:lastPrinted>
  <dcterms:created xsi:type="dcterms:W3CDTF">2018-08-19T18:21:00Z</dcterms:created>
  <dcterms:modified xsi:type="dcterms:W3CDTF">2018-08-22T18:46:00Z</dcterms:modified>
</cp:coreProperties>
</file>