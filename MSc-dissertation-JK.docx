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3A087E" w14:textId="77777777" w:rsidR="00B21A0D" w:rsidRDefault="00AF2C1C">
      <w:pPr>
        <w:jc w:val="center"/>
      </w:pPr>
      <w:r>
        <w:rPr>
          <w:noProof/>
        </w:rPr>
        <w:pict w14:anchorId="2553F5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 o:spid="_x0000_s1026" type="#_x0000_t75" alt="" style="position:absolute;left:0;text-align:left;margin-left:-44.5pt;margin-top:-34.7pt;width:493pt;height:74pt;z-index:-251658752;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8" o:title=""/>
            <o:lock v:ext="edit" cropping="t" verticies="t"/>
          </v:shape>
        </w:pict>
      </w:r>
    </w:p>
    <w:p w14:paraId="6B649560" w14:textId="77777777" w:rsidR="00B21A0D" w:rsidRDefault="00B21A0D">
      <w:pPr>
        <w:jc w:val="center"/>
      </w:pPr>
    </w:p>
    <w:p w14:paraId="0CC36848" w14:textId="77777777" w:rsidR="00B21A0D" w:rsidRDefault="00B21A0D">
      <w:pPr>
        <w:jc w:val="center"/>
      </w:pPr>
    </w:p>
    <w:p w14:paraId="3F8454EB" w14:textId="3279F12E" w:rsidR="00713AD1" w:rsidRDefault="009E3181" w:rsidP="00713AD1">
      <w:pPr>
        <w:pStyle w:val="a4"/>
      </w:pPr>
      <w:r>
        <w:rPr>
          <w:rFonts w:hint="eastAsia"/>
          <w:lang w:eastAsia="zh-CN"/>
        </w:rPr>
        <w:t>Chip</w:t>
      </w:r>
      <w:r>
        <w:rPr>
          <w:lang w:eastAsia="zh-CN"/>
        </w:rPr>
        <w:t xml:space="preserve"> Shop Map</w:t>
      </w:r>
      <w:r w:rsidR="00713AD1">
        <w:t xml:space="preserve"> of </w:t>
      </w:r>
      <w:r>
        <w:t>the UK</w:t>
      </w:r>
      <w:r w:rsidR="008863BE">
        <w:t xml:space="preserve"> </w:t>
      </w:r>
    </w:p>
    <w:p w14:paraId="52BA8F24" w14:textId="0228C61C" w:rsidR="00FD35C0" w:rsidRPr="00196837" w:rsidRDefault="00550C35" w:rsidP="0008419D">
      <w:pPr>
        <w:pStyle w:val="Author"/>
        <w:spacing w:before="100" w:after="100"/>
      </w:pPr>
      <w:r w:rsidRPr="00196837">
        <w:t>Jiahao Cao</w:t>
      </w:r>
    </w:p>
    <w:p w14:paraId="5A1234C3" w14:textId="77777777" w:rsidR="00713AD1" w:rsidRPr="00713AD1" w:rsidRDefault="00713AD1" w:rsidP="00713AD1"/>
    <w:p w14:paraId="077F1122" w14:textId="6BC655EF" w:rsidR="00B21A0D" w:rsidRDefault="00020C63" w:rsidP="00BE11CC">
      <w:pPr>
        <w:pStyle w:val="a5"/>
        <w:rPr>
          <w:rFonts w:hint="eastAsia"/>
          <w:lang w:eastAsia="zh-CN"/>
        </w:rPr>
      </w:pPr>
      <w:r w:rsidRPr="00020C63">
        <w:t xml:space="preserve">August </w:t>
      </w:r>
      <w:r>
        <w:t>23</w:t>
      </w:r>
      <w:r w:rsidR="00713AD1">
        <w:t>, 20</w:t>
      </w:r>
      <w:r>
        <w:t>18</w:t>
      </w:r>
    </w:p>
    <w:p w14:paraId="30C0F53B" w14:textId="77777777" w:rsidR="00AF079C" w:rsidRDefault="00AF079C" w:rsidP="004F773C"/>
    <w:p w14:paraId="758CB4E4" w14:textId="77777777" w:rsidR="0033741E" w:rsidRDefault="0033741E" w:rsidP="004F773C"/>
    <w:p w14:paraId="32049494" w14:textId="77777777" w:rsidR="00713AD1" w:rsidRDefault="00713AD1" w:rsidP="004F773C"/>
    <w:p w14:paraId="74C4AE14" w14:textId="77777777" w:rsidR="00713AD1" w:rsidRDefault="00713AD1" w:rsidP="004F773C"/>
    <w:p w14:paraId="38573DF0" w14:textId="77777777" w:rsidR="00713AD1" w:rsidRDefault="00713AD1" w:rsidP="004F773C"/>
    <w:p w14:paraId="05EFDFA8" w14:textId="77777777" w:rsidR="00713AD1" w:rsidRDefault="00713AD1" w:rsidP="004F773C"/>
    <w:p w14:paraId="5E63DDBC" w14:textId="77777777" w:rsidR="00713AD1" w:rsidRDefault="00713AD1" w:rsidP="004F773C"/>
    <w:p w14:paraId="383E6DDB" w14:textId="77777777" w:rsidR="00713AD1" w:rsidRDefault="00713AD1" w:rsidP="004F773C"/>
    <w:p w14:paraId="4E094E5D" w14:textId="77777777" w:rsidR="00713AD1" w:rsidRDefault="00713AD1" w:rsidP="004F773C"/>
    <w:p w14:paraId="56101D86" w14:textId="77777777" w:rsidR="00713AD1" w:rsidRDefault="00713AD1" w:rsidP="004F773C"/>
    <w:p w14:paraId="4349926B" w14:textId="77777777" w:rsidR="00713AD1" w:rsidRDefault="00713AD1" w:rsidP="004F773C"/>
    <w:p w14:paraId="7882EC8F" w14:textId="77777777" w:rsidR="00713AD1" w:rsidRDefault="00713AD1" w:rsidP="004F773C"/>
    <w:p w14:paraId="51BA140C" w14:textId="77777777" w:rsidR="00713AD1" w:rsidRDefault="00713AD1" w:rsidP="004F773C"/>
    <w:p w14:paraId="6A9FF1FD" w14:textId="77777777" w:rsidR="00713AD1" w:rsidRDefault="00713AD1" w:rsidP="004F773C"/>
    <w:p w14:paraId="15136AC1" w14:textId="77777777" w:rsidR="00713AD1" w:rsidRDefault="00713AD1" w:rsidP="004F773C"/>
    <w:p w14:paraId="24F31A8C" w14:textId="77777777" w:rsidR="00713AD1" w:rsidRPr="00FA14E9" w:rsidRDefault="00713AD1" w:rsidP="00713AD1">
      <w:pPr>
        <w:jc w:val="center"/>
        <w:rPr>
          <w:sz w:val="28"/>
          <w:szCs w:val="28"/>
        </w:rPr>
      </w:pPr>
      <w:r w:rsidRPr="00FA14E9">
        <w:rPr>
          <w:sz w:val="28"/>
          <w:szCs w:val="28"/>
        </w:rPr>
        <w:t>MSc in High Performance Computing</w:t>
      </w:r>
    </w:p>
    <w:p w14:paraId="1D4E3BB0" w14:textId="77777777" w:rsidR="00713AD1" w:rsidRPr="00FA14E9" w:rsidRDefault="00713AD1" w:rsidP="00713AD1">
      <w:pPr>
        <w:jc w:val="center"/>
        <w:rPr>
          <w:sz w:val="28"/>
          <w:szCs w:val="28"/>
        </w:rPr>
      </w:pPr>
      <w:r w:rsidRPr="00FA14E9">
        <w:rPr>
          <w:sz w:val="28"/>
          <w:szCs w:val="28"/>
        </w:rPr>
        <w:t>The University of Edinburgh</w:t>
      </w:r>
    </w:p>
    <w:p w14:paraId="5D5485B5" w14:textId="713AA987" w:rsidR="00713AD1" w:rsidRDefault="00713AD1" w:rsidP="00713AD1">
      <w:pPr>
        <w:jc w:val="center"/>
        <w:sectPr w:rsidR="00713AD1" w:rsidSect="006B1F41">
          <w:footerReference w:type="default" r:id="rId9"/>
          <w:type w:val="continuous"/>
          <w:pgSz w:w="11909" w:h="16834" w:code="9"/>
          <w:pgMar w:top="1928" w:right="1814" w:bottom="1134" w:left="1814" w:header="720" w:footer="720" w:gutter="0"/>
          <w:cols w:space="720"/>
          <w:noEndnote/>
        </w:sectPr>
      </w:pPr>
      <w:r w:rsidRPr="00FA14E9">
        <w:rPr>
          <w:sz w:val="28"/>
          <w:szCs w:val="28"/>
        </w:rPr>
        <w:t>Year of Presentation: 20</w:t>
      </w:r>
      <w:r w:rsidR="00DF2964">
        <w:rPr>
          <w:sz w:val="28"/>
          <w:szCs w:val="28"/>
        </w:rPr>
        <w:t>18</w:t>
      </w:r>
    </w:p>
    <w:p w14:paraId="0E9A687E" w14:textId="77777777" w:rsidR="00713AD1" w:rsidRDefault="00713AD1" w:rsidP="00022937">
      <w:pPr>
        <w:pStyle w:val="ac"/>
      </w:pPr>
      <w:r>
        <w:lastRenderedPageBreak/>
        <w:t>Abstract</w:t>
      </w:r>
    </w:p>
    <w:p w14:paraId="6006F0E1" w14:textId="77777777" w:rsidR="009D7FBC" w:rsidRDefault="009D7FBC" w:rsidP="009D7FBC">
      <w:r>
        <w:t xml:space="preserve">In the Internet era, an increasing number of restaurants are promoting their restaurants via the Internet. This has produced huge amounts of website data and these data are very messy. In the past, these restaurant data may only help diners to order food. However, in the eyes of data workers in the era of big data, there is a lot of potentially valuable information in these restaurant data. ‘Fish &amp; Chips’ is one of the most famous dishes in the UK, and the dissertation focuses on ‘Fish &amp; Chips’ shops’ menu data to explore regional differences in the UK through the distribution of menu content. </w:t>
      </w:r>
    </w:p>
    <w:p w14:paraId="0553DC41" w14:textId="77777777" w:rsidR="009D7FBC" w:rsidRDefault="009D7FBC" w:rsidP="009D7FBC">
      <w:r>
        <w:t xml:space="preserve">The dissertation describes the entire exploration process from data acquisition to obtaining regional results. Specifically, it contains data source selection, methods for retrieving data from websites of ‘Fish &amp; Chips’ shops, the procedure of cleaning website dataset, visualisation of the geographical distribution of menu content, the process of exploring regional features and machine learning methods used for classifying regional and non-regional content. The project finally found some features of regional content, regional dishes, regional expressions, and some speculations about regional results. </w:t>
      </w:r>
    </w:p>
    <w:p w14:paraId="35326098" w14:textId="7D356E65" w:rsidR="00552C17" w:rsidRPr="002A495C" w:rsidRDefault="009D7FBC" w:rsidP="009D7FBC">
      <w:pPr>
        <w:rPr>
          <w:lang w:eastAsia="zh-CN"/>
        </w:rPr>
        <w:sectPr w:rsidR="00552C17" w:rsidRPr="002A495C" w:rsidSect="006B1F41">
          <w:footerReference w:type="default" r:id="rId10"/>
          <w:pgSz w:w="11909" w:h="16834" w:code="9"/>
          <w:pgMar w:top="1928" w:right="1814" w:bottom="1134" w:left="1814" w:header="720" w:footer="720" w:gutter="0"/>
          <w:cols w:space="720"/>
          <w:noEndnote/>
        </w:sectPr>
      </w:pPr>
      <w:r>
        <w:t>This is an innovative and exploratory study that there are no existing ideas or methods can be referred to and all ideas and methods require the dissertation to explore and evaluate. Thus, the methods, algorithms, and findings used in this dissertation may provide some reference for similar research in the future.</w:t>
      </w:r>
    </w:p>
    <w:p w14:paraId="68B07178" w14:textId="77777777" w:rsidR="00885668" w:rsidRDefault="008863BE" w:rsidP="00B84517">
      <w:pPr>
        <w:pStyle w:val="HeadingPreamble"/>
        <w:rPr>
          <w:noProof/>
        </w:rPr>
      </w:pPr>
      <w:commentRangeStart w:id="0"/>
      <w:r>
        <w:lastRenderedPageBreak/>
        <w:t>Contents</w:t>
      </w:r>
      <w:r w:rsidR="005801F5">
        <w:fldChar w:fldCharType="begin"/>
      </w:r>
      <w:r w:rsidR="005801F5">
        <w:instrText xml:space="preserve"> TOC \o "3-3" \h \z \t "Heading 1,1,Heading 2,2,Appendix,1,Heading (Postamble),1" </w:instrText>
      </w:r>
      <w:r w:rsidR="005801F5">
        <w:fldChar w:fldCharType="separate"/>
      </w:r>
    </w:p>
    <w:p w14:paraId="53FE0905" w14:textId="77777777" w:rsidR="00885668" w:rsidRDefault="007D156D">
      <w:pPr>
        <w:pStyle w:val="TOC1"/>
        <w:tabs>
          <w:tab w:val="right" w:leader="dot" w:pos="8271"/>
        </w:tabs>
        <w:rPr>
          <w:noProof/>
          <w:spacing w:val="0"/>
        </w:rPr>
      </w:pPr>
      <w:hyperlink w:anchor="_Toc169347395" w:history="1">
        <w:r w:rsidR="00885668" w:rsidRPr="00E64596">
          <w:rPr>
            <w:rStyle w:val="a3"/>
            <w:noProof/>
          </w:rPr>
          <w:t>Chapter 1 Introduction</w:t>
        </w:r>
        <w:r w:rsidR="00885668">
          <w:rPr>
            <w:noProof/>
            <w:webHidden/>
          </w:rPr>
          <w:tab/>
        </w:r>
        <w:r w:rsidR="00885668">
          <w:rPr>
            <w:noProof/>
            <w:webHidden/>
          </w:rPr>
          <w:fldChar w:fldCharType="begin"/>
        </w:r>
        <w:r w:rsidR="00885668">
          <w:rPr>
            <w:noProof/>
            <w:webHidden/>
          </w:rPr>
          <w:instrText xml:space="preserve"> PAGEREF _Toc169347395 \h </w:instrText>
        </w:r>
        <w:r w:rsidR="00885668">
          <w:rPr>
            <w:noProof/>
            <w:webHidden/>
          </w:rPr>
        </w:r>
        <w:r w:rsidR="00885668">
          <w:rPr>
            <w:noProof/>
            <w:webHidden/>
          </w:rPr>
          <w:fldChar w:fldCharType="separate"/>
        </w:r>
        <w:r w:rsidR="00885668">
          <w:rPr>
            <w:noProof/>
            <w:webHidden/>
          </w:rPr>
          <w:t>1</w:t>
        </w:r>
        <w:r w:rsidR="00885668">
          <w:rPr>
            <w:noProof/>
            <w:webHidden/>
          </w:rPr>
          <w:fldChar w:fldCharType="end"/>
        </w:r>
      </w:hyperlink>
    </w:p>
    <w:p w14:paraId="53ACEB64" w14:textId="77777777" w:rsidR="00885668" w:rsidRDefault="007D156D">
      <w:pPr>
        <w:pStyle w:val="TOC1"/>
        <w:tabs>
          <w:tab w:val="right" w:leader="dot" w:pos="8271"/>
        </w:tabs>
        <w:rPr>
          <w:noProof/>
          <w:spacing w:val="0"/>
        </w:rPr>
      </w:pPr>
      <w:hyperlink w:anchor="_Toc169347396" w:history="1">
        <w:r w:rsidR="00885668" w:rsidRPr="00E64596">
          <w:rPr>
            <w:rStyle w:val="a3"/>
            <w:noProof/>
          </w:rPr>
          <w:t>Chapter 2 Background Theory</w:t>
        </w:r>
        <w:r w:rsidR="00885668">
          <w:rPr>
            <w:noProof/>
            <w:webHidden/>
          </w:rPr>
          <w:tab/>
        </w:r>
        <w:r w:rsidR="00885668">
          <w:rPr>
            <w:noProof/>
            <w:webHidden/>
          </w:rPr>
          <w:fldChar w:fldCharType="begin"/>
        </w:r>
        <w:r w:rsidR="00885668">
          <w:rPr>
            <w:noProof/>
            <w:webHidden/>
          </w:rPr>
          <w:instrText xml:space="preserve"> PAGEREF _Toc169347396 \h </w:instrText>
        </w:r>
        <w:r w:rsidR="00885668">
          <w:rPr>
            <w:noProof/>
            <w:webHidden/>
          </w:rPr>
        </w:r>
        <w:r w:rsidR="00885668">
          <w:rPr>
            <w:noProof/>
            <w:webHidden/>
          </w:rPr>
          <w:fldChar w:fldCharType="separate"/>
        </w:r>
        <w:r w:rsidR="00885668">
          <w:rPr>
            <w:noProof/>
            <w:webHidden/>
          </w:rPr>
          <w:t>2</w:t>
        </w:r>
        <w:r w:rsidR="00885668">
          <w:rPr>
            <w:noProof/>
            <w:webHidden/>
          </w:rPr>
          <w:fldChar w:fldCharType="end"/>
        </w:r>
      </w:hyperlink>
    </w:p>
    <w:p w14:paraId="2BCF4EB8" w14:textId="77777777" w:rsidR="00885668" w:rsidRDefault="007D156D">
      <w:pPr>
        <w:pStyle w:val="TOC2"/>
        <w:tabs>
          <w:tab w:val="right" w:leader="dot" w:pos="8271"/>
        </w:tabs>
        <w:rPr>
          <w:noProof/>
          <w:spacing w:val="0"/>
        </w:rPr>
      </w:pPr>
      <w:hyperlink w:anchor="_Toc169347397" w:history="1">
        <w:r w:rsidR="00885668" w:rsidRPr="00E64596">
          <w:rPr>
            <w:rStyle w:val="a3"/>
            <w:noProof/>
          </w:rPr>
          <w:t>2.1 The easy bits</w:t>
        </w:r>
        <w:r w:rsidR="00885668">
          <w:rPr>
            <w:noProof/>
            <w:webHidden/>
          </w:rPr>
          <w:tab/>
        </w:r>
        <w:r w:rsidR="00885668">
          <w:rPr>
            <w:noProof/>
            <w:webHidden/>
          </w:rPr>
          <w:fldChar w:fldCharType="begin"/>
        </w:r>
        <w:r w:rsidR="00885668">
          <w:rPr>
            <w:noProof/>
            <w:webHidden/>
          </w:rPr>
          <w:instrText xml:space="preserve"> PAGEREF _Toc169347397 \h </w:instrText>
        </w:r>
        <w:r w:rsidR="00885668">
          <w:rPr>
            <w:noProof/>
            <w:webHidden/>
          </w:rPr>
        </w:r>
        <w:r w:rsidR="00885668">
          <w:rPr>
            <w:noProof/>
            <w:webHidden/>
          </w:rPr>
          <w:fldChar w:fldCharType="separate"/>
        </w:r>
        <w:r w:rsidR="00885668">
          <w:rPr>
            <w:noProof/>
            <w:webHidden/>
          </w:rPr>
          <w:t>2</w:t>
        </w:r>
        <w:r w:rsidR="00885668">
          <w:rPr>
            <w:noProof/>
            <w:webHidden/>
          </w:rPr>
          <w:fldChar w:fldCharType="end"/>
        </w:r>
      </w:hyperlink>
    </w:p>
    <w:p w14:paraId="4B0BB831" w14:textId="77777777" w:rsidR="00885668" w:rsidRDefault="007D156D">
      <w:pPr>
        <w:pStyle w:val="TOC2"/>
        <w:tabs>
          <w:tab w:val="right" w:leader="dot" w:pos="8271"/>
        </w:tabs>
        <w:rPr>
          <w:noProof/>
          <w:spacing w:val="0"/>
        </w:rPr>
      </w:pPr>
      <w:hyperlink w:anchor="_Toc169347398" w:history="1">
        <w:r w:rsidR="00885668" w:rsidRPr="00E64596">
          <w:rPr>
            <w:rStyle w:val="a3"/>
            <w:noProof/>
          </w:rPr>
          <w:t>2.2 The more difficult bits</w:t>
        </w:r>
        <w:r w:rsidR="00885668">
          <w:rPr>
            <w:noProof/>
            <w:webHidden/>
          </w:rPr>
          <w:tab/>
        </w:r>
        <w:r w:rsidR="00885668">
          <w:rPr>
            <w:noProof/>
            <w:webHidden/>
          </w:rPr>
          <w:fldChar w:fldCharType="begin"/>
        </w:r>
        <w:r w:rsidR="00885668">
          <w:rPr>
            <w:noProof/>
            <w:webHidden/>
          </w:rPr>
          <w:instrText xml:space="preserve"> PAGEREF _Toc169347398 \h </w:instrText>
        </w:r>
        <w:r w:rsidR="00885668">
          <w:rPr>
            <w:noProof/>
            <w:webHidden/>
          </w:rPr>
        </w:r>
        <w:r w:rsidR="00885668">
          <w:rPr>
            <w:noProof/>
            <w:webHidden/>
          </w:rPr>
          <w:fldChar w:fldCharType="separate"/>
        </w:r>
        <w:r w:rsidR="00885668">
          <w:rPr>
            <w:noProof/>
            <w:webHidden/>
          </w:rPr>
          <w:t>2</w:t>
        </w:r>
        <w:r w:rsidR="00885668">
          <w:rPr>
            <w:noProof/>
            <w:webHidden/>
          </w:rPr>
          <w:fldChar w:fldCharType="end"/>
        </w:r>
      </w:hyperlink>
    </w:p>
    <w:p w14:paraId="1BA6175B" w14:textId="77777777" w:rsidR="00885668" w:rsidRDefault="007D156D">
      <w:pPr>
        <w:pStyle w:val="TOC3"/>
        <w:tabs>
          <w:tab w:val="right" w:leader="dot" w:pos="8271"/>
        </w:tabs>
        <w:rPr>
          <w:noProof/>
          <w:spacing w:val="0"/>
        </w:rPr>
      </w:pPr>
      <w:hyperlink w:anchor="_Toc169347399" w:history="1">
        <w:r w:rsidR="00885668" w:rsidRPr="00E64596">
          <w:rPr>
            <w:rStyle w:val="a3"/>
            <w:noProof/>
          </w:rPr>
          <w:t>2.2.1 Hard bits</w:t>
        </w:r>
        <w:r w:rsidR="00885668">
          <w:rPr>
            <w:noProof/>
            <w:webHidden/>
          </w:rPr>
          <w:tab/>
        </w:r>
        <w:r w:rsidR="00885668">
          <w:rPr>
            <w:noProof/>
            <w:webHidden/>
          </w:rPr>
          <w:fldChar w:fldCharType="begin"/>
        </w:r>
        <w:r w:rsidR="00885668">
          <w:rPr>
            <w:noProof/>
            <w:webHidden/>
          </w:rPr>
          <w:instrText xml:space="preserve"> PAGEREF _Toc169347399 \h </w:instrText>
        </w:r>
        <w:r w:rsidR="00885668">
          <w:rPr>
            <w:noProof/>
            <w:webHidden/>
          </w:rPr>
        </w:r>
        <w:r w:rsidR="00885668">
          <w:rPr>
            <w:noProof/>
            <w:webHidden/>
          </w:rPr>
          <w:fldChar w:fldCharType="separate"/>
        </w:r>
        <w:r w:rsidR="00885668">
          <w:rPr>
            <w:noProof/>
            <w:webHidden/>
          </w:rPr>
          <w:t>3</w:t>
        </w:r>
        <w:r w:rsidR="00885668">
          <w:rPr>
            <w:noProof/>
            <w:webHidden/>
          </w:rPr>
          <w:fldChar w:fldCharType="end"/>
        </w:r>
      </w:hyperlink>
    </w:p>
    <w:p w14:paraId="4DDAB295" w14:textId="77777777" w:rsidR="00885668" w:rsidRDefault="007D156D">
      <w:pPr>
        <w:pStyle w:val="TOC3"/>
        <w:tabs>
          <w:tab w:val="right" w:leader="dot" w:pos="8271"/>
        </w:tabs>
        <w:rPr>
          <w:noProof/>
          <w:spacing w:val="0"/>
        </w:rPr>
      </w:pPr>
      <w:hyperlink w:anchor="_Toc169347400" w:history="1">
        <w:r w:rsidR="00885668" w:rsidRPr="00E64596">
          <w:rPr>
            <w:rStyle w:val="a3"/>
            <w:noProof/>
          </w:rPr>
          <w:t>2.2.2 Even harder bits</w:t>
        </w:r>
        <w:r w:rsidR="00885668">
          <w:rPr>
            <w:noProof/>
            <w:webHidden/>
          </w:rPr>
          <w:tab/>
        </w:r>
        <w:r w:rsidR="00885668">
          <w:rPr>
            <w:noProof/>
            <w:webHidden/>
          </w:rPr>
          <w:fldChar w:fldCharType="begin"/>
        </w:r>
        <w:r w:rsidR="00885668">
          <w:rPr>
            <w:noProof/>
            <w:webHidden/>
          </w:rPr>
          <w:instrText xml:space="preserve"> PAGEREF _Toc169347400 \h </w:instrText>
        </w:r>
        <w:r w:rsidR="00885668">
          <w:rPr>
            <w:noProof/>
            <w:webHidden/>
          </w:rPr>
        </w:r>
        <w:r w:rsidR="00885668">
          <w:rPr>
            <w:noProof/>
            <w:webHidden/>
          </w:rPr>
          <w:fldChar w:fldCharType="separate"/>
        </w:r>
        <w:r w:rsidR="00885668">
          <w:rPr>
            <w:noProof/>
            <w:webHidden/>
          </w:rPr>
          <w:t>3</w:t>
        </w:r>
        <w:r w:rsidR="00885668">
          <w:rPr>
            <w:noProof/>
            <w:webHidden/>
          </w:rPr>
          <w:fldChar w:fldCharType="end"/>
        </w:r>
      </w:hyperlink>
    </w:p>
    <w:p w14:paraId="5A01E4A1" w14:textId="77777777" w:rsidR="00885668" w:rsidRDefault="007D156D">
      <w:pPr>
        <w:pStyle w:val="TOC1"/>
        <w:tabs>
          <w:tab w:val="right" w:leader="dot" w:pos="8271"/>
        </w:tabs>
        <w:rPr>
          <w:noProof/>
          <w:spacing w:val="0"/>
        </w:rPr>
      </w:pPr>
      <w:hyperlink w:anchor="_Toc169347401" w:history="1">
        <w:r w:rsidR="00885668" w:rsidRPr="00E64596">
          <w:rPr>
            <w:rStyle w:val="a3"/>
            <w:noProof/>
          </w:rPr>
          <w:t>Chapter 3 Experimental design</w:t>
        </w:r>
        <w:r w:rsidR="00885668">
          <w:rPr>
            <w:noProof/>
            <w:webHidden/>
          </w:rPr>
          <w:tab/>
        </w:r>
        <w:r w:rsidR="00885668">
          <w:rPr>
            <w:noProof/>
            <w:webHidden/>
          </w:rPr>
          <w:fldChar w:fldCharType="begin"/>
        </w:r>
        <w:r w:rsidR="00885668">
          <w:rPr>
            <w:noProof/>
            <w:webHidden/>
          </w:rPr>
          <w:instrText xml:space="preserve"> PAGEREF _Toc169347401 \h </w:instrText>
        </w:r>
        <w:r w:rsidR="00885668">
          <w:rPr>
            <w:noProof/>
            <w:webHidden/>
          </w:rPr>
        </w:r>
        <w:r w:rsidR="00885668">
          <w:rPr>
            <w:noProof/>
            <w:webHidden/>
          </w:rPr>
          <w:fldChar w:fldCharType="separate"/>
        </w:r>
        <w:r w:rsidR="00885668">
          <w:rPr>
            <w:noProof/>
            <w:webHidden/>
          </w:rPr>
          <w:t>5</w:t>
        </w:r>
        <w:r w:rsidR="00885668">
          <w:rPr>
            <w:noProof/>
            <w:webHidden/>
          </w:rPr>
          <w:fldChar w:fldCharType="end"/>
        </w:r>
      </w:hyperlink>
    </w:p>
    <w:p w14:paraId="15ACE0EA" w14:textId="77777777" w:rsidR="00885668" w:rsidRDefault="007D156D">
      <w:pPr>
        <w:pStyle w:val="TOC1"/>
        <w:tabs>
          <w:tab w:val="right" w:leader="dot" w:pos="8271"/>
        </w:tabs>
        <w:rPr>
          <w:noProof/>
          <w:spacing w:val="0"/>
        </w:rPr>
      </w:pPr>
      <w:hyperlink w:anchor="_Toc169347402" w:history="1">
        <w:r w:rsidR="00885668" w:rsidRPr="00E64596">
          <w:rPr>
            <w:rStyle w:val="a3"/>
            <w:noProof/>
          </w:rPr>
          <w:t>Chapter 4 Results and Analysis</w:t>
        </w:r>
        <w:r w:rsidR="00885668">
          <w:rPr>
            <w:noProof/>
            <w:webHidden/>
          </w:rPr>
          <w:tab/>
        </w:r>
        <w:r w:rsidR="00885668">
          <w:rPr>
            <w:noProof/>
            <w:webHidden/>
          </w:rPr>
          <w:fldChar w:fldCharType="begin"/>
        </w:r>
        <w:r w:rsidR="00885668">
          <w:rPr>
            <w:noProof/>
            <w:webHidden/>
          </w:rPr>
          <w:instrText xml:space="preserve"> PAGEREF _Toc169347402 \h </w:instrText>
        </w:r>
        <w:r w:rsidR="00885668">
          <w:rPr>
            <w:noProof/>
            <w:webHidden/>
          </w:rPr>
        </w:r>
        <w:r w:rsidR="00885668">
          <w:rPr>
            <w:noProof/>
            <w:webHidden/>
          </w:rPr>
          <w:fldChar w:fldCharType="separate"/>
        </w:r>
        <w:r w:rsidR="00885668">
          <w:rPr>
            <w:noProof/>
            <w:webHidden/>
          </w:rPr>
          <w:t>6</w:t>
        </w:r>
        <w:r w:rsidR="00885668">
          <w:rPr>
            <w:noProof/>
            <w:webHidden/>
          </w:rPr>
          <w:fldChar w:fldCharType="end"/>
        </w:r>
      </w:hyperlink>
    </w:p>
    <w:p w14:paraId="243D1E1E" w14:textId="77777777" w:rsidR="00885668" w:rsidRDefault="007D156D">
      <w:pPr>
        <w:pStyle w:val="TOC2"/>
        <w:tabs>
          <w:tab w:val="right" w:leader="dot" w:pos="8271"/>
        </w:tabs>
        <w:rPr>
          <w:noProof/>
          <w:spacing w:val="0"/>
        </w:rPr>
      </w:pPr>
      <w:hyperlink w:anchor="_Toc169347403" w:history="1">
        <w:r w:rsidR="00885668" w:rsidRPr="00E64596">
          <w:rPr>
            <w:rStyle w:val="a3"/>
            <w:noProof/>
          </w:rPr>
          <w:t>4.1 Some results</w:t>
        </w:r>
        <w:r w:rsidR="00885668">
          <w:rPr>
            <w:noProof/>
            <w:webHidden/>
          </w:rPr>
          <w:tab/>
        </w:r>
        <w:r w:rsidR="00885668">
          <w:rPr>
            <w:noProof/>
            <w:webHidden/>
          </w:rPr>
          <w:fldChar w:fldCharType="begin"/>
        </w:r>
        <w:r w:rsidR="00885668">
          <w:rPr>
            <w:noProof/>
            <w:webHidden/>
          </w:rPr>
          <w:instrText xml:space="preserve"> PAGEREF _Toc169347403 \h </w:instrText>
        </w:r>
        <w:r w:rsidR="00885668">
          <w:rPr>
            <w:noProof/>
            <w:webHidden/>
          </w:rPr>
        </w:r>
        <w:r w:rsidR="00885668">
          <w:rPr>
            <w:noProof/>
            <w:webHidden/>
          </w:rPr>
          <w:fldChar w:fldCharType="separate"/>
        </w:r>
        <w:r w:rsidR="00885668">
          <w:rPr>
            <w:noProof/>
            <w:webHidden/>
          </w:rPr>
          <w:t>6</w:t>
        </w:r>
        <w:r w:rsidR="00885668">
          <w:rPr>
            <w:noProof/>
            <w:webHidden/>
          </w:rPr>
          <w:fldChar w:fldCharType="end"/>
        </w:r>
      </w:hyperlink>
    </w:p>
    <w:p w14:paraId="57B925B6" w14:textId="77777777" w:rsidR="00885668" w:rsidRDefault="007D156D">
      <w:pPr>
        <w:pStyle w:val="TOC3"/>
        <w:tabs>
          <w:tab w:val="right" w:leader="dot" w:pos="8271"/>
        </w:tabs>
        <w:rPr>
          <w:noProof/>
          <w:spacing w:val="0"/>
        </w:rPr>
      </w:pPr>
      <w:hyperlink w:anchor="_Toc169347404" w:history="1">
        <w:r w:rsidR="00885668" w:rsidRPr="00E64596">
          <w:rPr>
            <w:rStyle w:val="a3"/>
            <w:noProof/>
          </w:rPr>
          <w:t>4.1.1 More results</w:t>
        </w:r>
        <w:r w:rsidR="00885668">
          <w:rPr>
            <w:noProof/>
            <w:webHidden/>
          </w:rPr>
          <w:tab/>
        </w:r>
        <w:r w:rsidR="00885668">
          <w:rPr>
            <w:noProof/>
            <w:webHidden/>
          </w:rPr>
          <w:fldChar w:fldCharType="begin"/>
        </w:r>
        <w:r w:rsidR="00885668">
          <w:rPr>
            <w:noProof/>
            <w:webHidden/>
          </w:rPr>
          <w:instrText xml:space="preserve"> PAGEREF _Toc169347404 \h </w:instrText>
        </w:r>
        <w:r w:rsidR="00885668">
          <w:rPr>
            <w:noProof/>
            <w:webHidden/>
          </w:rPr>
        </w:r>
        <w:r w:rsidR="00885668">
          <w:rPr>
            <w:noProof/>
            <w:webHidden/>
          </w:rPr>
          <w:fldChar w:fldCharType="separate"/>
        </w:r>
        <w:r w:rsidR="00885668">
          <w:rPr>
            <w:noProof/>
            <w:webHidden/>
          </w:rPr>
          <w:t>6</w:t>
        </w:r>
        <w:r w:rsidR="00885668">
          <w:rPr>
            <w:noProof/>
            <w:webHidden/>
          </w:rPr>
          <w:fldChar w:fldCharType="end"/>
        </w:r>
      </w:hyperlink>
    </w:p>
    <w:p w14:paraId="74E89586" w14:textId="77777777" w:rsidR="00885668" w:rsidRDefault="007D156D">
      <w:pPr>
        <w:pStyle w:val="TOC1"/>
        <w:tabs>
          <w:tab w:val="right" w:leader="dot" w:pos="8271"/>
        </w:tabs>
        <w:rPr>
          <w:noProof/>
          <w:spacing w:val="0"/>
        </w:rPr>
      </w:pPr>
      <w:hyperlink w:anchor="_Toc169347405" w:history="1">
        <w:r w:rsidR="00885668" w:rsidRPr="00E64596">
          <w:rPr>
            <w:rStyle w:val="a3"/>
            <w:noProof/>
          </w:rPr>
          <w:t>Chapter 5 Conclusions</w:t>
        </w:r>
        <w:r w:rsidR="00885668">
          <w:rPr>
            <w:noProof/>
            <w:webHidden/>
          </w:rPr>
          <w:tab/>
        </w:r>
        <w:r w:rsidR="00885668">
          <w:rPr>
            <w:noProof/>
            <w:webHidden/>
          </w:rPr>
          <w:fldChar w:fldCharType="begin"/>
        </w:r>
        <w:r w:rsidR="00885668">
          <w:rPr>
            <w:noProof/>
            <w:webHidden/>
          </w:rPr>
          <w:instrText xml:space="preserve"> PAGEREF _Toc169347405 \h </w:instrText>
        </w:r>
        <w:r w:rsidR="00885668">
          <w:rPr>
            <w:noProof/>
            <w:webHidden/>
          </w:rPr>
        </w:r>
        <w:r w:rsidR="00885668">
          <w:rPr>
            <w:noProof/>
            <w:webHidden/>
          </w:rPr>
          <w:fldChar w:fldCharType="separate"/>
        </w:r>
        <w:r w:rsidR="00885668">
          <w:rPr>
            <w:noProof/>
            <w:webHidden/>
          </w:rPr>
          <w:t>8</w:t>
        </w:r>
        <w:r w:rsidR="00885668">
          <w:rPr>
            <w:noProof/>
            <w:webHidden/>
          </w:rPr>
          <w:fldChar w:fldCharType="end"/>
        </w:r>
      </w:hyperlink>
    </w:p>
    <w:p w14:paraId="19BD30CA" w14:textId="77777777" w:rsidR="00885668" w:rsidRDefault="007D156D">
      <w:pPr>
        <w:pStyle w:val="TOC1"/>
        <w:tabs>
          <w:tab w:val="left" w:pos="1440"/>
          <w:tab w:val="right" w:leader="dot" w:pos="8271"/>
        </w:tabs>
        <w:rPr>
          <w:noProof/>
          <w:spacing w:val="0"/>
        </w:rPr>
      </w:pPr>
      <w:hyperlink w:anchor="_Toc169347406" w:history="1">
        <w:r w:rsidR="00885668" w:rsidRPr="00E64596">
          <w:rPr>
            <w:rStyle w:val="a3"/>
            <w:noProof/>
          </w:rPr>
          <w:t>Appendix A</w:t>
        </w:r>
        <w:r w:rsidR="00885668">
          <w:rPr>
            <w:noProof/>
            <w:spacing w:val="0"/>
          </w:rPr>
          <w:tab/>
        </w:r>
        <w:r w:rsidR="00885668" w:rsidRPr="00E64596">
          <w:rPr>
            <w:rStyle w:val="a3"/>
            <w:noProof/>
          </w:rPr>
          <w:t>Stuff which is too detailed</w:t>
        </w:r>
        <w:r w:rsidR="00885668">
          <w:rPr>
            <w:noProof/>
            <w:webHidden/>
          </w:rPr>
          <w:tab/>
        </w:r>
        <w:r w:rsidR="00885668">
          <w:rPr>
            <w:noProof/>
            <w:webHidden/>
          </w:rPr>
          <w:fldChar w:fldCharType="begin"/>
        </w:r>
        <w:r w:rsidR="00885668">
          <w:rPr>
            <w:noProof/>
            <w:webHidden/>
          </w:rPr>
          <w:instrText xml:space="preserve"> PAGEREF _Toc169347406 \h </w:instrText>
        </w:r>
        <w:r w:rsidR="00885668">
          <w:rPr>
            <w:noProof/>
            <w:webHidden/>
          </w:rPr>
        </w:r>
        <w:r w:rsidR="00885668">
          <w:rPr>
            <w:noProof/>
            <w:webHidden/>
          </w:rPr>
          <w:fldChar w:fldCharType="separate"/>
        </w:r>
        <w:r w:rsidR="00885668">
          <w:rPr>
            <w:noProof/>
            <w:webHidden/>
          </w:rPr>
          <w:t>9</w:t>
        </w:r>
        <w:r w:rsidR="00885668">
          <w:rPr>
            <w:noProof/>
            <w:webHidden/>
          </w:rPr>
          <w:fldChar w:fldCharType="end"/>
        </w:r>
      </w:hyperlink>
    </w:p>
    <w:p w14:paraId="0A0579A5" w14:textId="77777777" w:rsidR="00885668" w:rsidRDefault="007D156D">
      <w:pPr>
        <w:pStyle w:val="TOC1"/>
        <w:tabs>
          <w:tab w:val="left" w:pos="1440"/>
          <w:tab w:val="right" w:leader="dot" w:pos="8271"/>
        </w:tabs>
        <w:rPr>
          <w:noProof/>
          <w:spacing w:val="0"/>
        </w:rPr>
      </w:pPr>
      <w:hyperlink w:anchor="_Toc169347407" w:history="1">
        <w:r w:rsidR="00885668" w:rsidRPr="00E64596">
          <w:rPr>
            <w:rStyle w:val="a3"/>
            <w:noProof/>
          </w:rPr>
          <w:t>Appendix B</w:t>
        </w:r>
        <w:r w:rsidR="00885668">
          <w:rPr>
            <w:noProof/>
            <w:spacing w:val="0"/>
          </w:rPr>
          <w:tab/>
        </w:r>
        <w:r w:rsidR="00885668" w:rsidRPr="00E64596">
          <w:rPr>
            <w:rStyle w:val="a3"/>
            <w:noProof/>
          </w:rPr>
          <w:t>Stuff which no-one will read</w:t>
        </w:r>
        <w:r w:rsidR="00885668">
          <w:rPr>
            <w:noProof/>
            <w:webHidden/>
          </w:rPr>
          <w:tab/>
        </w:r>
        <w:r w:rsidR="00885668">
          <w:rPr>
            <w:noProof/>
            <w:webHidden/>
          </w:rPr>
          <w:fldChar w:fldCharType="begin"/>
        </w:r>
        <w:r w:rsidR="00885668">
          <w:rPr>
            <w:noProof/>
            <w:webHidden/>
          </w:rPr>
          <w:instrText xml:space="preserve"> PAGEREF _Toc169347407 \h </w:instrText>
        </w:r>
        <w:r w:rsidR="00885668">
          <w:rPr>
            <w:noProof/>
            <w:webHidden/>
          </w:rPr>
        </w:r>
        <w:r w:rsidR="00885668">
          <w:rPr>
            <w:noProof/>
            <w:webHidden/>
          </w:rPr>
          <w:fldChar w:fldCharType="separate"/>
        </w:r>
        <w:r w:rsidR="00885668">
          <w:rPr>
            <w:noProof/>
            <w:webHidden/>
          </w:rPr>
          <w:t>10</w:t>
        </w:r>
        <w:r w:rsidR="00885668">
          <w:rPr>
            <w:noProof/>
            <w:webHidden/>
          </w:rPr>
          <w:fldChar w:fldCharType="end"/>
        </w:r>
      </w:hyperlink>
    </w:p>
    <w:p w14:paraId="0F1874A1" w14:textId="77777777" w:rsidR="00885668" w:rsidRDefault="007D156D">
      <w:pPr>
        <w:pStyle w:val="TOC1"/>
        <w:tabs>
          <w:tab w:val="right" w:leader="dot" w:pos="8271"/>
        </w:tabs>
        <w:rPr>
          <w:noProof/>
          <w:spacing w:val="0"/>
        </w:rPr>
      </w:pPr>
      <w:hyperlink w:anchor="_Toc169347408" w:history="1">
        <w:r w:rsidR="00885668" w:rsidRPr="00E64596">
          <w:rPr>
            <w:rStyle w:val="a3"/>
            <w:noProof/>
          </w:rPr>
          <w:t>References</w:t>
        </w:r>
        <w:r w:rsidR="00885668">
          <w:rPr>
            <w:noProof/>
            <w:webHidden/>
          </w:rPr>
          <w:tab/>
        </w:r>
        <w:r w:rsidR="00885668">
          <w:rPr>
            <w:noProof/>
            <w:webHidden/>
          </w:rPr>
          <w:fldChar w:fldCharType="begin"/>
        </w:r>
        <w:r w:rsidR="00885668">
          <w:rPr>
            <w:noProof/>
            <w:webHidden/>
          </w:rPr>
          <w:instrText xml:space="preserve"> PAGEREF _Toc169347408 \h </w:instrText>
        </w:r>
        <w:r w:rsidR="00885668">
          <w:rPr>
            <w:noProof/>
            <w:webHidden/>
          </w:rPr>
        </w:r>
        <w:r w:rsidR="00885668">
          <w:rPr>
            <w:noProof/>
            <w:webHidden/>
          </w:rPr>
          <w:fldChar w:fldCharType="separate"/>
        </w:r>
        <w:r w:rsidR="00885668">
          <w:rPr>
            <w:noProof/>
            <w:webHidden/>
          </w:rPr>
          <w:t>11</w:t>
        </w:r>
        <w:r w:rsidR="00885668">
          <w:rPr>
            <w:noProof/>
            <w:webHidden/>
          </w:rPr>
          <w:fldChar w:fldCharType="end"/>
        </w:r>
      </w:hyperlink>
    </w:p>
    <w:p w14:paraId="383EF51E" w14:textId="77777777" w:rsidR="0000069C" w:rsidRDefault="005801F5" w:rsidP="0000069C">
      <w:pPr>
        <w:pStyle w:val="HeadingPreamble"/>
      </w:pPr>
      <w:r>
        <w:lastRenderedPageBreak/>
        <w:fldChar w:fldCharType="end"/>
      </w:r>
      <w:commentRangeEnd w:id="0"/>
      <w:r w:rsidR="00C44B5D">
        <w:rPr>
          <w:rStyle w:val="ae"/>
          <w:rFonts w:ascii="宋体" w:eastAsia="宋体" w:hAnsi="宋体" w:cs="宋体"/>
          <w:b w:val="0"/>
          <w:bCs w:val="0"/>
          <w:spacing w:val="0"/>
          <w:kern w:val="0"/>
          <w:lang w:val="en-US" w:eastAsia="zh-CN"/>
        </w:rPr>
        <w:commentReference w:id="0"/>
      </w:r>
      <w:r w:rsidR="0000069C" w:rsidRPr="0000069C">
        <w:t xml:space="preserve"> </w:t>
      </w:r>
      <w:r w:rsidR="0000069C">
        <w:t>List of Tables</w:t>
      </w:r>
    </w:p>
    <w:p w14:paraId="7563797B" w14:textId="4A2A600A" w:rsidR="005C5403" w:rsidRPr="005C5403" w:rsidRDefault="0000069C">
      <w:pPr>
        <w:pStyle w:val="ad"/>
        <w:tabs>
          <w:tab w:val="right" w:leader="dot" w:pos="8271"/>
        </w:tabs>
        <w:rPr>
          <w:rFonts w:asciiTheme="minorHAnsi" w:eastAsiaTheme="minorEastAsia" w:hAnsiTheme="minorHAnsi" w:cstheme="minorBidi"/>
          <w:noProof/>
          <w:spacing w:val="0"/>
          <w:kern w:val="2"/>
          <w:sz w:val="21"/>
          <w:lang w:val="en-US" w:eastAsia="zh-CN"/>
        </w:rPr>
      </w:pPr>
      <w:r>
        <w:fldChar w:fldCharType="begin"/>
      </w:r>
      <w:r>
        <w:instrText xml:space="preserve"> TOC \h \z \c "Table" </w:instrText>
      </w:r>
      <w:r>
        <w:fldChar w:fldCharType="separate"/>
      </w:r>
      <w:hyperlink w:anchor="_Toc522488019" w:history="1">
        <w:r w:rsidR="005C5403" w:rsidRPr="005C5403">
          <w:rPr>
            <w:rStyle w:val="a3"/>
            <w:bCs/>
            <w:noProof/>
          </w:rPr>
          <w:t xml:space="preserve">Table </w:t>
        </w:r>
        <w:r w:rsidR="005C5403" w:rsidRPr="005C5403">
          <w:rPr>
            <w:rStyle w:val="a3"/>
            <w:noProof/>
          </w:rPr>
          <w:t>1</w:t>
        </w:r>
        <w:r w:rsidR="005C5403" w:rsidRPr="005C5403">
          <w:rPr>
            <w:rStyle w:val="a3"/>
            <w:bCs/>
            <w:noProof/>
          </w:rPr>
          <w:t>: Comparison of regularization choices for independent word when selecting ‘proportion’, ‘ratio’ and ‘average distance’ as features</w:t>
        </w:r>
        <w:r w:rsidR="005C5403" w:rsidRPr="005C5403">
          <w:rPr>
            <w:noProof/>
            <w:webHidden/>
          </w:rPr>
          <w:tab/>
        </w:r>
        <w:r w:rsidR="005C5403" w:rsidRPr="005C5403">
          <w:rPr>
            <w:noProof/>
            <w:webHidden/>
          </w:rPr>
          <w:fldChar w:fldCharType="begin"/>
        </w:r>
        <w:r w:rsidR="005C5403" w:rsidRPr="005C5403">
          <w:rPr>
            <w:noProof/>
            <w:webHidden/>
          </w:rPr>
          <w:instrText xml:space="preserve"> PAGEREF _Toc522488019 \h </w:instrText>
        </w:r>
        <w:r w:rsidR="005C5403" w:rsidRPr="005C5403">
          <w:rPr>
            <w:noProof/>
            <w:webHidden/>
          </w:rPr>
        </w:r>
        <w:r w:rsidR="005C5403" w:rsidRPr="005C5403">
          <w:rPr>
            <w:noProof/>
            <w:webHidden/>
          </w:rPr>
          <w:fldChar w:fldCharType="separate"/>
        </w:r>
        <w:r w:rsidR="005C5403" w:rsidRPr="005C5403">
          <w:rPr>
            <w:noProof/>
            <w:webHidden/>
          </w:rPr>
          <w:t>30</w:t>
        </w:r>
        <w:r w:rsidR="005C5403" w:rsidRPr="005C5403">
          <w:rPr>
            <w:noProof/>
            <w:webHidden/>
          </w:rPr>
          <w:fldChar w:fldCharType="end"/>
        </w:r>
      </w:hyperlink>
    </w:p>
    <w:p w14:paraId="0438677D" w14:textId="3A42A3F1" w:rsidR="005C5403" w:rsidRPr="005C5403" w:rsidRDefault="007D156D">
      <w:pPr>
        <w:pStyle w:val="ad"/>
        <w:tabs>
          <w:tab w:val="right" w:leader="dot" w:pos="8271"/>
        </w:tabs>
        <w:rPr>
          <w:rFonts w:asciiTheme="minorHAnsi" w:eastAsiaTheme="minorEastAsia" w:hAnsiTheme="minorHAnsi" w:cstheme="minorBidi"/>
          <w:noProof/>
          <w:spacing w:val="0"/>
          <w:kern w:val="2"/>
          <w:sz w:val="21"/>
          <w:lang w:val="en-US" w:eastAsia="zh-CN"/>
        </w:rPr>
      </w:pPr>
      <w:hyperlink w:anchor="_Toc522488020" w:history="1">
        <w:r w:rsidR="005C5403" w:rsidRPr="005C5403">
          <w:rPr>
            <w:rStyle w:val="a3"/>
            <w:bCs/>
            <w:noProof/>
          </w:rPr>
          <w:t xml:space="preserve">Table </w:t>
        </w:r>
        <w:r w:rsidR="005C5403" w:rsidRPr="005C5403">
          <w:rPr>
            <w:rStyle w:val="a3"/>
            <w:noProof/>
          </w:rPr>
          <w:t>2</w:t>
        </w:r>
        <w:r w:rsidR="005C5403" w:rsidRPr="005C5403">
          <w:rPr>
            <w:rStyle w:val="a3"/>
            <w:bCs/>
            <w:noProof/>
          </w:rPr>
          <w:t>: Comparison of regularization choices for noun phrase</w:t>
        </w:r>
        <w:r w:rsidR="005C5403" w:rsidRPr="005C5403">
          <w:rPr>
            <w:noProof/>
            <w:webHidden/>
          </w:rPr>
          <w:tab/>
        </w:r>
        <w:r w:rsidR="005C5403" w:rsidRPr="005C5403">
          <w:rPr>
            <w:noProof/>
            <w:webHidden/>
          </w:rPr>
          <w:fldChar w:fldCharType="begin"/>
        </w:r>
        <w:r w:rsidR="005C5403" w:rsidRPr="005C5403">
          <w:rPr>
            <w:noProof/>
            <w:webHidden/>
          </w:rPr>
          <w:instrText xml:space="preserve"> PAGEREF _Toc522488020 \h </w:instrText>
        </w:r>
        <w:r w:rsidR="005C5403" w:rsidRPr="005C5403">
          <w:rPr>
            <w:noProof/>
            <w:webHidden/>
          </w:rPr>
        </w:r>
        <w:r w:rsidR="005C5403" w:rsidRPr="005C5403">
          <w:rPr>
            <w:noProof/>
            <w:webHidden/>
          </w:rPr>
          <w:fldChar w:fldCharType="separate"/>
        </w:r>
        <w:r w:rsidR="005C5403" w:rsidRPr="005C5403">
          <w:rPr>
            <w:noProof/>
            <w:webHidden/>
          </w:rPr>
          <w:t>35</w:t>
        </w:r>
        <w:r w:rsidR="005C5403" w:rsidRPr="005C5403">
          <w:rPr>
            <w:noProof/>
            <w:webHidden/>
          </w:rPr>
          <w:fldChar w:fldCharType="end"/>
        </w:r>
      </w:hyperlink>
    </w:p>
    <w:p w14:paraId="02E6C702" w14:textId="6A63FCA8" w:rsidR="005C5403" w:rsidRPr="005C5403" w:rsidRDefault="007D156D">
      <w:pPr>
        <w:pStyle w:val="ad"/>
        <w:tabs>
          <w:tab w:val="right" w:leader="dot" w:pos="8271"/>
        </w:tabs>
        <w:rPr>
          <w:rFonts w:asciiTheme="minorHAnsi" w:eastAsiaTheme="minorEastAsia" w:hAnsiTheme="minorHAnsi" w:cstheme="minorBidi"/>
          <w:noProof/>
          <w:spacing w:val="0"/>
          <w:kern w:val="2"/>
          <w:sz w:val="21"/>
          <w:lang w:val="en-US" w:eastAsia="zh-CN"/>
        </w:rPr>
      </w:pPr>
      <w:hyperlink w:anchor="_Toc522488021" w:history="1">
        <w:r w:rsidR="005C5403" w:rsidRPr="005C5403">
          <w:rPr>
            <w:rStyle w:val="a3"/>
            <w:bCs/>
            <w:noProof/>
          </w:rPr>
          <w:t xml:space="preserve">Table </w:t>
        </w:r>
        <w:r w:rsidR="005C5403" w:rsidRPr="005C5403">
          <w:rPr>
            <w:rStyle w:val="a3"/>
            <w:noProof/>
          </w:rPr>
          <w:t>3</w:t>
        </w:r>
        <w:r w:rsidR="005C5403" w:rsidRPr="005C5403">
          <w:rPr>
            <w:rStyle w:val="a3"/>
            <w:bCs/>
            <w:noProof/>
          </w:rPr>
          <w:t>: Comparison of penalty choices for word pair when selecting, ‘proportion’, ‘ratio’, ‘city number’ and ‘average distance’ as features</w:t>
        </w:r>
        <w:r w:rsidR="005C5403" w:rsidRPr="005C5403">
          <w:rPr>
            <w:noProof/>
            <w:webHidden/>
          </w:rPr>
          <w:tab/>
        </w:r>
        <w:r w:rsidR="005C5403" w:rsidRPr="005C5403">
          <w:rPr>
            <w:noProof/>
            <w:webHidden/>
          </w:rPr>
          <w:fldChar w:fldCharType="begin"/>
        </w:r>
        <w:r w:rsidR="005C5403" w:rsidRPr="005C5403">
          <w:rPr>
            <w:noProof/>
            <w:webHidden/>
          </w:rPr>
          <w:instrText xml:space="preserve"> PAGEREF _Toc522488021 \h </w:instrText>
        </w:r>
        <w:r w:rsidR="005C5403" w:rsidRPr="005C5403">
          <w:rPr>
            <w:noProof/>
            <w:webHidden/>
          </w:rPr>
        </w:r>
        <w:r w:rsidR="005C5403" w:rsidRPr="005C5403">
          <w:rPr>
            <w:noProof/>
            <w:webHidden/>
          </w:rPr>
          <w:fldChar w:fldCharType="separate"/>
        </w:r>
        <w:r w:rsidR="005C5403" w:rsidRPr="005C5403">
          <w:rPr>
            <w:noProof/>
            <w:webHidden/>
          </w:rPr>
          <w:t>38</w:t>
        </w:r>
        <w:r w:rsidR="005C5403" w:rsidRPr="005C5403">
          <w:rPr>
            <w:noProof/>
            <w:webHidden/>
          </w:rPr>
          <w:fldChar w:fldCharType="end"/>
        </w:r>
      </w:hyperlink>
    </w:p>
    <w:p w14:paraId="1312D903" w14:textId="794C0B89" w:rsidR="005C5403" w:rsidRPr="005C5403" w:rsidRDefault="0000069C" w:rsidP="00022937">
      <w:pPr>
        <w:pStyle w:val="HeadingPreamble"/>
        <w:rPr>
          <w:b w:val="0"/>
          <w:noProof/>
          <w:color w:val="000000" w:themeColor="text1"/>
        </w:rPr>
      </w:pPr>
      <w:r>
        <w:lastRenderedPageBreak/>
        <w:fldChar w:fldCharType="end"/>
      </w:r>
      <w:r w:rsidR="00552C17">
        <w:t>List of Figures</w:t>
      </w:r>
      <w:r w:rsidR="00552C17" w:rsidRPr="005C5403">
        <w:rPr>
          <w:b w:val="0"/>
          <w:shd w:val="pct15" w:color="auto" w:fill="FFFFFF"/>
        </w:rPr>
        <w:fldChar w:fldCharType="begin"/>
      </w:r>
      <w:r w:rsidR="00552C17" w:rsidRPr="005C5403">
        <w:rPr>
          <w:b w:val="0"/>
          <w:shd w:val="pct15" w:color="auto" w:fill="FFFFFF"/>
        </w:rPr>
        <w:instrText xml:space="preserve"> TOC \h \z \c "Figure" </w:instrText>
      </w:r>
      <w:r w:rsidR="00552C17" w:rsidRPr="005C5403">
        <w:rPr>
          <w:b w:val="0"/>
          <w:shd w:val="pct15" w:color="auto" w:fill="FFFFFF"/>
        </w:rPr>
        <w:fldChar w:fldCharType="separate"/>
      </w:r>
    </w:p>
    <w:p w14:paraId="551C10D8" w14:textId="65F7A708"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62" w:history="1">
        <w:r w:rsidR="005C5403" w:rsidRPr="005C5403">
          <w:rPr>
            <w:rStyle w:val="a3"/>
            <w:noProof/>
            <w:color w:val="000000" w:themeColor="text1"/>
            <w:lang w:eastAsia="en-US"/>
          </w:rPr>
          <w:t xml:space="preserve">Figure </w:t>
        </w:r>
        <w:r w:rsidR="005C5403" w:rsidRPr="005C5403">
          <w:rPr>
            <w:rStyle w:val="a3"/>
            <w:noProof/>
            <w:color w:val="000000" w:themeColor="text1"/>
          </w:rPr>
          <w:t>1</w:t>
        </w:r>
        <w:r w:rsidR="005C5403" w:rsidRPr="005C5403">
          <w:rPr>
            <w:rStyle w:val="a3"/>
            <w:noProof/>
            <w:color w:val="000000" w:themeColor="text1"/>
            <w:lang w:eastAsia="en-US"/>
          </w:rPr>
          <w:t>: Workflow Diagram</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_Toc522487862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w:t>
        </w:r>
        <w:r w:rsidR="005C5403" w:rsidRPr="005C5403">
          <w:rPr>
            <w:noProof/>
            <w:webHidden/>
            <w:color w:val="000000" w:themeColor="text1"/>
          </w:rPr>
          <w:fldChar w:fldCharType="end"/>
        </w:r>
      </w:hyperlink>
    </w:p>
    <w:p w14:paraId="30BF169F" w14:textId="37C2A204"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63" w:history="1">
        <w:r w:rsidR="005C5403" w:rsidRPr="005C5403">
          <w:rPr>
            <w:rStyle w:val="a3"/>
            <w:noProof/>
            <w:color w:val="000000" w:themeColor="text1"/>
          </w:rPr>
          <w:t xml:space="preserve">Figure 2: HTML source code with HTML style of one </w:t>
        </w:r>
        <w:r w:rsidR="005C5403" w:rsidRPr="005C5403">
          <w:rPr>
            <w:rStyle w:val="a3"/>
            <w:rFonts w:eastAsia="宋体"/>
            <w:noProof/>
            <w:color w:val="000000" w:themeColor="text1"/>
          </w:rPr>
          <w:t xml:space="preserve">of </w:t>
        </w:r>
        <w:r w:rsidR="005C5403" w:rsidRPr="005C5403">
          <w:rPr>
            <w:rStyle w:val="a3"/>
            <w:noProof/>
            <w:color w:val="000000" w:themeColor="text1"/>
          </w:rPr>
          <w:t>‘Fish &amp; Chips’ shops’</w:t>
        </w:r>
        <w:r w:rsidR="005C5403" w:rsidRPr="005C5403">
          <w:rPr>
            <w:rStyle w:val="a3"/>
            <w:rFonts w:eastAsia="宋体"/>
            <w:noProof/>
            <w:color w:val="000000" w:themeColor="text1"/>
          </w:rPr>
          <w:t xml:space="preserve"> websites</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_Toc522487863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6</w:t>
        </w:r>
        <w:r w:rsidR="005C5403" w:rsidRPr="005C5403">
          <w:rPr>
            <w:noProof/>
            <w:webHidden/>
            <w:color w:val="000000" w:themeColor="text1"/>
          </w:rPr>
          <w:fldChar w:fldCharType="end"/>
        </w:r>
      </w:hyperlink>
    </w:p>
    <w:p w14:paraId="2DD397AC" w14:textId="1C622840"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64" w:history="1">
        <w:r w:rsidR="005C5403" w:rsidRPr="005C5403">
          <w:rPr>
            <w:rStyle w:val="a3"/>
            <w:noProof/>
            <w:color w:val="000000" w:themeColor="text1"/>
            <w:lang w:eastAsia="zh-CN"/>
          </w:rPr>
          <w:t xml:space="preserve">Figure </w:t>
        </w:r>
        <w:r w:rsidR="005C5403" w:rsidRPr="005C5403">
          <w:rPr>
            <w:rStyle w:val="a3"/>
            <w:noProof/>
            <w:color w:val="000000" w:themeColor="text1"/>
          </w:rPr>
          <w:t>3</w:t>
        </w:r>
        <w:r w:rsidR="005C5403" w:rsidRPr="005C5403">
          <w:rPr>
            <w:rStyle w:val="a3"/>
            <w:noProof/>
            <w:color w:val="000000" w:themeColor="text1"/>
            <w:lang w:eastAsia="zh-CN"/>
          </w:rPr>
          <w:t xml:space="preserve">: HTML source code of one </w:t>
        </w:r>
        <w:r w:rsidR="005C5403" w:rsidRPr="005C5403">
          <w:rPr>
            <w:rStyle w:val="a3"/>
            <w:rFonts w:eastAsia="宋体"/>
            <w:noProof/>
            <w:color w:val="000000" w:themeColor="text1"/>
            <w:lang w:eastAsia="zh-CN"/>
          </w:rPr>
          <w:t xml:space="preserve">of </w:t>
        </w:r>
        <w:r w:rsidR="005C5403" w:rsidRPr="005C5403">
          <w:rPr>
            <w:rStyle w:val="a3"/>
            <w:noProof/>
            <w:color w:val="000000" w:themeColor="text1"/>
          </w:rPr>
          <w:t>‘Fish &amp; Chips’ shops’</w:t>
        </w:r>
        <w:r w:rsidR="005C5403" w:rsidRPr="005C5403">
          <w:rPr>
            <w:rStyle w:val="a3"/>
            <w:rFonts w:eastAsia="宋体"/>
            <w:noProof/>
            <w:color w:val="000000" w:themeColor="text1"/>
            <w:lang w:eastAsia="zh-CN"/>
          </w:rPr>
          <w:t xml:space="preserve"> websites</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_Toc522487864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6</w:t>
        </w:r>
        <w:r w:rsidR="005C5403" w:rsidRPr="005C5403">
          <w:rPr>
            <w:noProof/>
            <w:webHidden/>
            <w:color w:val="000000" w:themeColor="text1"/>
          </w:rPr>
          <w:fldChar w:fldCharType="end"/>
        </w:r>
      </w:hyperlink>
    </w:p>
    <w:p w14:paraId="296E6705" w14:textId="6D7E9E5B"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65" w:history="1">
        <w:r w:rsidR="005C5403" w:rsidRPr="005C5403">
          <w:rPr>
            <w:rStyle w:val="a3"/>
            <w:noProof/>
            <w:color w:val="000000" w:themeColor="text1"/>
          </w:rPr>
          <w:t>Figure 4: geographical coordinate system with a cartesian coordinate systems</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_Toc522487865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7</w:t>
        </w:r>
        <w:r w:rsidR="005C5403" w:rsidRPr="005C5403">
          <w:rPr>
            <w:noProof/>
            <w:webHidden/>
            <w:color w:val="000000" w:themeColor="text1"/>
          </w:rPr>
          <w:fldChar w:fldCharType="end"/>
        </w:r>
      </w:hyperlink>
    </w:p>
    <w:p w14:paraId="0B72F3E0" w14:textId="2BF41737"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66" w:history="1">
        <w:r w:rsidR="005C5403" w:rsidRPr="005C5403">
          <w:rPr>
            <w:rStyle w:val="a3"/>
            <w:bCs/>
            <w:noProof/>
            <w:color w:val="000000" w:themeColor="text1"/>
          </w:rPr>
          <w:t xml:space="preserve">Figure </w:t>
        </w:r>
        <w:r w:rsidR="005C5403" w:rsidRPr="005C5403">
          <w:rPr>
            <w:rStyle w:val="a3"/>
            <w:noProof/>
            <w:color w:val="000000" w:themeColor="text1"/>
          </w:rPr>
          <w:t>5</w:t>
        </w:r>
        <w:r w:rsidR="005C5403" w:rsidRPr="005C5403">
          <w:rPr>
            <w:rStyle w:val="a3"/>
            <w:bCs/>
            <w:noProof/>
            <w:color w:val="000000" w:themeColor="text1"/>
          </w:rPr>
          <w:t>: Haggis distribution range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_Toc522487866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8</w:t>
        </w:r>
        <w:r w:rsidR="005C5403" w:rsidRPr="005C5403">
          <w:rPr>
            <w:noProof/>
            <w:webHidden/>
            <w:color w:val="000000" w:themeColor="text1"/>
          </w:rPr>
          <w:fldChar w:fldCharType="end"/>
        </w:r>
      </w:hyperlink>
    </w:p>
    <w:p w14:paraId="54028FAC" w14:textId="46C984B4"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67"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6: ‘haggis’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_Toc522487867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16</w:t>
        </w:r>
        <w:r w:rsidR="005C5403" w:rsidRPr="005C5403">
          <w:rPr>
            <w:noProof/>
            <w:webHidden/>
            <w:color w:val="000000" w:themeColor="text1"/>
          </w:rPr>
          <w:fldChar w:fldCharType="end"/>
        </w:r>
      </w:hyperlink>
    </w:p>
    <w:p w14:paraId="014E9547" w14:textId="2E770063"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68"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7: The number of ‘haggis’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_Toc522487868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16</w:t>
        </w:r>
        <w:r w:rsidR="005C5403" w:rsidRPr="005C5403">
          <w:rPr>
            <w:noProof/>
            <w:webHidden/>
            <w:color w:val="000000" w:themeColor="text1"/>
          </w:rPr>
          <w:fldChar w:fldCharType="end"/>
        </w:r>
      </w:hyperlink>
    </w:p>
    <w:p w14:paraId="3EC16576" w14:textId="1E678A85"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69"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8: ‘bru’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_Toc522487869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16</w:t>
        </w:r>
        <w:r w:rsidR="005C5403" w:rsidRPr="005C5403">
          <w:rPr>
            <w:noProof/>
            <w:webHidden/>
            <w:color w:val="000000" w:themeColor="text1"/>
          </w:rPr>
          <w:fldChar w:fldCharType="end"/>
        </w:r>
      </w:hyperlink>
    </w:p>
    <w:p w14:paraId="1C5E4134" w14:textId="79147FEA"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0"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9: The number of ‘bru’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_Toc522487870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16</w:t>
        </w:r>
        <w:r w:rsidR="005C5403" w:rsidRPr="005C5403">
          <w:rPr>
            <w:noProof/>
            <w:webHidden/>
            <w:color w:val="000000" w:themeColor="text1"/>
          </w:rPr>
          <w:fldChar w:fldCharType="end"/>
        </w:r>
      </w:hyperlink>
    </w:p>
    <w:p w14:paraId="66F824F5" w14:textId="66DA32A2"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1" w:history="1">
        <w:r w:rsidR="005C5403" w:rsidRPr="005C5403">
          <w:rPr>
            <w:rStyle w:val="a3"/>
            <w:noProof/>
            <w:color w:val="000000" w:themeColor="text1"/>
          </w:rPr>
          <w:t>Figure 10: ‘naan’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_Toc522487871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17</w:t>
        </w:r>
        <w:r w:rsidR="005C5403" w:rsidRPr="005C5403">
          <w:rPr>
            <w:noProof/>
            <w:webHidden/>
            <w:color w:val="000000" w:themeColor="text1"/>
          </w:rPr>
          <w:fldChar w:fldCharType="end"/>
        </w:r>
      </w:hyperlink>
    </w:p>
    <w:p w14:paraId="58AEA644" w14:textId="1FC1C97D"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2"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11: The number of ‘naan’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_Toc522487872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17</w:t>
        </w:r>
        <w:r w:rsidR="005C5403" w:rsidRPr="005C5403">
          <w:rPr>
            <w:noProof/>
            <w:webHidden/>
            <w:color w:val="000000" w:themeColor="text1"/>
          </w:rPr>
          <w:fldChar w:fldCharType="end"/>
        </w:r>
      </w:hyperlink>
    </w:p>
    <w:p w14:paraId="3F2D61AF" w14:textId="57E0A64A"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3"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12: ‘roe’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_Toc522487873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17</w:t>
        </w:r>
        <w:r w:rsidR="005C5403" w:rsidRPr="005C5403">
          <w:rPr>
            <w:noProof/>
            <w:webHidden/>
            <w:color w:val="000000" w:themeColor="text1"/>
          </w:rPr>
          <w:fldChar w:fldCharType="end"/>
        </w:r>
      </w:hyperlink>
    </w:p>
    <w:p w14:paraId="4B094E64" w14:textId="64B19A7A"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4"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13: The number of ‘roe’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_Toc522487874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17</w:t>
        </w:r>
        <w:r w:rsidR="005C5403" w:rsidRPr="005C5403">
          <w:rPr>
            <w:noProof/>
            <w:webHidden/>
            <w:color w:val="000000" w:themeColor="text1"/>
          </w:rPr>
          <w:fldChar w:fldCharType="end"/>
        </w:r>
      </w:hyperlink>
    </w:p>
    <w:p w14:paraId="3F1127AC" w14:textId="72DB07D3"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5"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14: ‘supper’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_Toc522487875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17</w:t>
        </w:r>
        <w:r w:rsidR="005C5403" w:rsidRPr="005C5403">
          <w:rPr>
            <w:noProof/>
            <w:webHidden/>
            <w:color w:val="000000" w:themeColor="text1"/>
          </w:rPr>
          <w:fldChar w:fldCharType="end"/>
        </w:r>
      </w:hyperlink>
    </w:p>
    <w:p w14:paraId="102BC70E" w14:textId="1492CB1C"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6"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15: The number of ‘supper’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_Toc522487876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17</w:t>
        </w:r>
        <w:r w:rsidR="005C5403" w:rsidRPr="005C5403">
          <w:rPr>
            <w:noProof/>
            <w:webHidden/>
            <w:color w:val="000000" w:themeColor="text1"/>
          </w:rPr>
          <w:fldChar w:fldCharType="end"/>
        </w:r>
      </w:hyperlink>
    </w:p>
    <w:p w14:paraId="7A802831" w14:textId="6011FA6E"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7"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16: ‘</w:t>
        </w:r>
        <w:r w:rsidR="005C5403" w:rsidRPr="005C5403">
          <w:rPr>
            <w:rStyle w:val="a3"/>
            <w:bCs/>
            <w:noProof/>
            <w:color w:val="000000" w:themeColor="text1"/>
          </w:rPr>
          <w:t>pakora</w:t>
        </w:r>
        <w:r w:rsidR="005C5403" w:rsidRPr="005C5403">
          <w:rPr>
            <w:rStyle w:val="a3"/>
            <w:noProof/>
            <w:color w:val="000000" w:themeColor="text1"/>
          </w:rPr>
          <w:t>’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_Toc522487877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18</w:t>
        </w:r>
        <w:r w:rsidR="005C5403" w:rsidRPr="005C5403">
          <w:rPr>
            <w:noProof/>
            <w:webHidden/>
            <w:color w:val="000000" w:themeColor="text1"/>
          </w:rPr>
          <w:fldChar w:fldCharType="end"/>
        </w:r>
      </w:hyperlink>
    </w:p>
    <w:p w14:paraId="2192E447" w14:textId="656AB6F9"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8"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17: The number of ‘pokora’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_Toc522487878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18</w:t>
        </w:r>
        <w:r w:rsidR="005C5403" w:rsidRPr="005C5403">
          <w:rPr>
            <w:noProof/>
            <w:webHidden/>
            <w:color w:val="000000" w:themeColor="text1"/>
          </w:rPr>
          <w:fldChar w:fldCharType="end"/>
        </w:r>
      </w:hyperlink>
    </w:p>
    <w:p w14:paraId="1B4C30AB" w14:textId="4FFABC9E"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9" w:history="1">
        <w:r w:rsidR="005C5403" w:rsidRPr="005C5403">
          <w:rPr>
            <w:rStyle w:val="a3"/>
            <w:noProof/>
            <w:color w:val="000000" w:themeColor="text1"/>
          </w:rPr>
          <w:t>Figure 18: ‘massala’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_Toc522487879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18</w:t>
        </w:r>
        <w:r w:rsidR="005C5403" w:rsidRPr="005C5403">
          <w:rPr>
            <w:noProof/>
            <w:webHidden/>
            <w:color w:val="000000" w:themeColor="text1"/>
          </w:rPr>
          <w:fldChar w:fldCharType="end"/>
        </w:r>
      </w:hyperlink>
    </w:p>
    <w:p w14:paraId="54F3BE6D" w14:textId="1BDF5F33"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0" w:history="1">
        <w:r w:rsidR="005C5403" w:rsidRPr="005C5403">
          <w:rPr>
            <w:rStyle w:val="a3"/>
            <w:noProof/>
            <w:color w:val="000000" w:themeColor="text1"/>
          </w:rPr>
          <w:t>Figure 19: The number of ‘massala’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_Toc522487880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18</w:t>
        </w:r>
        <w:r w:rsidR="005C5403" w:rsidRPr="005C5403">
          <w:rPr>
            <w:noProof/>
            <w:webHidden/>
            <w:color w:val="000000" w:themeColor="text1"/>
          </w:rPr>
          <w:fldChar w:fldCharType="end"/>
        </w:r>
      </w:hyperlink>
    </w:p>
    <w:p w14:paraId="25DD3F2E" w14:textId="33EFF32F"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1" w:history="1">
        <w:r w:rsidR="005C5403" w:rsidRPr="005C5403">
          <w:rPr>
            <w:rStyle w:val="a3"/>
            <w:noProof/>
            <w:color w:val="000000" w:themeColor="text1"/>
          </w:rPr>
          <w:t>Figure 20: ‘chip’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_Toc522487881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19</w:t>
        </w:r>
        <w:r w:rsidR="005C5403" w:rsidRPr="005C5403">
          <w:rPr>
            <w:noProof/>
            <w:webHidden/>
            <w:color w:val="000000" w:themeColor="text1"/>
          </w:rPr>
          <w:fldChar w:fldCharType="end"/>
        </w:r>
      </w:hyperlink>
    </w:p>
    <w:p w14:paraId="33CD8A8C" w14:textId="757A5638"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2" w:history="1">
        <w:r w:rsidR="005C5403" w:rsidRPr="005C5403">
          <w:rPr>
            <w:rStyle w:val="a3"/>
            <w:noProof/>
            <w:color w:val="000000" w:themeColor="text1"/>
          </w:rPr>
          <w:t>Figure 21: The number of ‘chip’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_Toc522487882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19</w:t>
        </w:r>
        <w:r w:rsidR="005C5403" w:rsidRPr="005C5403">
          <w:rPr>
            <w:noProof/>
            <w:webHidden/>
            <w:color w:val="000000" w:themeColor="text1"/>
          </w:rPr>
          <w:fldChar w:fldCharType="end"/>
        </w:r>
      </w:hyperlink>
    </w:p>
    <w:p w14:paraId="6F48F798" w14:textId="2B71C244"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3" w:history="1">
        <w:r w:rsidR="005C5403" w:rsidRPr="005C5403">
          <w:rPr>
            <w:rStyle w:val="a3"/>
            <w:noProof/>
            <w:color w:val="000000" w:themeColor="text1"/>
          </w:rPr>
          <w:t>Figure 22: ‘sausage’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_Toc522487883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19</w:t>
        </w:r>
        <w:r w:rsidR="005C5403" w:rsidRPr="005C5403">
          <w:rPr>
            <w:noProof/>
            <w:webHidden/>
            <w:color w:val="000000" w:themeColor="text1"/>
          </w:rPr>
          <w:fldChar w:fldCharType="end"/>
        </w:r>
      </w:hyperlink>
    </w:p>
    <w:p w14:paraId="5D4F8125" w14:textId="237183E4"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4" w:history="1">
        <w:r w:rsidR="005C5403" w:rsidRPr="005C5403">
          <w:rPr>
            <w:rStyle w:val="a3"/>
            <w:noProof/>
            <w:color w:val="000000" w:themeColor="text1"/>
          </w:rPr>
          <w:t>Figure 23: The number of ‘sausage’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_Toc522487884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19</w:t>
        </w:r>
        <w:r w:rsidR="005C5403" w:rsidRPr="005C5403">
          <w:rPr>
            <w:noProof/>
            <w:webHidden/>
            <w:color w:val="000000" w:themeColor="text1"/>
          </w:rPr>
          <w:fldChar w:fldCharType="end"/>
        </w:r>
      </w:hyperlink>
    </w:p>
    <w:p w14:paraId="4E1A5D41" w14:textId="74A319A0"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5" w:history="1">
        <w:r w:rsidR="005C5403" w:rsidRPr="005C5403">
          <w:rPr>
            <w:rStyle w:val="a3"/>
            <w:noProof/>
            <w:color w:val="000000" w:themeColor="text1"/>
          </w:rPr>
          <w:t>Figure 24: ‘supreme’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_Toc522487885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19</w:t>
        </w:r>
        <w:r w:rsidR="005C5403" w:rsidRPr="005C5403">
          <w:rPr>
            <w:noProof/>
            <w:webHidden/>
            <w:color w:val="000000" w:themeColor="text1"/>
          </w:rPr>
          <w:fldChar w:fldCharType="end"/>
        </w:r>
      </w:hyperlink>
    </w:p>
    <w:p w14:paraId="64786745" w14:textId="384147CB"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6" w:history="1">
        <w:r w:rsidR="005C5403" w:rsidRPr="005C5403">
          <w:rPr>
            <w:rStyle w:val="a3"/>
            <w:noProof/>
            <w:color w:val="000000" w:themeColor="text1"/>
          </w:rPr>
          <w:t>Figure 25: The number of ‘supreme’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_Toc522487886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19</w:t>
        </w:r>
        <w:r w:rsidR="005C5403" w:rsidRPr="005C5403">
          <w:rPr>
            <w:noProof/>
            <w:webHidden/>
            <w:color w:val="000000" w:themeColor="text1"/>
          </w:rPr>
          <w:fldChar w:fldCharType="end"/>
        </w:r>
      </w:hyperlink>
    </w:p>
    <w:p w14:paraId="7A1EA80A" w14:textId="5E75E661"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7" w:history="1">
        <w:r w:rsidR="005C5403" w:rsidRPr="005C5403">
          <w:rPr>
            <w:rStyle w:val="a3"/>
            <w:noProof/>
            <w:color w:val="000000" w:themeColor="text1"/>
          </w:rPr>
          <w:t>Figure 26: ‘gift’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_Toc522487887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20</w:t>
        </w:r>
        <w:r w:rsidR="005C5403" w:rsidRPr="005C5403">
          <w:rPr>
            <w:noProof/>
            <w:webHidden/>
            <w:color w:val="000000" w:themeColor="text1"/>
          </w:rPr>
          <w:fldChar w:fldCharType="end"/>
        </w:r>
      </w:hyperlink>
    </w:p>
    <w:p w14:paraId="05219002" w14:textId="09D06186"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8" w:history="1">
        <w:r w:rsidR="005C5403" w:rsidRPr="005C5403">
          <w:rPr>
            <w:rStyle w:val="a3"/>
            <w:noProof/>
            <w:color w:val="000000" w:themeColor="text1"/>
          </w:rPr>
          <w:t>Figure 27: The number of ‘gift’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_Toc522487888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20</w:t>
        </w:r>
        <w:r w:rsidR="005C5403" w:rsidRPr="005C5403">
          <w:rPr>
            <w:noProof/>
            <w:webHidden/>
            <w:color w:val="000000" w:themeColor="text1"/>
          </w:rPr>
          <w:fldChar w:fldCharType="end"/>
        </w:r>
      </w:hyperlink>
    </w:p>
    <w:p w14:paraId="739E4051" w14:textId="39309C1C"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9" w:history="1">
        <w:r w:rsidR="005C5403" w:rsidRPr="005C5403">
          <w:rPr>
            <w:rStyle w:val="a3"/>
            <w:noProof/>
            <w:color w:val="000000" w:themeColor="text1"/>
          </w:rPr>
          <w:t>Figure 28: ‘soup’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_Toc522487889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20</w:t>
        </w:r>
        <w:r w:rsidR="005C5403" w:rsidRPr="005C5403">
          <w:rPr>
            <w:noProof/>
            <w:webHidden/>
            <w:color w:val="000000" w:themeColor="text1"/>
          </w:rPr>
          <w:fldChar w:fldCharType="end"/>
        </w:r>
      </w:hyperlink>
    </w:p>
    <w:p w14:paraId="191647FB" w14:textId="1B234742"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90" w:history="1">
        <w:r w:rsidR="005C5403" w:rsidRPr="005C5403">
          <w:rPr>
            <w:rStyle w:val="a3"/>
            <w:noProof/>
            <w:color w:val="000000" w:themeColor="text1"/>
          </w:rPr>
          <w:t>Figure 29: The number of ‘soup’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_Toc522487890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20</w:t>
        </w:r>
        <w:r w:rsidR="005C5403" w:rsidRPr="005C5403">
          <w:rPr>
            <w:noProof/>
            <w:webHidden/>
            <w:color w:val="000000" w:themeColor="text1"/>
          </w:rPr>
          <w:fldChar w:fldCharType="end"/>
        </w:r>
      </w:hyperlink>
    </w:p>
    <w:p w14:paraId="06D43909" w14:textId="64DDE6CE"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91" w:history="1">
        <w:r w:rsidR="005C5403" w:rsidRPr="005C5403">
          <w:rPr>
            <w:rStyle w:val="a3"/>
            <w:noProof/>
            <w:color w:val="000000" w:themeColor="text1"/>
          </w:rPr>
          <w:t>Figure 30: ‘daily’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_Toc522487891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20</w:t>
        </w:r>
        <w:r w:rsidR="005C5403" w:rsidRPr="005C5403">
          <w:rPr>
            <w:noProof/>
            <w:webHidden/>
            <w:color w:val="000000" w:themeColor="text1"/>
          </w:rPr>
          <w:fldChar w:fldCharType="end"/>
        </w:r>
      </w:hyperlink>
    </w:p>
    <w:p w14:paraId="169CC160" w14:textId="2F0A5C5F"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92" w:history="1">
        <w:r w:rsidR="005C5403" w:rsidRPr="005C5403">
          <w:rPr>
            <w:rStyle w:val="a3"/>
            <w:noProof/>
            <w:color w:val="000000" w:themeColor="text1"/>
          </w:rPr>
          <w:t>Figure 31: The number of ‘daily’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_Toc522487892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20</w:t>
        </w:r>
        <w:r w:rsidR="005C5403" w:rsidRPr="005C5403">
          <w:rPr>
            <w:noProof/>
            <w:webHidden/>
            <w:color w:val="000000" w:themeColor="text1"/>
          </w:rPr>
          <w:fldChar w:fldCharType="end"/>
        </w:r>
      </w:hyperlink>
    </w:p>
    <w:p w14:paraId="16B32EB5" w14:textId="0A5F69F9"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93" w:history="1">
        <w:r w:rsidR="005C5403" w:rsidRPr="005C5403">
          <w:rPr>
            <w:rStyle w:val="a3"/>
            <w:noProof/>
            <w:color w:val="000000" w:themeColor="text1"/>
          </w:rPr>
          <w:t>Figure 32: ‘funghi’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_Toc522487893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21</w:t>
        </w:r>
        <w:r w:rsidR="005C5403" w:rsidRPr="005C5403">
          <w:rPr>
            <w:noProof/>
            <w:webHidden/>
            <w:color w:val="000000" w:themeColor="text1"/>
          </w:rPr>
          <w:fldChar w:fldCharType="end"/>
        </w:r>
      </w:hyperlink>
    </w:p>
    <w:p w14:paraId="73139D62" w14:textId="55B1390F"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94" w:history="1">
        <w:r w:rsidR="005C5403" w:rsidRPr="005C5403">
          <w:rPr>
            <w:rStyle w:val="a3"/>
            <w:noProof/>
            <w:color w:val="000000" w:themeColor="text1"/>
          </w:rPr>
          <w:t>Figure 33: The number of ‘funghi’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_Toc522487894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21</w:t>
        </w:r>
        <w:r w:rsidR="005C5403" w:rsidRPr="005C5403">
          <w:rPr>
            <w:noProof/>
            <w:webHidden/>
            <w:color w:val="000000" w:themeColor="text1"/>
          </w:rPr>
          <w:fldChar w:fldCharType="end"/>
        </w:r>
      </w:hyperlink>
    </w:p>
    <w:p w14:paraId="5289AB51" w14:textId="756A0179"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95" w:history="1">
        <w:r w:rsidR="005C5403" w:rsidRPr="005C5403">
          <w:rPr>
            <w:rStyle w:val="a3"/>
            <w:noProof/>
            <w:color w:val="000000" w:themeColor="text1"/>
          </w:rPr>
          <w:t>Figure 34: ID3 algorithm decision tree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_Toc522487895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24</w:t>
        </w:r>
        <w:r w:rsidR="005C5403" w:rsidRPr="005C5403">
          <w:rPr>
            <w:noProof/>
            <w:webHidden/>
            <w:color w:val="000000" w:themeColor="text1"/>
          </w:rPr>
          <w:fldChar w:fldCharType="end"/>
        </w:r>
      </w:hyperlink>
    </w:p>
    <w:p w14:paraId="067E1FDD" w14:textId="73889D4F"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96" w:history="1">
        <w:r w:rsidR="005C5403" w:rsidRPr="005C5403">
          <w:rPr>
            <w:rStyle w:val="a3"/>
            <w:noProof/>
            <w:color w:val="000000" w:themeColor="text1"/>
          </w:rPr>
          <w:t>Figure 35: Cart algorithm decision tree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_Toc522487896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27</w:t>
        </w:r>
        <w:r w:rsidR="005C5403" w:rsidRPr="005C5403">
          <w:rPr>
            <w:noProof/>
            <w:webHidden/>
            <w:color w:val="000000" w:themeColor="text1"/>
          </w:rPr>
          <w:fldChar w:fldCharType="end"/>
        </w:r>
      </w:hyperlink>
    </w:p>
    <w:p w14:paraId="2F99282B" w14:textId="4418F29D"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97" w:history="1">
        <w:r w:rsidR="005C5403" w:rsidRPr="005C5403">
          <w:rPr>
            <w:rStyle w:val="a3"/>
            <w:rFonts w:eastAsia="Hiragino Sans GB W3"/>
            <w:noProof/>
            <w:color w:val="000000" w:themeColor="text1"/>
            <w:lang w:eastAsia="en-US"/>
          </w:rPr>
          <w:t xml:space="preserve">Figure </w:t>
        </w:r>
        <w:r w:rsidR="005C5403" w:rsidRPr="005C5403">
          <w:rPr>
            <w:rStyle w:val="a3"/>
            <w:noProof/>
            <w:color w:val="000000" w:themeColor="text1"/>
          </w:rPr>
          <w:t>36</w:t>
        </w:r>
        <w:r w:rsidR="005C5403" w:rsidRPr="005C5403">
          <w:rPr>
            <w:rStyle w:val="a3"/>
            <w:rFonts w:eastAsia="Hiragino Sans GB W3"/>
            <w:noProof/>
            <w:color w:val="000000" w:themeColor="text1"/>
            <w:lang w:eastAsia="en-US"/>
          </w:rPr>
          <w:t>: Noun phrase decision tree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_Toc522487897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34</w:t>
        </w:r>
        <w:r w:rsidR="005C5403" w:rsidRPr="005C5403">
          <w:rPr>
            <w:noProof/>
            <w:webHidden/>
            <w:color w:val="000000" w:themeColor="text1"/>
          </w:rPr>
          <w:fldChar w:fldCharType="end"/>
        </w:r>
      </w:hyperlink>
    </w:p>
    <w:p w14:paraId="21A6CD05" w14:textId="47AFE8D0" w:rsidR="005C5403" w:rsidRPr="005C5403" w:rsidRDefault="007D156D">
      <w:pPr>
        <w:pStyle w:val="ad"/>
        <w:tabs>
          <w:tab w:val="right" w:leader="dot" w:pos="8271"/>
        </w:tabs>
        <w:rPr>
          <w:rFonts w:asciiTheme="minorHAnsi" w:eastAsiaTheme="minorEastAsia" w:hAnsiTheme="minorHAnsi" w:cstheme="minorBidi"/>
          <w:noProof/>
          <w:spacing w:val="0"/>
          <w:kern w:val="2"/>
          <w:sz w:val="21"/>
          <w:shd w:val="pct15" w:color="auto" w:fill="FFFFFF"/>
          <w:lang w:val="en-US" w:eastAsia="zh-CN"/>
        </w:rPr>
      </w:pPr>
      <w:hyperlink w:anchor="_Toc522487898" w:history="1">
        <w:r w:rsidR="005C5403" w:rsidRPr="005C5403">
          <w:rPr>
            <w:rStyle w:val="a3"/>
            <w:noProof/>
            <w:color w:val="000000" w:themeColor="text1"/>
          </w:rPr>
          <w:t xml:space="preserve">Figure 37: Word </w:t>
        </w:r>
        <w:r w:rsidR="005C5403" w:rsidRPr="005C5403">
          <w:rPr>
            <w:rStyle w:val="a3"/>
            <w:noProof/>
            <w:color w:val="000000" w:themeColor="text1"/>
            <w:lang w:eastAsia="zh-CN"/>
          </w:rPr>
          <w:t>p</w:t>
        </w:r>
        <w:r w:rsidR="005C5403" w:rsidRPr="005C5403">
          <w:rPr>
            <w:rStyle w:val="a3"/>
            <w:noProof/>
            <w:color w:val="000000" w:themeColor="text1"/>
          </w:rPr>
          <w:t xml:space="preserve">air </w:t>
        </w:r>
        <w:r w:rsidR="005C5403" w:rsidRPr="005C5403">
          <w:rPr>
            <w:rStyle w:val="a3"/>
            <w:noProof/>
            <w:color w:val="000000" w:themeColor="text1"/>
            <w:lang w:eastAsia="zh-CN"/>
          </w:rPr>
          <w:t>d</w:t>
        </w:r>
        <w:r w:rsidR="005C5403" w:rsidRPr="005C5403">
          <w:rPr>
            <w:rStyle w:val="a3"/>
            <w:noProof/>
            <w:color w:val="000000" w:themeColor="text1"/>
          </w:rPr>
          <w:t>ecision tree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_Toc522487898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37</w:t>
        </w:r>
        <w:r w:rsidR="005C5403" w:rsidRPr="005C5403">
          <w:rPr>
            <w:noProof/>
            <w:webHidden/>
            <w:color w:val="000000" w:themeColor="text1"/>
          </w:rPr>
          <w:fldChar w:fldCharType="end"/>
        </w:r>
      </w:hyperlink>
    </w:p>
    <w:p w14:paraId="04AF516B" w14:textId="77777777" w:rsidR="00AF079C" w:rsidRPr="005C5403" w:rsidRDefault="00552C17" w:rsidP="00CA14CE">
      <w:pPr>
        <w:pStyle w:val="ad"/>
        <w:tabs>
          <w:tab w:val="right" w:leader="dot" w:pos="8157"/>
        </w:tabs>
        <w:rPr>
          <w:shd w:val="pct15" w:color="auto" w:fill="FFFFFF"/>
        </w:rPr>
      </w:pPr>
      <w:r w:rsidRPr="005C5403">
        <w:rPr>
          <w:shd w:val="pct15" w:color="auto" w:fill="FFFFFF"/>
        </w:rPr>
        <w:fldChar w:fldCharType="end"/>
      </w:r>
    </w:p>
    <w:p w14:paraId="2F7AB9F8" w14:textId="21F665E2" w:rsidR="00275589" w:rsidRDefault="00275589" w:rsidP="00CA14CE">
      <w:pPr>
        <w:pStyle w:val="ad"/>
        <w:tabs>
          <w:tab w:val="right" w:leader="dot" w:pos="8157"/>
        </w:tabs>
        <w:sectPr w:rsidR="00275589" w:rsidSect="006B1F41">
          <w:footerReference w:type="default" r:id="rId14"/>
          <w:pgSz w:w="11909" w:h="16834" w:code="9"/>
          <w:pgMar w:top="1928" w:right="1814" w:bottom="1134" w:left="1814" w:header="720" w:footer="720" w:gutter="0"/>
          <w:pgNumType w:fmt="lowerRoman" w:start="1"/>
          <w:cols w:space="720"/>
          <w:noEndnote/>
        </w:sectPr>
      </w:pPr>
    </w:p>
    <w:p w14:paraId="123D3D48" w14:textId="77777777" w:rsidR="008863BE" w:rsidRDefault="008863BE" w:rsidP="00022937">
      <w:pPr>
        <w:pStyle w:val="HeadingPreamble"/>
      </w:pPr>
      <w:r>
        <w:lastRenderedPageBreak/>
        <w:t xml:space="preserve">Acknowledgements </w:t>
      </w:r>
    </w:p>
    <w:p w14:paraId="5264B2FF" w14:textId="77777777" w:rsidR="008863BE" w:rsidRDefault="008B0560" w:rsidP="004F773C">
      <w:r>
        <w:t xml:space="preserve">This template is based on </w:t>
      </w:r>
      <w:r w:rsidR="00782AAA">
        <w:t xml:space="preserve">David Henty’s LaTeX template, which in turn was based on </w:t>
      </w:r>
      <w:r>
        <w:t xml:space="preserve">a LaTeX template created by </w:t>
      </w:r>
      <w:r w:rsidR="008863BE">
        <w:t xml:space="preserve">Prof. Charles Duncan for MSc students in the Dept. of Meteorology. His acknowledgement follows: </w:t>
      </w:r>
    </w:p>
    <w:p w14:paraId="7C33B12E" w14:textId="77777777" w:rsidR="008863BE" w:rsidRPr="0074500E" w:rsidRDefault="008863BE" w:rsidP="004F773C">
      <w:pPr>
        <w:rPr>
          <w:i/>
        </w:rPr>
      </w:pPr>
      <w:r w:rsidRPr="0074500E">
        <w:rPr>
          <w:i/>
        </w:rPr>
        <w:t xml:space="preserve">This template has been produced with help from many former students who have shown different ways of doing things. Please make suggestions for further improvements. </w:t>
      </w:r>
    </w:p>
    <w:p w14:paraId="66213C07" w14:textId="77777777" w:rsidR="00B21A0D" w:rsidRPr="004F773C" w:rsidRDefault="00B21A0D"/>
    <w:p w14:paraId="2408BE5F" w14:textId="77777777" w:rsidR="00AF079C" w:rsidRDefault="00AF079C" w:rsidP="00022937">
      <w:pPr>
        <w:pStyle w:val="1"/>
        <w:sectPr w:rsidR="00AF079C" w:rsidSect="006B1F41">
          <w:pgSz w:w="11909" w:h="16834" w:code="9"/>
          <w:pgMar w:top="1928" w:right="1814" w:bottom="1134" w:left="1814" w:header="720" w:footer="720" w:gutter="0"/>
          <w:pgNumType w:fmt="lowerRoman"/>
          <w:cols w:space="720"/>
          <w:noEndnote/>
        </w:sectPr>
      </w:pPr>
    </w:p>
    <w:p w14:paraId="7E7C1694" w14:textId="77777777" w:rsidR="008863BE" w:rsidRDefault="00E53D18" w:rsidP="00022937">
      <w:pPr>
        <w:pStyle w:val="1"/>
      </w:pPr>
      <w:r>
        <w:lastRenderedPageBreak/>
        <w:br/>
      </w:r>
      <w:r>
        <w:br/>
      </w:r>
      <w:bookmarkStart w:id="1" w:name="_Toc169086636"/>
      <w:bookmarkStart w:id="2" w:name="_Toc169347395"/>
      <w:r w:rsidR="008863BE">
        <w:t>Introduction</w:t>
      </w:r>
      <w:bookmarkEnd w:id="1"/>
      <w:bookmarkEnd w:id="2"/>
    </w:p>
    <w:p w14:paraId="797B2452" w14:textId="19D140EF" w:rsidR="006D3B8E" w:rsidRPr="00AC5B02" w:rsidRDefault="00FC6B38" w:rsidP="006D3B8E">
      <w:r w:rsidRPr="00FC6B38">
        <w:t>This chapter provides a general overview of the dissertation, including dissertation background, the aim of this dissertation, the methods used in this dissertation, study value, and main structure of this research.</w:t>
      </w:r>
    </w:p>
    <w:p w14:paraId="042D6809" w14:textId="3E626925" w:rsidR="006D3B8E" w:rsidRPr="00AC5B02" w:rsidRDefault="006D3B8E" w:rsidP="006D3B8E">
      <w:pPr>
        <w:pStyle w:val="2"/>
        <w:rPr>
          <w:rFonts w:cs="Times New Roman"/>
        </w:rPr>
      </w:pPr>
      <w:r w:rsidRPr="00AC5B02">
        <w:rPr>
          <w:rFonts w:cs="Times New Roman"/>
          <w:lang w:eastAsia="zh-CN"/>
        </w:rPr>
        <w:t xml:space="preserve">Dissertation </w:t>
      </w:r>
      <w:r w:rsidR="00942DD5">
        <w:rPr>
          <w:rFonts w:cs="Times New Roman"/>
        </w:rPr>
        <w:t>b</w:t>
      </w:r>
      <w:r w:rsidRPr="00AC5B02">
        <w:rPr>
          <w:rFonts w:cs="Times New Roman"/>
        </w:rPr>
        <w:t>ackground</w:t>
      </w:r>
    </w:p>
    <w:p w14:paraId="2527DD5E" w14:textId="75F78C34" w:rsidR="007D156D" w:rsidRPr="00431568" w:rsidRDefault="00E13E67" w:rsidP="00E12FAD">
      <w:pPr>
        <w:pStyle w:val="af3"/>
        <w:jc w:val="both"/>
        <w:rPr>
          <w:rFonts w:hint="eastAsia"/>
          <w:lang w:eastAsia="zh-CN"/>
        </w:rPr>
      </w:pPr>
      <w:r w:rsidRPr="00E13E67">
        <w:rPr>
          <w:lang w:eastAsia="zh-CN"/>
        </w:rPr>
        <w:t>In the era of big data, a lot of messy data is generated from many fields, such as industrial field, business field, and research field. Messy data is a kind of data which cannot provide clearly interp</w:t>
      </w:r>
      <w:r w:rsidR="00B340B8">
        <w:rPr>
          <w:lang w:eastAsia="zh-CN"/>
        </w:rPr>
        <w:t xml:space="preserve">retable information directly </w:t>
      </w:r>
      <w:r w:rsidR="00B340B8">
        <w:rPr>
          <w:lang w:eastAsia="zh-CN"/>
        </w:rPr>
        <w:fldChar w:fldCharType="begin"/>
      </w:r>
      <w:r w:rsidR="00B340B8">
        <w:rPr>
          <w:lang w:eastAsia="zh-CN"/>
        </w:rPr>
        <w:instrText xml:space="preserve"> REF _Ref522557530 \n \h </w:instrText>
      </w:r>
      <w:r w:rsidR="00B340B8">
        <w:rPr>
          <w:lang w:eastAsia="zh-CN"/>
        </w:rPr>
      </w:r>
      <w:r w:rsidR="00B340B8">
        <w:rPr>
          <w:lang w:eastAsia="zh-CN"/>
        </w:rPr>
        <w:fldChar w:fldCharType="separate"/>
      </w:r>
      <w:r w:rsidR="00B340B8">
        <w:rPr>
          <w:lang w:eastAsia="zh-CN"/>
        </w:rPr>
        <w:t>[1]</w:t>
      </w:r>
      <w:r w:rsidR="00B340B8">
        <w:rPr>
          <w:lang w:eastAsia="zh-CN"/>
        </w:rPr>
        <w:fldChar w:fldCharType="end"/>
      </w:r>
      <w:r w:rsidRPr="00E13E67">
        <w:rPr>
          <w:lang w:eastAsia="zh-CN"/>
        </w:rPr>
        <w:t xml:space="preserve">. However, there is plenty amount of potentially valuable information in messy data. Thus, processing messy data is a valuable activity that the messy data can be converted into structured data to facilitate analysis </w:t>
      </w:r>
      <w:r w:rsidR="00B340B8">
        <w:rPr>
          <w:lang w:eastAsia="zh-CN"/>
        </w:rPr>
        <w:fldChar w:fldCharType="begin"/>
      </w:r>
      <w:r w:rsidR="00B340B8">
        <w:rPr>
          <w:lang w:eastAsia="zh-CN"/>
        </w:rPr>
        <w:instrText xml:space="preserve"> REF _Ref522557516 \n \h </w:instrText>
      </w:r>
      <w:r w:rsidR="00B340B8">
        <w:rPr>
          <w:lang w:eastAsia="zh-CN"/>
        </w:rPr>
      </w:r>
      <w:r w:rsidR="00B340B8">
        <w:rPr>
          <w:lang w:eastAsia="zh-CN"/>
        </w:rPr>
        <w:fldChar w:fldCharType="separate"/>
      </w:r>
      <w:r w:rsidR="00B340B8">
        <w:rPr>
          <w:lang w:eastAsia="zh-CN"/>
        </w:rPr>
        <w:t>[2]</w:t>
      </w:r>
      <w:r w:rsidR="00B340B8">
        <w:rPr>
          <w:lang w:eastAsia="zh-CN"/>
        </w:rPr>
        <w:fldChar w:fldCharType="end"/>
      </w:r>
      <w:r w:rsidRPr="00E13E67">
        <w:rPr>
          <w:lang w:eastAsia="zh-CN"/>
        </w:rPr>
        <w:t xml:space="preserve"> to help engineers or statisticians get more valuable information. This project mainly focuses on processing messy data which generated in the catering field.</w:t>
      </w:r>
    </w:p>
    <w:p w14:paraId="5CFCD9B0" w14:textId="464EE989" w:rsidR="008863BE" w:rsidRDefault="00B340B8" w:rsidP="00AC5B02">
      <w:pPr>
        <w:rPr>
          <w:lang w:eastAsia="zh-CN"/>
        </w:rPr>
      </w:pPr>
      <w:r w:rsidRPr="00B340B8">
        <w:t xml:space="preserve">In the era of rapid development of the Internet and smartphones, searching restaurants or specific food has become easier. For example, with Google, customers could find the type of restaurant or food they are interested in more simply and more accurately. At the same time, restaurant operators can use these techniques to </w:t>
      </w:r>
      <w:r>
        <w:t xml:space="preserve">better expand their business </w:t>
      </w:r>
      <w:r>
        <w:fldChar w:fldCharType="begin"/>
      </w:r>
      <w:r>
        <w:instrText xml:space="preserve"> REF _Ref522818049 \n \h </w:instrText>
      </w:r>
      <w:r>
        <w:fldChar w:fldCharType="separate"/>
      </w:r>
      <w:r>
        <w:t>[3]</w:t>
      </w:r>
      <w:r>
        <w:fldChar w:fldCharType="end"/>
      </w:r>
      <w:r w:rsidRPr="00B340B8">
        <w:t>. On discovering this business opportunity, an increasing number of restaurant operators are advertising the link to their menu on some information applications and websites, su</w:t>
      </w:r>
      <w:r>
        <w:t xml:space="preserve">ch as Google and TripAdvisor </w:t>
      </w:r>
      <w:r>
        <w:fldChar w:fldCharType="begin"/>
      </w:r>
      <w:r>
        <w:instrText xml:space="preserve"> REF _Ref522465107 \n \h </w:instrText>
      </w:r>
      <w:r>
        <w:fldChar w:fldCharType="separate"/>
      </w:r>
      <w:r>
        <w:t>[4]</w:t>
      </w:r>
      <w:r>
        <w:fldChar w:fldCharType="end"/>
      </w:r>
      <w:r w:rsidRPr="00B340B8">
        <w:t xml:space="preserve">. This has resulted in a large amount of restaurant information such as menu and restaurant description, being publicly available in a digital form. In terms of ordinary diners, the content in restaurants’ websites can only provide them with a reference for catering. However, in the eyes of data workers, a lot of potentially valuable information can be mined from these restaurants’ data. That means some valuable findings such as regional differences in a country or region can be found if </w:t>
      </w:r>
      <w:r>
        <w:t xml:space="preserve">using data mining techniques </w:t>
      </w:r>
      <w:r>
        <w:fldChar w:fldCharType="begin"/>
      </w:r>
      <w:r>
        <w:instrText xml:space="preserve"> REF _Ref522465152 \n \h </w:instrText>
      </w:r>
      <w:r>
        <w:fldChar w:fldCharType="separate"/>
      </w:r>
      <w:r>
        <w:t>[5]</w:t>
      </w:r>
      <w:r>
        <w:fldChar w:fldCharType="end"/>
      </w:r>
      <w:r w:rsidRPr="00B340B8">
        <w:t xml:space="preserve"> on restaurants’ websites. This dissertation will introduce a method to get, process very messy restaurants’ websites data, mining regional features and classifying regional content from this data to reveal the regional differences.</w:t>
      </w:r>
    </w:p>
    <w:p w14:paraId="6B382C85" w14:textId="4A650EC2" w:rsidR="00095D84" w:rsidRDefault="00942DD5" w:rsidP="00095D84">
      <w:pPr>
        <w:pStyle w:val="2"/>
        <w:rPr>
          <w:rFonts w:cs="Times New Roman"/>
        </w:rPr>
      </w:pPr>
      <w:r>
        <w:rPr>
          <w:rFonts w:cs="Times New Roman"/>
        </w:rPr>
        <w:lastRenderedPageBreak/>
        <w:t>Research aim and r</w:t>
      </w:r>
      <w:r w:rsidR="00095D84" w:rsidRPr="00095D84">
        <w:rPr>
          <w:rFonts w:cs="Times New Roman"/>
        </w:rPr>
        <w:t>esearch</w:t>
      </w:r>
      <w:r>
        <w:rPr>
          <w:rFonts w:cs="Times New Roman"/>
        </w:rPr>
        <w:t xml:space="preserve"> f</w:t>
      </w:r>
      <w:r w:rsidR="00095D84" w:rsidRPr="00095D84">
        <w:rPr>
          <w:rFonts w:cs="Times New Roman"/>
        </w:rPr>
        <w:t>ocus</w:t>
      </w:r>
    </w:p>
    <w:p w14:paraId="6510E69F" w14:textId="7FEFF384" w:rsidR="00095D84" w:rsidRDefault="000F626C" w:rsidP="00095D84">
      <w:r>
        <w:t xml:space="preserve">The </w:t>
      </w:r>
      <w:r w:rsidR="00036FF5">
        <w:t>project hopes to find unknown regional dishes</w:t>
      </w:r>
      <w:r w:rsidR="00FF483F">
        <w:t>,</w:t>
      </w:r>
      <w:r w:rsidR="0026732A">
        <w:rPr>
          <w:lang w:eastAsia="zh-CN"/>
        </w:rPr>
        <w:t xml:space="preserve"> </w:t>
      </w:r>
      <w:r w:rsidR="00FF483F">
        <w:rPr>
          <w:lang w:eastAsia="zh-CN"/>
        </w:rPr>
        <w:t>but</w:t>
      </w:r>
      <w:r w:rsidR="0026732A">
        <w:rPr>
          <w:lang w:eastAsia="zh-CN"/>
        </w:rPr>
        <w:t xml:space="preserve"> the project do</w:t>
      </w:r>
      <w:r w:rsidR="00FF483F">
        <w:rPr>
          <w:lang w:eastAsia="zh-CN"/>
        </w:rPr>
        <w:t>es</w:t>
      </w:r>
      <w:r w:rsidR="00036FF5" w:rsidRPr="00036FF5">
        <w:rPr>
          <w:lang w:eastAsia="zh-CN"/>
        </w:rPr>
        <w:t xml:space="preserve"> not</w:t>
      </w:r>
      <w:r w:rsidR="0026732A">
        <w:rPr>
          <w:lang w:eastAsia="zh-CN"/>
        </w:rPr>
        <w:t xml:space="preserve"> wish</w:t>
      </w:r>
      <w:r w:rsidR="00036FF5">
        <w:rPr>
          <w:lang w:eastAsia="zh-CN"/>
        </w:rPr>
        <w:t xml:space="preserve"> to </w:t>
      </w:r>
      <w:r w:rsidR="00036FF5" w:rsidRPr="00036FF5">
        <w:rPr>
          <w:lang w:eastAsia="zh-CN"/>
        </w:rPr>
        <w:t>manually find</w:t>
      </w:r>
      <w:r w:rsidR="0026732A">
        <w:rPr>
          <w:lang w:eastAsia="zh-CN"/>
        </w:rPr>
        <w:t xml:space="preserve"> menu items</w:t>
      </w:r>
      <w:r w:rsidR="00036FF5">
        <w:rPr>
          <w:lang w:eastAsia="zh-CN"/>
        </w:rPr>
        <w:t xml:space="preserve"> through </w:t>
      </w:r>
      <w:r w:rsidR="0026732A">
        <w:rPr>
          <w:lang w:eastAsia="zh-CN"/>
        </w:rPr>
        <w:t xml:space="preserve">using </w:t>
      </w:r>
      <w:r w:rsidR="00036FF5">
        <w:rPr>
          <w:lang w:eastAsia="zh-CN"/>
        </w:rPr>
        <w:t>the dictionary.</w:t>
      </w:r>
      <w:r w:rsidR="00036FF5" w:rsidRPr="00985785">
        <w:t xml:space="preserve"> </w:t>
      </w:r>
      <w:r w:rsidR="000D1751">
        <w:t>Thus, t</w:t>
      </w:r>
      <w:r w:rsidR="00095D84" w:rsidRPr="00985785">
        <w:t>he aim of this disserta</w:t>
      </w:r>
      <w:r w:rsidR="00AA3377">
        <w:t>tion is to mine menu data from ‘</w:t>
      </w:r>
      <w:r w:rsidR="00095D84" w:rsidRPr="00985785">
        <w:t>Fish</w:t>
      </w:r>
      <w:r w:rsidR="001A1489">
        <w:t xml:space="preserve"> </w:t>
      </w:r>
      <w:r w:rsidR="00095D84" w:rsidRPr="00985785">
        <w:t>&amp;</w:t>
      </w:r>
      <w:r w:rsidR="001A1489">
        <w:t xml:space="preserve"> </w:t>
      </w:r>
      <w:r w:rsidR="00AA3377">
        <w:t>Chips’</w:t>
      </w:r>
      <w:r w:rsidR="00095D84" w:rsidRPr="00985785">
        <w:t xml:space="preserve"> </w:t>
      </w:r>
      <w:r w:rsidR="00AA3377" w:rsidRPr="00985785">
        <w:t>shops and</w:t>
      </w:r>
      <w:r w:rsidR="00215BB2">
        <w:t xml:space="preserve"> </w:t>
      </w:r>
      <w:r w:rsidR="00095D84" w:rsidRPr="00985785">
        <w:t>reveal regional differences in the UK based on the geographical distribution of the content of the menu</w:t>
      </w:r>
      <w:r w:rsidR="005B0E50">
        <w:t xml:space="preserve"> data. For example, ‘Haggis’</w:t>
      </w:r>
      <w:r w:rsidR="00095D84" w:rsidRPr="00985785">
        <w:t xml:space="preserve"> is a traditional food in Scotland and widely distributed, while rarely seen in England. According to the methodologies applied in this dissertation, we could provide evidence that 'Haggis' is loved by the Scottish people and it is a regional dish in Scotland. ‘Fish &amp; Chips’ is one of the most famous foods in the UK and there are more than 1,000 ‘Fish &amp;</w:t>
      </w:r>
      <w:r w:rsidR="003A156F">
        <w:t xml:space="preserve"> Chip</w:t>
      </w:r>
      <w:r w:rsidR="006F1AB0">
        <w:t>s</w:t>
      </w:r>
      <w:r w:rsidR="003A156F">
        <w:t>’ shops in this country</w:t>
      </w:r>
      <w:r w:rsidR="00B340B8">
        <w:t xml:space="preserve"> </w:t>
      </w:r>
      <w:r w:rsidR="00B340B8">
        <w:fldChar w:fldCharType="begin"/>
      </w:r>
      <w:r w:rsidR="00B340B8">
        <w:instrText xml:space="preserve"> REF _Ref522465193 \n \h </w:instrText>
      </w:r>
      <w:r w:rsidR="00B340B8">
        <w:fldChar w:fldCharType="separate"/>
      </w:r>
      <w:r w:rsidR="00B340B8">
        <w:t>[6]</w:t>
      </w:r>
      <w:r w:rsidR="00B340B8">
        <w:fldChar w:fldCharType="end"/>
      </w:r>
      <w:r w:rsidR="00095D84" w:rsidRPr="00985785">
        <w:t>. To achieve the project aim we will obtain the raw HTML data from the websites of some of these ‘Fish &amp; Chip</w:t>
      </w:r>
      <w:r w:rsidR="006F1AB0">
        <w:t>s</w:t>
      </w:r>
      <w:r w:rsidR="00095D84" w:rsidRPr="00985785">
        <w:t>’ shops, and then employ data cleaning, mining, and visualisation techniques to find the content associated with particular regions.</w:t>
      </w:r>
    </w:p>
    <w:p w14:paraId="546C48CA" w14:textId="654090D1" w:rsidR="00095D84" w:rsidRDefault="00095D84" w:rsidP="00095D84">
      <w:pPr>
        <w:pStyle w:val="2"/>
        <w:rPr>
          <w:rFonts w:cs="Times New Roman"/>
        </w:rPr>
      </w:pPr>
      <w:r w:rsidRPr="00095D84">
        <w:rPr>
          <w:rFonts w:cs="Times New Roman"/>
          <w:lang w:eastAsia="zh-CN"/>
        </w:rPr>
        <w:t>Research</w:t>
      </w:r>
      <w:r w:rsidR="00942DD5">
        <w:rPr>
          <w:rFonts w:cs="Times New Roman"/>
        </w:rPr>
        <w:t xml:space="preserve"> m</w:t>
      </w:r>
      <w:r w:rsidRPr="00095D84">
        <w:rPr>
          <w:rFonts w:cs="Times New Roman"/>
        </w:rPr>
        <w:t>ethods</w:t>
      </w:r>
    </w:p>
    <w:p w14:paraId="59313DDB" w14:textId="2F0C6325" w:rsidR="00095D84" w:rsidRDefault="00095D84" w:rsidP="00095D84">
      <w:r w:rsidRPr="003A156F">
        <w:t>In terms of data crawling, the dissertation will illustrate the selection of data sources and methods for crawling data from ‘Fish &amp; Chip</w:t>
      </w:r>
      <w:r w:rsidR="006F1AB0">
        <w:t>s</w:t>
      </w:r>
      <w:r w:rsidRPr="003A156F">
        <w:t xml:space="preserve">’ shops’ websites in the UK. The data cleaning procedure focuses on extracting and cleaning text content which is used for exploring regionality from the website HTML content, such as single independent words, noun phrases, and word pairs. The methods used for extracting and cleaning HTML content is the combination of Regular Expressions, HTMLParser and Natural Language Processing (NLP) (will be detailed in 2.2). Considering the data mining procedure of the research, data visualisation technologies will be applied to mine the regional features based on the geographical distribution of the extracted content. In terms of the classification (regional content and </w:t>
      </w:r>
      <w:r w:rsidR="00123F04">
        <w:t>non-</w:t>
      </w:r>
      <w:r w:rsidR="00123F04" w:rsidRPr="003A156F">
        <w:t xml:space="preserve">regional </w:t>
      </w:r>
      <w:r w:rsidRPr="003A156F">
        <w:t>content) of the extracted datasets, the project employs machine learning methods, such as decision trees and regression classifiers (will be detailed in 2.4) to generate the regionality result. Specifically, this research is an iterative process and includes four rounds of evaluation a</w:t>
      </w:r>
      <w:r w:rsidR="001C1955">
        <w:t>nd improvement (showed by Fig</w:t>
      </w:r>
      <w:r w:rsidRPr="003A156F">
        <w:t>. 1) since the entire study is an exploratory process. Excepting for the first iteration, each of the remaining iterations depends on the result of the last iteration. This means the project knows what to proceed next only after getting and evaluating the results of each iteration. Besides, there are no existing criteria to verify the rationality of the method selection and the correctness of the results. Thus, only after each iteration has finished, the project can know whether the choice of method is reasonable and whether the result is correct. In addition, the features that could be used for reflecting regionality of the text is unknown and the evaluation of regionality content is based on the evaluator’s experiences to some extent. For exa</w:t>
      </w:r>
      <w:r w:rsidR="00FF483F">
        <w:t>mple, the evaluator knows the ‘Irn B</w:t>
      </w:r>
      <w:r w:rsidRPr="003A156F">
        <w:t>ru’ is a Scottish drink, so when this phrase is judged to be regional, the evaluator can assume the decision is correct. Therefore, regional features and regional results are derived from each iteration, including exploration, evaluations, and improvements. In each iteration, the project may use or update the methods in the previous iteration. Besides, each iteration will also evaluate the results to identify problems and propose improvements for the next iteration.</w:t>
      </w:r>
    </w:p>
    <w:p w14:paraId="7B588A7F" w14:textId="1BCBD558" w:rsidR="001C24CE" w:rsidRPr="003A156F" w:rsidRDefault="00A70500" w:rsidP="00A70500">
      <w:pPr>
        <w:jc w:val="center"/>
        <w:rPr>
          <w:ins w:id="3" w:author="CAO Jiahao" w:date="2018-08-13T10:13:00Z"/>
        </w:rPr>
      </w:pPr>
      <w:r w:rsidRPr="006D4205">
        <w:rPr>
          <w:noProof/>
        </w:rPr>
        <w:lastRenderedPageBreak/>
        <w:drawing>
          <wp:inline distT="0" distB="0" distL="0" distR="0" wp14:anchorId="75C4403F" wp14:editId="04E1A255">
            <wp:extent cx="3886200" cy="39751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86200" cy="3975100"/>
                    </a:xfrm>
                    <a:prstGeom prst="rect">
                      <a:avLst/>
                    </a:prstGeom>
                  </pic:spPr>
                </pic:pic>
              </a:graphicData>
            </a:graphic>
          </wp:inline>
        </w:drawing>
      </w:r>
    </w:p>
    <w:p w14:paraId="511ED78B" w14:textId="749CAF35" w:rsidR="00095D84" w:rsidRDefault="00D04433" w:rsidP="00A70500">
      <w:pPr>
        <w:jc w:val="center"/>
        <w:rPr>
          <w:b/>
          <w:lang w:eastAsia="en-US"/>
        </w:rPr>
      </w:pPr>
      <w:bookmarkStart w:id="4" w:name="_Toc522487862"/>
      <w:r w:rsidRPr="00985785">
        <w:rPr>
          <w:b/>
          <w:lang w:eastAsia="en-US"/>
        </w:rPr>
        <w:t xml:space="preserve">Figure </w:t>
      </w:r>
      <w:r w:rsidR="001C24CE" w:rsidRPr="001C24CE">
        <w:rPr>
          <w:b/>
        </w:rPr>
        <w:fldChar w:fldCharType="begin"/>
      </w:r>
      <w:r w:rsidR="001C24CE" w:rsidRPr="001C24CE">
        <w:rPr>
          <w:b/>
        </w:rPr>
        <w:instrText xml:space="preserve"> SEQ Figure \* ARABIC </w:instrText>
      </w:r>
      <w:r w:rsidR="001C24CE" w:rsidRPr="001C24CE">
        <w:rPr>
          <w:b/>
        </w:rPr>
        <w:fldChar w:fldCharType="separate"/>
      </w:r>
      <w:r w:rsidR="00BB7F72">
        <w:rPr>
          <w:b/>
          <w:noProof/>
        </w:rPr>
        <w:t>1</w:t>
      </w:r>
      <w:r w:rsidR="001C24CE" w:rsidRPr="001C24CE">
        <w:rPr>
          <w:b/>
        </w:rPr>
        <w:fldChar w:fldCharType="end"/>
      </w:r>
      <w:r w:rsidRPr="00985785">
        <w:rPr>
          <w:b/>
          <w:lang w:eastAsia="en-US"/>
        </w:rPr>
        <w:t xml:space="preserve">: </w:t>
      </w:r>
      <w:r w:rsidR="005030CB">
        <w:rPr>
          <w:b/>
          <w:lang w:eastAsia="en-US"/>
        </w:rPr>
        <w:t>Workflow D</w:t>
      </w:r>
      <w:r w:rsidRPr="00985785">
        <w:rPr>
          <w:b/>
          <w:lang w:eastAsia="en-US"/>
        </w:rPr>
        <w:t>iagram</w:t>
      </w:r>
      <w:bookmarkEnd w:id="4"/>
    </w:p>
    <w:p w14:paraId="273FD94C" w14:textId="4CFF9E7E" w:rsidR="003A156F" w:rsidRDefault="003A156F" w:rsidP="003A156F">
      <w:pPr>
        <w:pStyle w:val="2"/>
        <w:rPr>
          <w:rFonts w:cs="Times New Roman"/>
        </w:rPr>
      </w:pPr>
      <w:r w:rsidRPr="003A156F">
        <w:rPr>
          <w:rFonts w:cs="Times New Roman"/>
        </w:rPr>
        <w:t xml:space="preserve">Value </w:t>
      </w:r>
      <w:r w:rsidRPr="003A156F">
        <w:rPr>
          <w:rFonts w:cs="Times New Roman"/>
          <w:lang w:eastAsia="zh-CN"/>
        </w:rPr>
        <w:t>of</w:t>
      </w:r>
      <w:r w:rsidR="00942DD5">
        <w:rPr>
          <w:rFonts w:cs="Times New Roman"/>
        </w:rPr>
        <w:t xml:space="preserve"> the r</w:t>
      </w:r>
      <w:r w:rsidRPr="003A156F">
        <w:rPr>
          <w:rFonts w:cs="Times New Roman"/>
        </w:rPr>
        <w:t>esearch</w:t>
      </w:r>
    </w:p>
    <w:p w14:paraId="577FFE5E" w14:textId="760F229C" w:rsidR="003A156F" w:rsidRPr="00ED039B" w:rsidRDefault="003A156F" w:rsidP="003A156F">
      <w:pPr>
        <w:rPr>
          <w:lang w:val="en-US"/>
        </w:rPr>
      </w:pPr>
      <w:r w:rsidRPr="003A156F">
        <w:t>The research is an innovative study that links seemingly unrelated menu information to regional differences of the UK through exploring regional content from the messy menu dataset. Thus, the biggest challenge for this project is that there are no existing ideas or methods to refer to and all ideas and methods require the project to explore and evaluate. Fortunately, the project succeeded in finding a solution to explore regional content and reflect regional differences, including ideas for finding regional features and methods for regional words classification. The methods and algorithms used in this project are universal, and they can also be used to find regional differences in other countries or used in similar studies. As a result, the project laid the foundation for similar subsequent researches.</w:t>
      </w:r>
      <w:r w:rsidR="006F6CF1">
        <w:t xml:space="preserve"> For example, </w:t>
      </w:r>
      <w:r w:rsidR="00965146">
        <w:rPr>
          <w:rFonts w:hint="eastAsia"/>
          <w:lang w:eastAsia="zh-CN"/>
        </w:rPr>
        <w:t>i</w:t>
      </w:r>
      <w:r w:rsidR="00965146" w:rsidRPr="00965146">
        <w:t xml:space="preserve">f a study wants to </w:t>
      </w:r>
      <w:r w:rsidR="00ED039B">
        <w:rPr>
          <w:rFonts w:hint="eastAsia"/>
          <w:lang w:eastAsia="zh-CN"/>
        </w:rPr>
        <w:t>know</w:t>
      </w:r>
      <w:r w:rsidR="00965146" w:rsidRPr="00965146">
        <w:t xml:space="preserve"> regional differences or consumption habits in other countries through restaurant data,</w:t>
      </w:r>
      <w:r w:rsidRPr="003A156F">
        <w:t xml:space="preserve"> </w:t>
      </w:r>
      <w:r w:rsidR="00ED039B" w:rsidRPr="00ED039B">
        <w:t>it can refer to the methods and research processes used in this project.</w:t>
      </w:r>
    </w:p>
    <w:p w14:paraId="644E3A1B" w14:textId="36468218" w:rsidR="003A156F" w:rsidRDefault="00942DD5" w:rsidP="003A156F">
      <w:pPr>
        <w:pStyle w:val="2"/>
        <w:rPr>
          <w:rFonts w:cs="Times New Roman"/>
        </w:rPr>
      </w:pPr>
      <w:r>
        <w:rPr>
          <w:rFonts w:cs="Times New Roman"/>
        </w:rPr>
        <w:t>Structure of the d</w:t>
      </w:r>
      <w:r w:rsidR="003A156F" w:rsidRPr="003A156F">
        <w:rPr>
          <w:rFonts w:cs="Times New Roman"/>
        </w:rPr>
        <w:t>issertation</w:t>
      </w:r>
    </w:p>
    <w:p w14:paraId="28181579" w14:textId="4EA8143E" w:rsidR="003A156F" w:rsidRPr="00985785" w:rsidRDefault="00BB7F72" w:rsidP="003A156F">
      <w:r w:rsidRPr="00BB7F72">
        <w:rPr>
          <w:lang w:eastAsia="en-US"/>
        </w:rPr>
        <w:t xml:space="preserve">The structure of this dissertation is organised as follows: Chapter 2 covers background knowledge, which mainly illustrates the main techniques and algorithms used in this research. Chapter 3, Chapter 4, Chapter 5 and Chapter 6 introduces the details of each iteration in the project, including methodologies, findings, evaluations, and improvements and summary and future work. Chapter 3 describes the first iteration, </w:t>
      </w:r>
      <w:r w:rsidRPr="00BB7F72">
        <w:rPr>
          <w:lang w:eastAsia="en-US"/>
        </w:rPr>
        <w:lastRenderedPageBreak/>
        <w:t>presenting the procedures of exploring features of regional independent single words. Chapter 4 is related to the second iteration, which describes the application of a decision tree to get regional results of the single word. This chapter uses two types of decision tree algorithms and the makes a comparison between the two algorithms. Chapter 5 covers the third-round iteration, which introduces the logistic regression to obtain the probability that the single independent word is judged as a regional word. This chapter focuses on evaluating the importance of the selected features and the threshold regarding probability, in order to identify the number of probabilities exceeds the threshold, which would be judged as regional word. Chapter 6 is about the fourth iteration, which demonstrates the results of using the other two kinds of datasets (noun phrases and word pairs). Chapter 7 is a conclusion about this research. Chapter 8 provides a description of the improvement could be included in future work and also introduces the limitations, and recommendations.</w:t>
      </w:r>
    </w:p>
    <w:p w14:paraId="3EFC7981" w14:textId="77777777" w:rsidR="003A156F" w:rsidRPr="003A156F" w:rsidRDefault="003A156F" w:rsidP="003A156F">
      <w:pPr>
        <w:rPr>
          <w:lang w:eastAsia="zh-CN"/>
        </w:rPr>
      </w:pPr>
    </w:p>
    <w:p w14:paraId="76CE2CB1" w14:textId="77777777" w:rsidR="0003620F" w:rsidRDefault="0003620F" w:rsidP="0003620F">
      <w:pPr>
        <w:pStyle w:val="1"/>
      </w:pPr>
      <w:r>
        <w:lastRenderedPageBreak/>
        <w:br/>
      </w:r>
      <w:r>
        <w:br/>
      </w:r>
      <w:bookmarkStart w:id="5" w:name="_Toc169347396"/>
      <w:r>
        <w:t>Background Theory</w:t>
      </w:r>
      <w:bookmarkEnd w:id="5"/>
    </w:p>
    <w:p w14:paraId="5E95728B" w14:textId="77777777" w:rsidR="00A52555" w:rsidRDefault="00A52555" w:rsidP="00DC4CD1">
      <w:r w:rsidRPr="00985785">
        <w:t>This chapter focuses on describing the techniques and methods used in the dissertation. Section 2.1 states the selection of data source and the definition of the web crawling. Section 2.2 presents an overview of data cleaning procedure and techniques used in the project. Section 2.3 provides the description of core algorithm and techniques used for geographic data visualisation. Section 2.4 aims to illustrate the data mining process in the project and some machine learning methods used for classifying regional content.</w:t>
      </w:r>
    </w:p>
    <w:p w14:paraId="26581C3C" w14:textId="77777777" w:rsidR="00A52555" w:rsidRDefault="00A52555" w:rsidP="00A52555">
      <w:pPr>
        <w:pStyle w:val="2"/>
        <w:rPr>
          <w:rFonts w:cs="Times New Roman"/>
        </w:rPr>
      </w:pPr>
      <w:r w:rsidRPr="00A52555">
        <w:t>Web</w:t>
      </w:r>
      <w:r w:rsidRPr="00A52555">
        <w:rPr>
          <w:rFonts w:cs="Times New Roman"/>
        </w:rPr>
        <w:t xml:space="preserve"> crawling</w:t>
      </w:r>
    </w:p>
    <w:p w14:paraId="07537A00" w14:textId="273CF08D" w:rsidR="0044626E" w:rsidRDefault="0044626E" w:rsidP="0044626E">
      <w:pPr>
        <w:rPr>
          <w:lang w:eastAsia="en-US"/>
        </w:rPr>
      </w:pPr>
      <w:r>
        <w:rPr>
          <w:lang w:eastAsia="en-US"/>
        </w:rPr>
        <w:t>Before crawling data from websites of ‘Fish &amp; Chips’ shops, the dissertation selected data sources that included food delivery websites s</w:t>
      </w:r>
      <w:r>
        <w:rPr>
          <w:lang w:eastAsia="en-US"/>
        </w:rPr>
        <w:t xml:space="preserve">uch as Just-Eat </w:t>
      </w:r>
      <w:r>
        <w:rPr>
          <w:lang w:eastAsia="en-US"/>
        </w:rPr>
        <w:fldChar w:fldCharType="begin"/>
      </w:r>
      <w:r>
        <w:rPr>
          <w:lang w:eastAsia="en-US"/>
        </w:rPr>
        <w:instrText xml:space="preserve"> REF _Ref153183042 \n \h </w:instrText>
      </w:r>
      <w:r>
        <w:rPr>
          <w:lang w:eastAsia="en-US"/>
        </w:rPr>
      </w:r>
      <w:r>
        <w:rPr>
          <w:lang w:eastAsia="en-US"/>
        </w:rPr>
        <w:fldChar w:fldCharType="separate"/>
      </w:r>
      <w:r>
        <w:rPr>
          <w:lang w:eastAsia="en-US"/>
        </w:rPr>
        <w:t>[7]</w:t>
      </w:r>
      <w:r>
        <w:rPr>
          <w:lang w:eastAsia="en-US"/>
        </w:rPr>
        <w:fldChar w:fldCharType="end"/>
      </w:r>
      <w:r>
        <w:rPr>
          <w:lang w:eastAsia="en-US"/>
        </w:rPr>
        <w:t xml:space="preserve"> and independent ‘Fish &amp; Chips’ shops’ websites. The advantages of using food delivery websites as the data source are that it is convenient to search ‘Fish &amp; Chips’ shops in each city in the UK by postcode. In addition, each shop which is searched out from food delivery websites is available to crawl data directly that the shop has a valid link and the page of that link has menu content. Whereas when searching on independent websites it may be the case that the desired content (e.g. menu) is only available in a PDF and hence cannot be crawled. Further on independent websites it may be the case that the URLs provide on the site are broken and hence also cannot be crawled. Thus, the dissertation originally planned to use the food delivery website as a data source. However, sites like Just-Eat clearly state that direct crawling of their</w:t>
      </w:r>
      <w:r w:rsidR="0089165E">
        <w:rPr>
          <w:lang w:eastAsia="en-US"/>
        </w:rPr>
        <w:t xml:space="preserve"> website data is not allowed </w:t>
      </w:r>
      <w:r w:rsidR="0089165E">
        <w:rPr>
          <w:lang w:eastAsia="en-US"/>
        </w:rPr>
        <w:fldChar w:fldCharType="begin"/>
      </w:r>
      <w:r w:rsidR="0089165E">
        <w:rPr>
          <w:lang w:eastAsia="en-US"/>
        </w:rPr>
        <w:instrText xml:space="preserve"> REF _Ref522466202 \n \h </w:instrText>
      </w:r>
      <w:r w:rsidR="0089165E">
        <w:rPr>
          <w:lang w:eastAsia="en-US"/>
        </w:rPr>
      </w:r>
      <w:r w:rsidR="0089165E">
        <w:rPr>
          <w:lang w:eastAsia="en-US"/>
        </w:rPr>
        <w:fldChar w:fldCharType="separate"/>
      </w:r>
      <w:r w:rsidR="0089165E">
        <w:rPr>
          <w:lang w:eastAsia="en-US"/>
        </w:rPr>
        <w:t>[8]</w:t>
      </w:r>
      <w:r w:rsidR="0089165E">
        <w:rPr>
          <w:lang w:eastAsia="en-US"/>
        </w:rPr>
        <w:fldChar w:fldCharType="end"/>
      </w:r>
      <w:r>
        <w:rPr>
          <w:lang w:eastAsia="en-US"/>
        </w:rPr>
        <w:t xml:space="preserve">. Therefore, using such a food delivery website to crawl data directly in this dissertation project may be illegal. This fatal flaw meant this method could not be used. As a consequence, Google has been used to find independent websites of ‘Fish &amp; Chips’ shops and the data from these independent websites has then been used as the data source. </w:t>
      </w:r>
    </w:p>
    <w:p w14:paraId="376EA8B6" w14:textId="259A5557" w:rsidR="00A52555" w:rsidRDefault="0044626E" w:rsidP="0044626E">
      <w:pPr>
        <w:rPr>
          <w:lang w:eastAsia="en-US"/>
        </w:rPr>
      </w:pPr>
      <w:r>
        <w:rPr>
          <w:lang w:eastAsia="en-US"/>
        </w:rPr>
        <w:t>Web crawling is the mechanism by which information has been collected from target websites</w:t>
      </w:r>
      <w:r w:rsidR="0089165E">
        <w:rPr>
          <w:lang w:eastAsia="en-US"/>
        </w:rPr>
        <w:t xml:space="preserve"> </w:t>
      </w:r>
      <w:r w:rsidR="0089165E">
        <w:rPr>
          <w:lang w:eastAsia="en-US"/>
        </w:rPr>
        <w:fldChar w:fldCharType="begin"/>
      </w:r>
      <w:r w:rsidR="0089165E">
        <w:rPr>
          <w:lang w:eastAsia="en-US"/>
        </w:rPr>
        <w:instrText xml:space="preserve"> REF _Ref522466276 \n \h </w:instrText>
      </w:r>
      <w:r w:rsidR="0089165E">
        <w:rPr>
          <w:lang w:eastAsia="en-US"/>
        </w:rPr>
      </w:r>
      <w:r w:rsidR="0089165E">
        <w:rPr>
          <w:lang w:eastAsia="en-US"/>
        </w:rPr>
        <w:fldChar w:fldCharType="separate"/>
      </w:r>
      <w:r w:rsidR="0089165E">
        <w:rPr>
          <w:lang w:eastAsia="en-US"/>
        </w:rPr>
        <w:t>[9]</w:t>
      </w:r>
      <w:r w:rsidR="0089165E">
        <w:rPr>
          <w:lang w:eastAsia="en-US"/>
        </w:rPr>
        <w:fldChar w:fldCharType="end"/>
      </w:r>
      <w:r>
        <w:rPr>
          <w:lang w:eastAsia="en-US"/>
        </w:rPr>
        <w:t xml:space="preserve">. Specifically, the Python module urllib2 has been used to simulate browser behaviour to download web pages and handle request errors </w:t>
      </w:r>
      <w:r w:rsidR="0089165E">
        <w:rPr>
          <w:lang w:eastAsia="en-US"/>
        </w:rPr>
        <w:fldChar w:fldCharType="begin"/>
      </w:r>
      <w:r w:rsidR="0089165E">
        <w:rPr>
          <w:lang w:eastAsia="en-US"/>
        </w:rPr>
        <w:instrText xml:space="preserve"> REF _Ref522466285 \n \h </w:instrText>
      </w:r>
      <w:r w:rsidR="0089165E">
        <w:rPr>
          <w:lang w:eastAsia="en-US"/>
        </w:rPr>
      </w:r>
      <w:r w:rsidR="0089165E">
        <w:rPr>
          <w:lang w:eastAsia="en-US"/>
        </w:rPr>
        <w:fldChar w:fldCharType="separate"/>
      </w:r>
      <w:r w:rsidR="0089165E">
        <w:rPr>
          <w:lang w:eastAsia="en-US"/>
        </w:rPr>
        <w:t>[10]</w:t>
      </w:r>
      <w:r w:rsidR="0089165E">
        <w:rPr>
          <w:lang w:eastAsia="en-US"/>
        </w:rPr>
        <w:fldChar w:fldCharType="end"/>
      </w:r>
      <w:r>
        <w:rPr>
          <w:lang w:eastAsia="en-US"/>
        </w:rPr>
        <w:t xml:space="preserve"> to get the full website HTML data of ‘Fish &amp; Chips’ shops.</w:t>
      </w:r>
    </w:p>
    <w:p w14:paraId="2B4B2FD3" w14:textId="77777777" w:rsidR="00DC4CD1" w:rsidRDefault="00DC4CD1" w:rsidP="00DC4CD1">
      <w:pPr>
        <w:pStyle w:val="2"/>
        <w:rPr>
          <w:rFonts w:cs="Times New Roman"/>
        </w:rPr>
      </w:pPr>
      <w:r w:rsidRPr="00DC4CD1">
        <w:rPr>
          <w:rFonts w:cs="Times New Roman"/>
          <w:lang w:eastAsia="zh-CN"/>
        </w:rPr>
        <w:t xml:space="preserve">HTML </w:t>
      </w:r>
      <w:r w:rsidRPr="00DC4CD1">
        <w:t>data</w:t>
      </w:r>
      <w:r w:rsidRPr="00DC4CD1">
        <w:rPr>
          <w:rFonts w:cs="Times New Roman"/>
          <w:lang w:eastAsia="zh-CN"/>
        </w:rPr>
        <w:t xml:space="preserve"> cleaning </w:t>
      </w:r>
      <w:r w:rsidRPr="00DC4CD1">
        <w:rPr>
          <w:rFonts w:cs="Times New Roman"/>
        </w:rPr>
        <w:t>techniques</w:t>
      </w:r>
    </w:p>
    <w:p w14:paraId="2393C2AC" w14:textId="021AF0A8" w:rsidR="0089165E" w:rsidRPr="0089165E" w:rsidRDefault="0089165E" w:rsidP="0089165E">
      <w:pPr>
        <w:rPr>
          <w:rFonts w:eastAsia="Times New Roman"/>
          <w:color w:val="000000"/>
          <w:spacing w:val="0"/>
        </w:rPr>
      </w:pPr>
      <w:r w:rsidRPr="0089165E">
        <w:rPr>
          <w:rFonts w:eastAsia="Times New Roman"/>
          <w:color w:val="000000"/>
          <w:spacing w:val="0"/>
        </w:rPr>
        <w:t>Data cleaning is used for improving the quality of data which is used for subsequent processing through detecting inconsi</w:t>
      </w:r>
      <w:r>
        <w:rPr>
          <w:rFonts w:eastAsia="Times New Roman"/>
          <w:color w:val="000000"/>
          <w:spacing w:val="0"/>
        </w:rPr>
        <w:t xml:space="preserve">stencies and removing errors </w:t>
      </w:r>
      <w:r>
        <w:rPr>
          <w:rFonts w:eastAsia="Times New Roman"/>
          <w:color w:val="000000"/>
          <w:spacing w:val="0"/>
        </w:rPr>
        <w:fldChar w:fldCharType="begin"/>
      </w:r>
      <w:r>
        <w:rPr>
          <w:rFonts w:eastAsia="Times New Roman"/>
          <w:color w:val="000000"/>
          <w:spacing w:val="0"/>
        </w:rPr>
        <w:instrText xml:space="preserve"> REF _Ref522466493 \n \h </w:instrText>
      </w:r>
      <w:r>
        <w:rPr>
          <w:rFonts w:eastAsia="Times New Roman"/>
          <w:color w:val="000000"/>
          <w:spacing w:val="0"/>
        </w:rPr>
      </w:r>
      <w:r>
        <w:rPr>
          <w:rFonts w:eastAsia="Times New Roman"/>
          <w:color w:val="000000"/>
          <w:spacing w:val="0"/>
        </w:rPr>
        <w:fldChar w:fldCharType="separate"/>
      </w:r>
      <w:r>
        <w:rPr>
          <w:rFonts w:eastAsia="Times New Roman"/>
          <w:color w:val="000000"/>
          <w:spacing w:val="0"/>
        </w:rPr>
        <w:t>[11]</w:t>
      </w:r>
      <w:r>
        <w:rPr>
          <w:rFonts w:eastAsia="Times New Roman"/>
          <w:color w:val="000000"/>
          <w:spacing w:val="0"/>
        </w:rPr>
        <w:fldChar w:fldCharType="end"/>
      </w:r>
      <w:r w:rsidRPr="0089165E">
        <w:rPr>
          <w:rFonts w:eastAsia="Times New Roman"/>
          <w:color w:val="000000"/>
          <w:spacing w:val="0"/>
        </w:rPr>
        <w:t xml:space="preserve">. In this project, the dataset required to be cleaned is HTML data. The goal of data cleaning in this project is to obtain independent words (such as ‘haggis’), noun phrases (such as ‘monday supper deal haggis’) and word pairs (such as ‘salad with haggis’ can be </w:t>
      </w:r>
      <w:r w:rsidRPr="0089165E">
        <w:rPr>
          <w:rFonts w:eastAsia="Times New Roman"/>
          <w:color w:val="000000"/>
          <w:spacing w:val="0"/>
        </w:rPr>
        <w:lastRenderedPageBreak/>
        <w:t>divided into ‘salad with’ and ‘with haggis’ word pairs) with shop coordinates from HTML datasets and city dataset which contains coordinates.</w:t>
      </w:r>
    </w:p>
    <w:p w14:paraId="24033BC2" w14:textId="76A01526" w:rsidR="00DC4CD1" w:rsidRDefault="0089165E" w:rsidP="0089165E">
      <w:pPr>
        <w:rPr>
          <w:color w:val="000000"/>
        </w:rPr>
      </w:pPr>
      <w:r w:rsidRPr="0089165E">
        <w:rPr>
          <w:rFonts w:eastAsia="Times New Roman"/>
          <w:color w:val="000000"/>
          <w:spacing w:val="0"/>
        </w:rPr>
        <w:t>In the web-based dataset, there is a lot of content that is not required by this project, such as name, attributes of HTML tags, script code, and special symbols. The project only focuses on information which the user can see on the page rather than the implementation details of the page. However, in terms of content which customers can see, there is a lot of redundancy, such as the singular and plural of the same noun all represent the same word. Therefore, the project should not only filter useless content in the HTML data but also classify words that represent the same meaning such as ‘chip’ and ‘chips’ into the same category (mainly focuses on the classification of singular and plural nouns with the same meaning). Fortunately, the regular expression, HTMLParser, and NLP can help the project to achieve the data cleaning goal.</w:t>
      </w:r>
    </w:p>
    <w:p w14:paraId="2B1850D4" w14:textId="77777777" w:rsidR="00DC4CD1" w:rsidRDefault="00DC4CD1" w:rsidP="00DC4CD1">
      <w:pPr>
        <w:pStyle w:val="3"/>
      </w:pPr>
      <w:r w:rsidRPr="00DC4CD1">
        <w:t>HTMLParser</w:t>
      </w:r>
    </w:p>
    <w:p w14:paraId="5EE19634" w14:textId="528DD65D" w:rsidR="00DC4CD1" w:rsidRPr="00F80BEE" w:rsidRDefault="0089165E" w:rsidP="00F80BEE">
      <w:pPr>
        <w:pStyle w:val="a6"/>
        <w:jc w:val="both"/>
        <w:rPr>
          <w:b w:val="0"/>
          <w:color w:val="000000"/>
          <w:szCs w:val="24"/>
        </w:rPr>
      </w:pPr>
      <w:r w:rsidRPr="0089165E">
        <w:rPr>
          <w:b w:val="0"/>
          <w:color w:val="000000"/>
          <w:szCs w:val="24"/>
        </w:rPr>
        <w:t>HTMLParser is an open source, fast and robust HTML parsing tool for extracting and c</w:t>
      </w:r>
      <w:r>
        <w:rPr>
          <w:b w:val="0"/>
          <w:color w:val="000000"/>
          <w:szCs w:val="24"/>
        </w:rPr>
        <w:t xml:space="preserve">leaning the content of HTML </w:t>
      </w:r>
      <w:r>
        <w:rPr>
          <w:b w:val="0"/>
          <w:color w:val="000000"/>
          <w:szCs w:val="24"/>
        </w:rPr>
        <w:fldChar w:fldCharType="begin"/>
      </w:r>
      <w:r>
        <w:rPr>
          <w:b w:val="0"/>
          <w:color w:val="000000"/>
          <w:szCs w:val="24"/>
        </w:rPr>
        <w:instrText xml:space="preserve"> REF _Ref522818766 \n \h </w:instrText>
      </w:r>
      <w:r>
        <w:rPr>
          <w:b w:val="0"/>
          <w:color w:val="000000"/>
          <w:szCs w:val="24"/>
        </w:rPr>
      </w:r>
      <w:r>
        <w:rPr>
          <w:b w:val="0"/>
          <w:color w:val="000000"/>
          <w:szCs w:val="24"/>
        </w:rPr>
        <w:fldChar w:fldCharType="separate"/>
      </w:r>
      <w:r>
        <w:rPr>
          <w:b w:val="0"/>
          <w:color w:val="000000"/>
          <w:szCs w:val="24"/>
        </w:rPr>
        <w:t>[12]</w:t>
      </w:r>
      <w:r>
        <w:rPr>
          <w:b w:val="0"/>
          <w:color w:val="000000"/>
          <w:szCs w:val="24"/>
        </w:rPr>
        <w:fldChar w:fldCharType="end"/>
      </w:r>
      <w:r w:rsidRPr="0089165E">
        <w:rPr>
          <w:b w:val="0"/>
          <w:color w:val="000000"/>
          <w:szCs w:val="24"/>
        </w:rPr>
        <w:t>. It can customize HTML tag content extraction</w:t>
      </w:r>
      <w:r>
        <w:rPr>
          <w:b w:val="0"/>
          <w:color w:val="000000"/>
          <w:szCs w:val="24"/>
        </w:rPr>
        <w:t xml:space="preserve"> based on user requirements </w:t>
      </w:r>
      <w:r>
        <w:rPr>
          <w:b w:val="0"/>
          <w:color w:val="000000"/>
          <w:szCs w:val="24"/>
        </w:rPr>
        <w:fldChar w:fldCharType="begin"/>
      </w:r>
      <w:r>
        <w:rPr>
          <w:b w:val="0"/>
          <w:color w:val="000000"/>
          <w:szCs w:val="24"/>
        </w:rPr>
        <w:instrText xml:space="preserve"> REF _Ref522466936 \n \h </w:instrText>
      </w:r>
      <w:r>
        <w:rPr>
          <w:b w:val="0"/>
          <w:color w:val="000000"/>
          <w:szCs w:val="24"/>
        </w:rPr>
      </w:r>
      <w:r>
        <w:rPr>
          <w:b w:val="0"/>
          <w:color w:val="000000"/>
          <w:szCs w:val="24"/>
        </w:rPr>
        <w:fldChar w:fldCharType="separate"/>
      </w:r>
      <w:r>
        <w:rPr>
          <w:b w:val="0"/>
          <w:color w:val="000000"/>
          <w:szCs w:val="24"/>
        </w:rPr>
        <w:t>[13]</w:t>
      </w:r>
      <w:r>
        <w:rPr>
          <w:b w:val="0"/>
          <w:color w:val="000000"/>
          <w:szCs w:val="24"/>
        </w:rPr>
        <w:fldChar w:fldCharType="end"/>
      </w:r>
      <w:r w:rsidRPr="0089165E">
        <w:rPr>
          <w:b w:val="0"/>
          <w:color w:val="000000"/>
          <w:szCs w:val="24"/>
        </w:rPr>
        <w:t>. In this project, the HTMLParser mainly responsible for data extraction and filtering. The data source used in the project are independent websites that the HTML structure of most websites is different in Fig. 2 and Fig. 3 shows (small parts of the website structure are the same because they are developed by the same company).  Fig. 2 shows part of the HTML source code of one of the websites that this website writes all the CSS styles on the page. Fig. 3 shows part of the HTML source code of another website that this page introduces some JavaScript code between the HTML element tags. In addition, these two websites are completely different in the HTML structure of the menu. Therefore, in order to extract content from HTML source code with different structures, the HTMLParser plays an important role. It mainly concerns about the name of the HTML tag such as ‘div’ and ‘script’ rather than the structure of the website design. As a consequence, the project can easily filter absolutely useless content based on the tag name, such as the content in the ‘script’ tag and extract potentially valuable content from the remaining tags. However, because the design styles of different web pages, the extracted data may also contain special symbols such as field trailing space symbol that will interfere with the cleaning result. Thus, the project also uses the regular expression which is a source language which can locate specifi</w:t>
      </w:r>
      <w:r>
        <w:rPr>
          <w:b w:val="0"/>
          <w:color w:val="000000"/>
          <w:szCs w:val="24"/>
        </w:rPr>
        <w:t xml:space="preserve">c character strings in text </w:t>
      </w:r>
      <w:r>
        <w:rPr>
          <w:b w:val="0"/>
          <w:color w:val="000000"/>
          <w:szCs w:val="24"/>
        </w:rPr>
        <w:fldChar w:fldCharType="begin"/>
      </w:r>
      <w:r>
        <w:rPr>
          <w:b w:val="0"/>
          <w:color w:val="000000"/>
          <w:szCs w:val="24"/>
        </w:rPr>
        <w:instrText xml:space="preserve"> REF _Ref522466986 \n \h </w:instrText>
      </w:r>
      <w:r>
        <w:rPr>
          <w:b w:val="0"/>
          <w:color w:val="000000"/>
          <w:szCs w:val="24"/>
        </w:rPr>
      </w:r>
      <w:r>
        <w:rPr>
          <w:b w:val="0"/>
          <w:color w:val="000000"/>
          <w:szCs w:val="24"/>
        </w:rPr>
        <w:fldChar w:fldCharType="separate"/>
      </w:r>
      <w:r>
        <w:rPr>
          <w:b w:val="0"/>
          <w:color w:val="000000"/>
          <w:szCs w:val="24"/>
        </w:rPr>
        <w:t>[14]</w:t>
      </w:r>
      <w:r>
        <w:rPr>
          <w:b w:val="0"/>
          <w:color w:val="000000"/>
          <w:szCs w:val="24"/>
        </w:rPr>
        <w:fldChar w:fldCharType="end"/>
      </w:r>
      <w:r w:rsidRPr="0089165E">
        <w:rPr>
          <w:b w:val="0"/>
          <w:color w:val="000000"/>
          <w:szCs w:val="24"/>
        </w:rPr>
        <w:t xml:space="preserve"> to filter the result of the HTMLParser.</w:t>
      </w:r>
    </w:p>
    <w:p w14:paraId="0F4C23C8" w14:textId="77777777" w:rsidR="004E6CE5" w:rsidRDefault="00E40313" w:rsidP="00E40313">
      <w:pPr>
        <w:jc w:val="center"/>
        <w:rPr>
          <w:lang w:eastAsia="en-US"/>
        </w:rPr>
      </w:pPr>
      <w:r>
        <w:rPr>
          <w:noProof/>
          <w:lang w:eastAsia="en-US"/>
        </w:rPr>
        <w:lastRenderedPageBreak/>
        <w:drawing>
          <wp:inline distT="0" distB="0" distL="0" distR="0" wp14:anchorId="28BB7868" wp14:editId="3B06F1BE">
            <wp:extent cx="5258435" cy="261112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屏幕快照 2018-08-14 23.02.4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58435" cy="2611120"/>
                    </a:xfrm>
                    <a:prstGeom prst="rect">
                      <a:avLst/>
                    </a:prstGeom>
                  </pic:spPr>
                </pic:pic>
              </a:graphicData>
            </a:graphic>
          </wp:inline>
        </w:drawing>
      </w:r>
    </w:p>
    <w:p w14:paraId="77056FCB" w14:textId="264D808C" w:rsidR="004E6CE5" w:rsidRPr="00275589" w:rsidRDefault="00275589" w:rsidP="00275589">
      <w:pPr>
        <w:ind w:left="420"/>
        <w:rPr>
          <w:rFonts w:eastAsia="宋体"/>
          <w:b/>
          <w:color w:val="000000"/>
        </w:rPr>
      </w:pPr>
      <w:bookmarkStart w:id="6" w:name="_Hlk522470574"/>
      <w:bookmarkStart w:id="7" w:name="_Toc522487863"/>
      <w:r w:rsidRPr="00275589">
        <w:rPr>
          <w:rFonts w:hint="eastAsia"/>
          <w:b/>
          <w:color w:val="000000"/>
        </w:rPr>
        <w:t>Figure</w:t>
      </w:r>
      <w:r w:rsidR="00696087">
        <w:rPr>
          <w:b/>
          <w:color w:val="000000"/>
        </w:rPr>
        <w:t xml:space="preserve"> </w:t>
      </w:r>
      <w:r w:rsidR="00696087" w:rsidRPr="001C24CE">
        <w:rPr>
          <w:b/>
        </w:rPr>
        <w:fldChar w:fldCharType="begin"/>
      </w:r>
      <w:r w:rsidR="00696087" w:rsidRPr="001C24CE">
        <w:rPr>
          <w:b/>
        </w:rPr>
        <w:instrText xml:space="preserve"> SEQ Figure \* ARABIC </w:instrText>
      </w:r>
      <w:r w:rsidR="00696087" w:rsidRPr="001C24CE">
        <w:rPr>
          <w:b/>
        </w:rPr>
        <w:fldChar w:fldCharType="separate"/>
      </w:r>
      <w:r w:rsidR="0089165E">
        <w:rPr>
          <w:b/>
          <w:noProof/>
        </w:rPr>
        <w:t>2</w:t>
      </w:r>
      <w:r w:rsidR="00696087" w:rsidRPr="001C24CE">
        <w:rPr>
          <w:b/>
        </w:rPr>
        <w:fldChar w:fldCharType="end"/>
      </w:r>
      <w:bookmarkEnd w:id="6"/>
      <w:r w:rsidR="004E6CE5" w:rsidRPr="00275589">
        <w:rPr>
          <w:b/>
          <w:color w:val="000000"/>
        </w:rPr>
        <w:t xml:space="preserve">: HTML source code with HTML style of one </w:t>
      </w:r>
      <w:r w:rsidR="004E6CE5" w:rsidRPr="00275589">
        <w:rPr>
          <w:rFonts w:eastAsia="宋体"/>
          <w:b/>
          <w:color w:val="000000"/>
        </w:rPr>
        <w:t xml:space="preserve">of </w:t>
      </w:r>
      <w:r w:rsidR="004E6CE5" w:rsidRPr="00275589">
        <w:rPr>
          <w:b/>
        </w:rPr>
        <w:t>‘Fish &amp; Chips’ shops’</w:t>
      </w:r>
      <w:r w:rsidR="004E6CE5" w:rsidRPr="00275589">
        <w:rPr>
          <w:rFonts w:eastAsia="宋体"/>
          <w:b/>
          <w:color w:val="000000"/>
        </w:rPr>
        <w:t xml:space="preserve"> websites</w:t>
      </w:r>
      <w:bookmarkEnd w:id="7"/>
    </w:p>
    <w:p w14:paraId="269EAB2B" w14:textId="77777777" w:rsidR="004E6CE5" w:rsidRDefault="004E6CE5" w:rsidP="004E6CE5">
      <w:pPr>
        <w:jc w:val="center"/>
        <w:rPr>
          <w:lang w:eastAsia="en-US"/>
        </w:rPr>
      </w:pPr>
      <w:r w:rsidRPr="00985785">
        <w:rPr>
          <w:noProof/>
          <w:color w:val="000000"/>
          <w:lang w:eastAsia="zh-CN"/>
        </w:rPr>
        <w:drawing>
          <wp:inline distT="0" distB="0" distL="0" distR="0" wp14:anchorId="1474D633" wp14:editId="614A23A3">
            <wp:extent cx="5258435" cy="18043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8-08-14 23.04.5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58435" cy="1804340"/>
                    </a:xfrm>
                    <a:prstGeom prst="rect">
                      <a:avLst/>
                    </a:prstGeom>
                  </pic:spPr>
                </pic:pic>
              </a:graphicData>
            </a:graphic>
          </wp:inline>
        </w:drawing>
      </w:r>
    </w:p>
    <w:p w14:paraId="3019642B" w14:textId="566D59D7" w:rsidR="004E6CE5" w:rsidRDefault="004E6CE5" w:rsidP="004E6CE5">
      <w:pPr>
        <w:jc w:val="center"/>
        <w:rPr>
          <w:rFonts w:eastAsia="宋体"/>
          <w:b/>
          <w:color w:val="000000"/>
          <w:lang w:eastAsia="zh-CN"/>
        </w:rPr>
      </w:pPr>
      <w:bookmarkStart w:id="8" w:name="_Toc522487864"/>
      <w:r w:rsidRPr="00985785">
        <w:rPr>
          <w:b/>
          <w:color w:val="000000"/>
          <w:lang w:eastAsia="zh-CN"/>
        </w:rPr>
        <w:t>Figure</w:t>
      </w:r>
      <w:r w:rsidR="001C24CE">
        <w:rPr>
          <w:b/>
          <w:color w:val="000000"/>
          <w:lang w:eastAsia="zh-CN"/>
        </w:rPr>
        <w:t xml:space="preserve"> </w:t>
      </w:r>
      <w:r w:rsidR="001C24CE" w:rsidRPr="001C24CE">
        <w:rPr>
          <w:b/>
        </w:rPr>
        <w:fldChar w:fldCharType="begin"/>
      </w:r>
      <w:r w:rsidR="001C24CE" w:rsidRPr="001C24CE">
        <w:rPr>
          <w:b/>
        </w:rPr>
        <w:instrText xml:space="preserve"> SEQ Figure \* ARABIC </w:instrText>
      </w:r>
      <w:r w:rsidR="001C24CE" w:rsidRPr="001C24CE">
        <w:rPr>
          <w:b/>
        </w:rPr>
        <w:fldChar w:fldCharType="separate"/>
      </w:r>
      <w:r w:rsidR="0089165E">
        <w:rPr>
          <w:b/>
          <w:noProof/>
        </w:rPr>
        <w:t>3</w:t>
      </w:r>
      <w:r w:rsidR="001C24CE" w:rsidRPr="001C24CE">
        <w:rPr>
          <w:b/>
        </w:rPr>
        <w:fldChar w:fldCharType="end"/>
      </w:r>
      <w:r w:rsidRPr="00985785">
        <w:rPr>
          <w:b/>
          <w:color w:val="000000"/>
          <w:lang w:eastAsia="zh-CN"/>
        </w:rPr>
        <w:t xml:space="preserve">: HTML source code of one </w:t>
      </w:r>
      <w:r w:rsidRPr="00985785">
        <w:rPr>
          <w:rFonts w:eastAsia="宋体"/>
          <w:b/>
          <w:color w:val="000000"/>
          <w:lang w:eastAsia="zh-CN"/>
        </w:rPr>
        <w:t xml:space="preserve">of </w:t>
      </w:r>
      <w:r w:rsidRPr="00985785">
        <w:rPr>
          <w:b/>
        </w:rPr>
        <w:t>‘Fish &amp; Chips’ shops’</w:t>
      </w:r>
      <w:r w:rsidRPr="00985785">
        <w:rPr>
          <w:rFonts w:eastAsia="宋体"/>
          <w:b/>
          <w:color w:val="000000"/>
          <w:lang w:eastAsia="zh-CN"/>
        </w:rPr>
        <w:t xml:space="preserve"> websites</w:t>
      </w:r>
      <w:bookmarkEnd w:id="8"/>
    </w:p>
    <w:p w14:paraId="59248D67" w14:textId="6F209DDD" w:rsidR="004E6CE5" w:rsidRDefault="004E6CE5" w:rsidP="00C83604">
      <w:pPr>
        <w:pStyle w:val="3"/>
        <w:rPr>
          <w:rFonts w:cs="Times New Roman"/>
          <w:color w:val="000000"/>
        </w:rPr>
      </w:pPr>
      <w:r w:rsidRPr="004E6CE5">
        <w:rPr>
          <w:rFonts w:cs="Times New Roman"/>
          <w:color w:val="000000"/>
        </w:rPr>
        <w:t xml:space="preserve">Natural </w:t>
      </w:r>
      <w:r w:rsidR="00942DD5">
        <w:t>L</w:t>
      </w:r>
      <w:r w:rsidRPr="00C83604">
        <w:t>anguage</w:t>
      </w:r>
      <w:r w:rsidR="00942DD5">
        <w:rPr>
          <w:rFonts w:cs="Times New Roman"/>
          <w:color w:val="000000"/>
        </w:rPr>
        <w:t xml:space="preserve"> P</w:t>
      </w:r>
      <w:r w:rsidRPr="004E6CE5">
        <w:rPr>
          <w:rFonts w:cs="Times New Roman"/>
          <w:color w:val="000000"/>
        </w:rPr>
        <w:t>rocessing (NLP)</w:t>
      </w:r>
    </w:p>
    <w:p w14:paraId="6A5182B4" w14:textId="40B632F7" w:rsidR="004E6CE5" w:rsidRDefault="0089165E" w:rsidP="004E6CE5">
      <w:pPr>
        <w:rPr>
          <w:rFonts w:eastAsia="宋体"/>
          <w:color w:val="000000"/>
          <w:lang w:eastAsia="zh-CN"/>
        </w:rPr>
      </w:pPr>
      <w:r w:rsidRPr="0089165E">
        <w:rPr>
          <w:color w:val="000000"/>
        </w:rPr>
        <w:t>In order to solve the problem of data redundancy in the extracted content, the project uses method of semantic recognition in NLP. Natural Language Processing (NLP) is using computer to understand and manipulate natural text or sp</w:t>
      </w:r>
      <w:r>
        <w:rPr>
          <w:color w:val="000000"/>
        </w:rPr>
        <w:t xml:space="preserve">eech to process tasks </w:t>
      </w:r>
      <w:r>
        <w:rPr>
          <w:color w:val="000000"/>
        </w:rPr>
        <w:fldChar w:fldCharType="begin"/>
      </w:r>
      <w:r>
        <w:rPr>
          <w:color w:val="000000"/>
        </w:rPr>
        <w:instrText xml:space="preserve"> REF _Ref522467313 \n \h </w:instrText>
      </w:r>
      <w:r>
        <w:rPr>
          <w:color w:val="000000"/>
        </w:rPr>
      </w:r>
      <w:r>
        <w:rPr>
          <w:color w:val="000000"/>
        </w:rPr>
        <w:fldChar w:fldCharType="separate"/>
      </w:r>
      <w:r>
        <w:rPr>
          <w:color w:val="000000"/>
        </w:rPr>
        <w:t>[15]</w:t>
      </w:r>
      <w:r>
        <w:rPr>
          <w:color w:val="000000"/>
        </w:rPr>
        <w:fldChar w:fldCharType="end"/>
      </w:r>
      <w:r w:rsidRPr="0089165E">
        <w:rPr>
          <w:color w:val="000000"/>
        </w:rPr>
        <w:t>. This project mainly wants to change the singular and plural nouns of the same root into singular nouns and the Natural Language Toolkit (nltk) can provide the solution. nltk is an open source tool written by Python with collecti</w:t>
      </w:r>
      <w:r>
        <w:rPr>
          <w:color w:val="000000"/>
        </w:rPr>
        <w:t xml:space="preserve">on of modules and corpora </w:t>
      </w:r>
      <w:r>
        <w:rPr>
          <w:color w:val="000000"/>
        </w:rPr>
        <w:fldChar w:fldCharType="begin"/>
      </w:r>
      <w:r>
        <w:rPr>
          <w:color w:val="000000"/>
        </w:rPr>
        <w:instrText xml:space="preserve"> REF _Ref522467446 \n \h </w:instrText>
      </w:r>
      <w:r>
        <w:rPr>
          <w:color w:val="000000"/>
        </w:rPr>
      </w:r>
      <w:r>
        <w:rPr>
          <w:color w:val="000000"/>
        </w:rPr>
        <w:fldChar w:fldCharType="separate"/>
      </w:r>
      <w:r>
        <w:rPr>
          <w:color w:val="000000"/>
        </w:rPr>
        <w:t>[16]</w:t>
      </w:r>
      <w:r>
        <w:rPr>
          <w:color w:val="000000"/>
        </w:rPr>
        <w:fldChar w:fldCharType="end"/>
      </w:r>
      <w:r w:rsidRPr="0089165E">
        <w:rPr>
          <w:color w:val="000000"/>
        </w:rPr>
        <w:t>. nltk determines the part of speech of a word based on its corpus and the identification method has been encapsulated which the project can use directly to identify plural nouns and convert them into singular forms. However, in English some words can be both plural nouns and verbs and the nltk will treat all words as nouns and converts them into singular. Fortunately, this project does not care whether the word being converted is a verb or a noun. It only cares whether the word is distributed regionally.</w:t>
      </w:r>
    </w:p>
    <w:p w14:paraId="54102EDF" w14:textId="77777777" w:rsidR="00C83604" w:rsidRDefault="00E36449" w:rsidP="00E36449">
      <w:pPr>
        <w:pStyle w:val="2"/>
        <w:rPr>
          <w:lang w:eastAsia="zh-CN"/>
        </w:rPr>
      </w:pPr>
      <w:r w:rsidRPr="00E36449">
        <w:rPr>
          <w:rFonts w:cs="Times New Roman"/>
          <w:lang w:eastAsia="zh-CN"/>
        </w:rPr>
        <w:lastRenderedPageBreak/>
        <w:t xml:space="preserve">Geographic </w:t>
      </w:r>
      <w:r w:rsidRPr="00E36449">
        <w:t>data</w:t>
      </w:r>
      <w:r w:rsidRPr="00E36449">
        <w:rPr>
          <w:lang w:eastAsia="zh-CN"/>
        </w:rPr>
        <w:t xml:space="preserve"> visualisation</w:t>
      </w:r>
    </w:p>
    <w:p w14:paraId="0BE3080B" w14:textId="77777777" w:rsidR="00E36449" w:rsidRDefault="00E36449" w:rsidP="00E36449">
      <w:pPr>
        <w:rPr>
          <w:lang w:eastAsia="en-US"/>
        </w:rPr>
      </w:pPr>
      <w:r w:rsidRPr="00985785">
        <w:t xml:space="preserve">One of </w:t>
      </w:r>
      <w:r w:rsidRPr="00985785">
        <w:rPr>
          <w:lang w:eastAsia="en-US"/>
        </w:rPr>
        <w:t xml:space="preserve">the </w:t>
      </w:r>
      <w:r w:rsidRPr="00985785">
        <w:t>aims</w:t>
      </w:r>
      <w:r w:rsidRPr="00985785">
        <w:rPr>
          <w:lang w:eastAsia="en-US"/>
        </w:rPr>
        <w:t xml:space="preserve"> of the project is to explore geographically distributed features to represent regionality</w:t>
      </w:r>
      <w:r w:rsidRPr="00985785">
        <w:t>,</w:t>
      </w:r>
      <w:r w:rsidRPr="00985785">
        <w:rPr>
          <w:lang w:eastAsia="en-US"/>
        </w:rPr>
        <w:t xml:space="preserve"> </w:t>
      </w:r>
      <w:r w:rsidRPr="00985785">
        <w:t>so t</w:t>
      </w:r>
      <w:r w:rsidRPr="00985785">
        <w:rPr>
          <w:lang w:eastAsia="en-US"/>
        </w:rPr>
        <w:t xml:space="preserve">he project uses Cartesian </w:t>
      </w:r>
      <w:r w:rsidRPr="00985785">
        <w:rPr>
          <w:color w:val="242729"/>
          <w:shd w:val="clear" w:color="auto" w:fill="FEFEFE"/>
        </w:rPr>
        <w:t>coordinate systems</w:t>
      </w:r>
      <w:r w:rsidRPr="00985785">
        <w:rPr>
          <w:lang w:eastAsia="en-US"/>
        </w:rPr>
        <w:t xml:space="preserve"> for geolocation calculations and Matplotlib for </w:t>
      </w:r>
      <w:r w:rsidRPr="00985785">
        <w:t xml:space="preserve">data </w:t>
      </w:r>
      <w:r w:rsidRPr="00985785">
        <w:rPr>
          <w:lang w:eastAsia="en-US"/>
        </w:rPr>
        <w:t>visuali</w:t>
      </w:r>
      <w:r w:rsidRPr="00985785">
        <w:t>s</w:t>
      </w:r>
      <w:r w:rsidRPr="00985785">
        <w:rPr>
          <w:lang w:eastAsia="en-US"/>
        </w:rPr>
        <w:t>a</w:t>
      </w:r>
      <w:r w:rsidRPr="00985785">
        <w:t>tion</w:t>
      </w:r>
      <w:r w:rsidRPr="00985785">
        <w:rPr>
          <w:lang w:eastAsia="en-US"/>
        </w:rPr>
        <w:t>.</w:t>
      </w:r>
    </w:p>
    <w:p w14:paraId="1FB8381C" w14:textId="77777777" w:rsidR="00E36449" w:rsidRDefault="00E36449" w:rsidP="00E36449">
      <w:pPr>
        <w:pStyle w:val="3"/>
        <w:rPr>
          <w:rFonts w:cs="Times New Roman"/>
          <w:lang w:eastAsia="zh-CN"/>
        </w:rPr>
      </w:pPr>
      <w:r w:rsidRPr="00E36449">
        <w:rPr>
          <w:rFonts w:cs="Times New Roman"/>
        </w:rPr>
        <w:t xml:space="preserve">Central point </w:t>
      </w:r>
      <w:r w:rsidRPr="00E36449">
        <w:rPr>
          <w:rFonts w:cs="Times New Roman"/>
          <w:color w:val="000000"/>
        </w:rPr>
        <w:t>calculation</w:t>
      </w:r>
      <w:r w:rsidRPr="00E36449">
        <w:rPr>
          <w:rFonts w:cs="Times New Roman"/>
        </w:rPr>
        <w:t xml:space="preserve"> </w:t>
      </w:r>
      <w:r w:rsidRPr="00E36449">
        <w:rPr>
          <w:rFonts w:cs="Times New Roman"/>
          <w:lang w:eastAsia="zh-CN"/>
        </w:rPr>
        <w:t>algorithm</w:t>
      </w:r>
    </w:p>
    <w:p w14:paraId="794D40CB" w14:textId="454883BC" w:rsidR="00E36449" w:rsidRPr="00E36449" w:rsidRDefault="00DF1DFA" w:rsidP="00E36449">
      <w:r w:rsidRPr="00DF1DFA">
        <w:rPr>
          <w:lang w:eastAsia="en-US"/>
        </w:rPr>
        <w:t>The core calculation in this project is the set of coordinates’ (the method of obtaining it will be described in detail in 3.1.2) central point which is the centre of all shops which contain a specific content. The importance of the central point is that most regional features found in this project are derived from it. The project uses a set of geographic coordinates containing this content to calculate the centroid. The algorithm used in this project for calculating the central point through combining geographical coordinate system with Cartesian coordinate systems which regard the Earth as a sphere (Fig. 4). This combination is also known as ECEF ("earth-centered, earth-fixed")</w:t>
      </w:r>
      <w:r w:rsidR="003C7089">
        <w:rPr>
          <w:lang w:eastAsia="en-US"/>
        </w:rPr>
        <w:t xml:space="preserve"> </w:t>
      </w:r>
      <w:r w:rsidR="003C7089">
        <w:rPr>
          <w:lang w:eastAsia="en-US"/>
        </w:rPr>
        <w:fldChar w:fldCharType="begin"/>
      </w:r>
      <w:r w:rsidR="003C7089">
        <w:rPr>
          <w:lang w:eastAsia="en-US"/>
        </w:rPr>
        <w:instrText xml:space="preserve"> REF _Ref518148283 \n \h </w:instrText>
      </w:r>
      <w:r w:rsidR="003C7089">
        <w:rPr>
          <w:lang w:eastAsia="en-US"/>
        </w:rPr>
      </w:r>
      <w:r w:rsidR="003C7089">
        <w:rPr>
          <w:lang w:eastAsia="en-US"/>
        </w:rPr>
        <w:fldChar w:fldCharType="separate"/>
      </w:r>
      <w:r w:rsidR="003C7089">
        <w:rPr>
          <w:lang w:eastAsia="en-US"/>
        </w:rPr>
        <w:t>[17]</w:t>
      </w:r>
      <w:r w:rsidR="003C7089">
        <w:rPr>
          <w:lang w:eastAsia="en-US"/>
        </w:rPr>
        <w:fldChar w:fldCharType="end"/>
      </w:r>
      <w:r w:rsidRPr="00DF1DFA">
        <w:rPr>
          <w:lang w:eastAsia="en-US"/>
        </w:rPr>
        <w:t>. In Cartesian coordinates, the earth is a sphe</w:t>
      </w:r>
      <w:r w:rsidR="003C7089">
        <w:rPr>
          <w:lang w:eastAsia="en-US"/>
        </w:rPr>
        <w:t xml:space="preserve">re centered at the origin </w:t>
      </w:r>
      <w:r w:rsidR="003C7089">
        <w:rPr>
          <w:lang w:eastAsia="en-US"/>
        </w:rPr>
        <w:fldChar w:fldCharType="begin"/>
      </w:r>
      <w:r w:rsidR="003C7089">
        <w:rPr>
          <w:lang w:eastAsia="en-US"/>
        </w:rPr>
        <w:instrText xml:space="preserve"> REF _Ref518062596 \n \h </w:instrText>
      </w:r>
      <w:r w:rsidR="003C7089">
        <w:rPr>
          <w:lang w:eastAsia="en-US"/>
        </w:rPr>
      </w:r>
      <w:r w:rsidR="003C7089">
        <w:rPr>
          <w:lang w:eastAsia="en-US"/>
        </w:rPr>
        <w:fldChar w:fldCharType="separate"/>
      </w:r>
      <w:r w:rsidR="003C7089">
        <w:rPr>
          <w:lang w:eastAsia="en-US"/>
        </w:rPr>
        <w:t>[18]</w:t>
      </w:r>
      <w:r w:rsidR="003C7089">
        <w:rPr>
          <w:lang w:eastAsia="en-US"/>
        </w:rPr>
        <w:fldChar w:fldCharType="end"/>
      </w:r>
      <w:r w:rsidRPr="00DF1DFA">
        <w:rPr>
          <w:lang w:eastAsia="en-US"/>
        </w:rPr>
        <w:t>. The z-axis points to the north pole. The x, y-axes are on the equatorial plane that the x-axis passes through the equator and the prime meridian and the y-axis points to the</w:t>
      </w:r>
      <w:r w:rsidR="003C7089">
        <w:rPr>
          <w:lang w:eastAsia="en-US"/>
        </w:rPr>
        <w:t xml:space="preserve"> equator at 90 degrees east </w:t>
      </w:r>
      <w:r w:rsidR="003C7089">
        <w:rPr>
          <w:lang w:eastAsia="en-US"/>
        </w:rPr>
        <w:fldChar w:fldCharType="begin"/>
      </w:r>
      <w:r w:rsidR="003C7089">
        <w:rPr>
          <w:lang w:eastAsia="en-US"/>
        </w:rPr>
        <w:instrText xml:space="preserve"> REF _Ref518061810 \n \h </w:instrText>
      </w:r>
      <w:r w:rsidR="003C7089">
        <w:rPr>
          <w:lang w:eastAsia="en-US"/>
        </w:rPr>
      </w:r>
      <w:r w:rsidR="003C7089">
        <w:rPr>
          <w:lang w:eastAsia="en-US"/>
        </w:rPr>
        <w:fldChar w:fldCharType="separate"/>
      </w:r>
      <w:r w:rsidR="003C7089">
        <w:rPr>
          <w:lang w:eastAsia="en-US"/>
        </w:rPr>
        <w:t>[19]</w:t>
      </w:r>
      <w:r w:rsidR="003C7089">
        <w:rPr>
          <w:lang w:eastAsia="en-US"/>
        </w:rPr>
        <w:fldChar w:fldCharType="end"/>
      </w:r>
      <w:r w:rsidRPr="00DF1DFA">
        <w:rPr>
          <w:lang w:eastAsia="en-US"/>
        </w:rPr>
        <w:t>. However, the coordinates of the central point obtained by using this algorithm in the project are not accurate since the algorithm regards the earth as a sphere rather than ellipse which is the shape of the earth itself. Fortunately, the requirement of the accuracy of the coordinates of the central point in this project is not high, because this project is concerned with the distribution of content.</w:t>
      </w:r>
    </w:p>
    <w:p w14:paraId="23BB958C" w14:textId="77777777" w:rsidR="00E36449" w:rsidRPr="00985785" w:rsidRDefault="00E36449" w:rsidP="00E36449">
      <w:pPr>
        <w:pStyle w:val="af4"/>
        <w:ind w:left="360" w:firstLineChars="0" w:firstLine="0"/>
        <w:jc w:val="center"/>
        <w:rPr>
          <w:rFonts w:ascii="Times New Roman" w:hAnsi="Times New Roman" w:cs="Times New Roman"/>
          <w:lang w:val="en-GB"/>
        </w:rPr>
      </w:pPr>
      <w:r w:rsidRPr="00985785">
        <w:rPr>
          <w:rFonts w:ascii="Times New Roman" w:hAnsi="Times New Roman" w:cs="Times New Roman"/>
          <w:noProof/>
          <w:shd w:val="clear" w:color="auto" w:fill="FEFEFE"/>
        </w:rPr>
        <w:drawing>
          <wp:inline distT="0" distB="0" distL="0" distR="0" wp14:anchorId="74461E7F" wp14:editId="410CD8C3">
            <wp:extent cx="3252030" cy="2574524"/>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tesian.png"/>
                    <pic:cNvPicPr/>
                  </pic:nvPicPr>
                  <pic:blipFill>
                    <a:blip r:embed="rId18">
                      <a:extLst>
                        <a:ext uri="{28A0092B-C50C-407E-A947-70E740481C1C}">
                          <a14:useLocalDpi xmlns:a14="http://schemas.microsoft.com/office/drawing/2010/main" val="0"/>
                        </a:ext>
                      </a:extLst>
                    </a:blip>
                    <a:stretch>
                      <a:fillRect/>
                    </a:stretch>
                  </pic:blipFill>
                  <pic:spPr>
                    <a:xfrm>
                      <a:off x="0" y="0"/>
                      <a:ext cx="3254415" cy="2576412"/>
                    </a:xfrm>
                    <a:prstGeom prst="rect">
                      <a:avLst/>
                    </a:prstGeom>
                  </pic:spPr>
                </pic:pic>
              </a:graphicData>
            </a:graphic>
          </wp:inline>
        </w:drawing>
      </w:r>
    </w:p>
    <w:p w14:paraId="6E64E19D" w14:textId="6F8E736D" w:rsidR="00E36449" w:rsidRPr="00985785" w:rsidRDefault="00E40313" w:rsidP="00E36449">
      <w:pPr>
        <w:jc w:val="center"/>
      </w:pPr>
      <w:bookmarkStart w:id="9" w:name="_Toc522487865"/>
      <w:r>
        <w:rPr>
          <w:b/>
          <w:color w:val="242729"/>
          <w:shd w:val="clear" w:color="auto" w:fill="FEFEFE"/>
        </w:rPr>
        <w:t>Figure</w:t>
      </w:r>
      <w:r w:rsidR="00696087">
        <w:rPr>
          <w:b/>
          <w:color w:val="242729"/>
          <w:shd w:val="clear" w:color="auto" w:fill="FEFEFE"/>
        </w:rPr>
        <w:t xml:space="preserve"> </w:t>
      </w:r>
      <w:r w:rsidR="00696087" w:rsidRPr="001C24CE">
        <w:rPr>
          <w:b/>
        </w:rPr>
        <w:fldChar w:fldCharType="begin"/>
      </w:r>
      <w:r w:rsidR="00696087" w:rsidRPr="001C24CE">
        <w:rPr>
          <w:b/>
        </w:rPr>
        <w:instrText xml:space="preserve"> SEQ Figure \* ARABIC </w:instrText>
      </w:r>
      <w:r w:rsidR="00696087" w:rsidRPr="001C24CE">
        <w:rPr>
          <w:b/>
        </w:rPr>
        <w:fldChar w:fldCharType="separate"/>
      </w:r>
      <w:r w:rsidR="00B67F08">
        <w:rPr>
          <w:b/>
          <w:noProof/>
        </w:rPr>
        <w:t>4</w:t>
      </w:r>
      <w:r w:rsidR="00696087" w:rsidRPr="001C24CE">
        <w:rPr>
          <w:b/>
        </w:rPr>
        <w:fldChar w:fldCharType="end"/>
      </w:r>
      <w:r w:rsidR="00E36449" w:rsidRPr="00985785">
        <w:rPr>
          <w:b/>
          <w:color w:val="242729"/>
          <w:shd w:val="clear" w:color="auto" w:fill="FEFEFE"/>
        </w:rPr>
        <w:t>: geographical coordinate system with a cartesian coordinate systems</w:t>
      </w:r>
      <w:bookmarkEnd w:id="9"/>
    </w:p>
    <w:p w14:paraId="3F21D7BD" w14:textId="014C2468" w:rsidR="00F60F3F" w:rsidRPr="00F60F3F" w:rsidRDefault="00F60F3F" w:rsidP="00E36449">
      <w:pPr>
        <w:rPr>
          <w:color w:val="242729"/>
          <w:shd w:val="clear" w:color="auto" w:fill="FEFEFE"/>
        </w:rPr>
      </w:pPr>
      <w:r w:rsidRPr="00F60F3F">
        <w:rPr>
          <w:color w:val="242729"/>
          <w:shd w:val="clear" w:color="auto" w:fill="FEFEFE"/>
        </w:rPr>
        <w:t xml:space="preserve">As Fig. 4 shows, point P represents a geographical coordinate with latitude </w:t>
      </w:r>
      <m:oMath>
        <m:r>
          <w:rPr>
            <w:rFonts w:ascii="Cambria Math" w:hAnsi="Cambria Math"/>
            <w:bdr w:val="none" w:sz="0" w:space="0" w:color="auto" w:frame="1"/>
          </w:rPr>
          <m:t>ϕ</m:t>
        </m:r>
      </m:oMath>
      <w:r w:rsidRPr="00F60F3F">
        <w:rPr>
          <w:bdr w:val="none" w:sz="0" w:space="0" w:color="auto" w:frame="1"/>
        </w:rPr>
        <w:t xml:space="preserve"> and longitude </w:t>
      </w:r>
      <m:oMath>
        <m:r>
          <w:rPr>
            <w:rFonts w:ascii="Cambria Math" w:hAnsi="Cambria Math"/>
            <w:bdr w:val="none" w:sz="0" w:space="0" w:color="auto" w:frame="1"/>
          </w:rPr>
          <m:t>λ</m:t>
        </m:r>
      </m:oMath>
      <w:r w:rsidRPr="00F60F3F">
        <w:rPr>
          <w:bdr w:val="none" w:sz="0" w:space="0" w:color="auto" w:frame="1"/>
        </w:rPr>
        <w:t xml:space="preserve">. </w:t>
      </w:r>
      <w:r w:rsidRPr="00F60F3F">
        <w:rPr>
          <w:color w:val="242729"/>
          <w:shd w:val="clear" w:color="auto" w:fill="FEFEFE"/>
        </w:rPr>
        <w:t>A series of coordinates can be represented as latitude </w:t>
      </w:r>
      <m:oMath>
        <m:sSub>
          <m:sSubPr>
            <m:ctrlPr>
              <w:rPr>
                <w:rFonts w:ascii="Cambria Math" w:hAnsi="Cambria Math"/>
                <w:i/>
                <w:bdr w:val="none" w:sz="0" w:space="0" w:color="auto" w:frame="1"/>
              </w:rPr>
            </m:ctrlPr>
          </m:sSubPr>
          <m:e>
            <m:r>
              <w:rPr>
                <w:rFonts w:ascii="Cambria Math" w:hAnsi="Cambria Math"/>
                <w:bdr w:val="none" w:sz="0" w:space="0" w:color="auto" w:frame="1"/>
              </w:rPr>
              <m:t>ϕ</m:t>
            </m:r>
          </m:e>
          <m:sub>
            <m:r>
              <w:rPr>
                <w:rFonts w:ascii="Cambria Math" w:hAnsi="Cambria Math"/>
                <w:bdr w:val="none" w:sz="0" w:space="0" w:color="auto" w:frame="1"/>
              </w:rPr>
              <m:t>i</m:t>
            </m:r>
          </m:sub>
        </m:sSub>
      </m:oMath>
      <w:r w:rsidRPr="00F60F3F">
        <w:rPr>
          <w:bdr w:val="none" w:sz="0" w:space="0" w:color="auto" w:frame="1"/>
        </w:rPr>
        <w:t>,</w:t>
      </w:r>
      <w:r w:rsidRPr="00F60F3F">
        <w:rPr>
          <w:color w:val="242729"/>
          <w:shd w:val="clear" w:color="auto" w:fill="FEFEFE"/>
        </w:rPr>
        <w:t xml:space="preserve"> longitude </w:t>
      </w:r>
      <m:oMath>
        <m:sSub>
          <m:sSubPr>
            <m:ctrlPr>
              <w:rPr>
                <w:rFonts w:ascii="Cambria Math" w:hAnsi="Cambria Math"/>
                <w:i/>
                <w:bdr w:val="none" w:sz="0" w:space="0" w:color="auto" w:frame="1"/>
              </w:rPr>
            </m:ctrlPr>
          </m:sSubPr>
          <m:e>
            <m:r>
              <w:rPr>
                <w:rFonts w:ascii="Cambria Math" w:hAnsi="Cambria Math"/>
                <w:bdr w:val="none" w:sz="0" w:space="0" w:color="auto" w:frame="1"/>
              </w:rPr>
              <m:t>λ</m:t>
            </m:r>
          </m:e>
          <m:sub>
            <m:r>
              <w:rPr>
                <w:rFonts w:ascii="Cambria Math" w:hAnsi="Cambria Math"/>
                <w:bdr w:val="none" w:sz="0" w:space="0" w:color="auto" w:frame="1"/>
              </w:rPr>
              <m:t>i</m:t>
            </m:r>
          </m:sub>
        </m:sSub>
      </m:oMath>
      <w:r w:rsidRPr="00F60F3F">
        <w:rPr>
          <w:color w:val="242729"/>
          <w:shd w:val="clear" w:color="auto" w:fill="FEFEFE"/>
        </w:rPr>
        <w:t xml:space="preserve"> (</w:t>
      </w:r>
      <w:r w:rsidRPr="00F60F3F">
        <w:rPr>
          <w:color w:val="242729"/>
          <w:bdr w:val="none" w:sz="0" w:space="0" w:color="auto" w:frame="1"/>
          <w:shd w:val="clear" w:color="auto" w:fill="FEFEFE"/>
        </w:rPr>
        <w:t>i = 1</w:t>
      </w:r>
      <m:oMath>
        <m:r>
          <w:rPr>
            <w:rFonts w:ascii="Cambria Math" w:hAnsi="Cambria Math"/>
            <w:color w:val="242729"/>
            <w:bdr w:val="none" w:sz="0" w:space="0" w:color="auto" w:frame="1"/>
            <w:shd w:val="clear" w:color="auto" w:fill="FEFEFE"/>
          </w:rPr>
          <m:t>…,</m:t>
        </m:r>
      </m:oMath>
      <w:r w:rsidRPr="00F60F3F">
        <w:rPr>
          <w:color w:val="242729"/>
          <w:bdr w:val="none" w:sz="0" w:space="0" w:color="auto" w:frame="1"/>
          <w:shd w:val="clear" w:color="auto" w:fill="FEFEFE"/>
        </w:rPr>
        <w:t xml:space="preserve">n). </w:t>
      </w:r>
      <w:r w:rsidRPr="00F60F3F">
        <w:rPr>
          <w:bdr w:val="none" w:sz="0" w:space="0" w:color="auto" w:frame="1"/>
        </w:rPr>
        <w:t xml:space="preserve">Thus, in </w:t>
      </w:r>
      <w:r w:rsidR="003C7089">
        <w:rPr>
          <w:color w:val="242729"/>
          <w:shd w:val="clear" w:color="auto" w:fill="FEFEFE"/>
        </w:rPr>
        <w:t>C</w:t>
      </w:r>
      <w:r w:rsidRPr="00F60F3F">
        <w:rPr>
          <w:color w:val="242729"/>
          <w:shd w:val="clear" w:color="auto" w:fill="FEFEFE"/>
        </w:rPr>
        <w:t>artesian coordinate systems, the coordinates of the three directions can be expressed as:</w:t>
      </w:r>
    </w:p>
    <w:p w14:paraId="720B3665" w14:textId="59886473" w:rsidR="00F60F3F" w:rsidRPr="00F60F3F" w:rsidRDefault="007D156D" w:rsidP="00EA5F3D">
      <w:pPr>
        <w:pStyle w:val="Equation"/>
        <w:numPr>
          <w:ilvl w:val="0"/>
          <w:numId w:val="5"/>
        </w:numPr>
        <w:ind w:left="0" w:firstLine="0"/>
        <w:rPr>
          <w:bdr w:val="none" w:sz="0" w:space="0" w:color="auto" w:frame="1"/>
        </w:rPr>
      </w:pPr>
      <m:oMath>
        <m:sSub>
          <m:sSubPr>
            <m:ctrlPr>
              <w:rPr>
                <w:rFonts w:ascii="Cambria Math" w:hAnsi="Cambria Math" w:cs="Times New Roman"/>
                <w:bdr w:val="none" w:sz="0" w:space="0" w:color="auto" w:frame="1"/>
              </w:rPr>
            </m:ctrlPr>
          </m:sSubPr>
          <m:e>
            <m:r>
              <w:rPr>
                <w:rFonts w:ascii="Cambria Math" w:hAnsi="Cambria Math" w:cs="Times New Roman"/>
                <w:bdr w:val="none" w:sz="0" w:space="0" w:color="auto" w:frame="1"/>
              </w:rPr>
              <m:t>x</m:t>
            </m:r>
          </m:e>
          <m:sub>
            <m:r>
              <w:rPr>
                <w:rFonts w:ascii="Cambria Math" w:hAnsi="Cambria Math" w:cs="Times New Roman"/>
                <w:bdr w:val="none" w:sz="0" w:space="0" w:color="auto" w:frame="1"/>
              </w:rPr>
              <m:t>i</m:t>
            </m:r>
          </m:sub>
        </m:sSub>
      </m:oMath>
      <w:r w:rsidR="00F60F3F" w:rsidRPr="00F60F3F">
        <w:rPr>
          <w:bdr w:val="none" w:sz="0" w:space="0" w:color="auto" w:frame="1"/>
        </w:rPr>
        <w:t xml:space="preserve"> = </w:t>
      </w:r>
      <m:oMath>
        <m:r>
          <w:rPr>
            <w:rFonts w:ascii="Cambria Math" w:hAnsi="Cambria Math"/>
            <w:bdr w:val="none" w:sz="0" w:space="0" w:color="auto" w:frame="1"/>
          </w:rPr>
          <m:t>r</m:t>
        </m:r>
        <m:func>
          <m:funcPr>
            <m:ctrlPr>
              <w:rPr>
                <w:rFonts w:ascii="Cambria Math" w:hAnsi="Cambria Math"/>
                <w:bdr w:val="none" w:sz="0" w:space="0" w:color="auto" w:frame="1"/>
              </w:rPr>
            </m:ctrlPr>
          </m:funcPr>
          <m:fName>
            <m:r>
              <w:rPr>
                <w:rFonts w:ascii="Cambria Math" w:hAnsi="Cambria Math"/>
                <w:bdr w:val="none" w:sz="0" w:space="0" w:color="auto" w:frame="1"/>
              </w:rPr>
              <m:t>cos</m:t>
            </m:r>
          </m:fName>
          <m:e>
            <m:sSub>
              <m:sSubPr>
                <m:ctrlPr>
                  <w:rPr>
                    <w:rFonts w:ascii="Cambria Math" w:hAnsi="Cambria Math"/>
                    <w:bdr w:val="none" w:sz="0" w:space="0" w:color="auto" w:frame="1"/>
                  </w:rPr>
                </m:ctrlPr>
              </m:sSubPr>
              <m:e>
                <m:r>
                  <w:rPr>
                    <w:rFonts w:ascii="Cambria Math" w:hAnsi="Cambria Math"/>
                    <w:bdr w:val="none" w:sz="0" w:space="0" w:color="auto" w:frame="1"/>
                  </w:rPr>
                  <m:t>ϕ</m:t>
                </m:r>
              </m:e>
              <m:sub>
                <m:r>
                  <w:rPr>
                    <w:rFonts w:ascii="Cambria Math" w:hAnsi="Cambria Math"/>
                    <w:bdr w:val="none" w:sz="0" w:space="0" w:color="auto" w:frame="1"/>
                  </w:rPr>
                  <m:t>i</m:t>
                </m:r>
              </m:sub>
            </m:sSub>
          </m:e>
        </m:func>
        <m:func>
          <m:funcPr>
            <m:ctrlPr>
              <w:rPr>
                <w:rFonts w:ascii="Cambria Math" w:hAnsi="Cambria Math"/>
                <w:bdr w:val="none" w:sz="0" w:space="0" w:color="auto" w:frame="1"/>
              </w:rPr>
            </m:ctrlPr>
          </m:funcPr>
          <m:fName>
            <m:r>
              <w:rPr>
                <w:rFonts w:ascii="Cambria Math" w:hAnsi="Cambria Math"/>
                <w:bdr w:val="none" w:sz="0" w:space="0" w:color="auto" w:frame="1"/>
              </w:rPr>
              <m:t>cos</m:t>
            </m:r>
          </m:fName>
          <m:e>
            <m:sSub>
              <m:sSubPr>
                <m:ctrlPr>
                  <w:rPr>
                    <w:rFonts w:ascii="Cambria Math" w:hAnsi="Cambria Math"/>
                    <w:bdr w:val="none" w:sz="0" w:space="0" w:color="auto" w:frame="1"/>
                  </w:rPr>
                </m:ctrlPr>
              </m:sSubPr>
              <m:e>
                <m:r>
                  <w:rPr>
                    <w:rFonts w:ascii="Cambria Math" w:hAnsi="Cambria Math"/>
                    <w:bdr w:val="none" w:sz="0" w:space="0" w:color="auto" w:frame="1"/>
                  </w:rPr>
                  <m:t>λ</m:t>
                </m:r>
              </m:e>
              <m:sub>
                <m:r>
                  <w:rPr>
                    <w:rFonts w:ascii="Cambria Math" w:hAnsi="Cambria Math"/>
                    <w:bdr w:val="none" w:sz="0" w:space="0" w:color="auto" w:frame="1"/>
                  </w:rPr>
                  <m:t>i</m:t>
                </m:r>
              </m:sub>
            </m:sSub>
          </m:e>
        </m:func>
      </m:oMath>
    </w:p>
    <w:p w14:paraId="6A54C2DE" w14:textId="32EF2CDA" w:rsidR="00E36449" w:rsidRPr="00553DBA" w:rsidRDefault="007D156D" w:rsidP="00EA5F3D">
      <w:pPr>
        <w:pStyle w:val="Equation"/>
        <w:numPr>
          <w:ilvl w:val="0"/>
          <w:numId w:val="5"/>
        </w:numPr>
        <w:ind w:left="0" w:firstLine="0"/>
        <w:rPr>
          <w:rFonts w:cs="Times New Roman"/>
          <w:bdr w:val="none" w:sz="0" w:space="0" w:color="auto" w:frame="1"/>
        </w:rPr>
      </w:pPr>
      <m:oMath>
        <m:sSub>
          <m:sSubPr>
            <m:ctrlPr>
              <w:rPr>
                <w:rFonts w:ascii="Cambria Math" w:hAnsi="Cambria Math" w:cs="Times New Roman"/>
                <w:bdr w:val="none" w:sz="0" w:space="0" w:color="auto" w:frame="1"/>
              </w:rPr>
            </m:ctrlPr>
          </m:sSubPr>
          <m:e>
            <m:r>
              <w:rPr>
                <w:rFonts w:ascii="Cambria Math" w:hAnsi="Cambria Math" w:cs="Times New Roman"/>
                <w:bdr w:val="none" w:sz="0" w:space="0" w:color="auto" w:frame="1"/>
              </w:rPr>
              <m:t>y</m:t>
            </m:r>
          </m:e>
          <m:sub>
            <m:r>
              <w:rPr>
                <w:rFonts w:ascii="Cambria Math" w:hAnsi="Cambria Math" w:cs="Times New Roman"/>
                <w:bdr w:val="none" w:sz="0" w:space="0" w:color="auto" w:frame="1"/>
              </w:rPr>
              <m:t>i</m:t>
            </m:r>
          </m:sub>
        </m:sSub>
        <m:r>
          <w:rPr>
            <w:rFonts w:ascii="Cambria Math" w:hAnsi="Cambria Math" w:cs="Times New Roman"/>
            <w:bdr w:val="none" w:sz="0" w:space="0" w:color="auto" w:frame="1"/>
          </w:rPr>
          <m:t xml:space="preserve"> </m:t>
        </m:r>
      </m:oMath>
      <w:r w:rsidR="00F60F3F" w:rsidRPr="00553DBA">
        <w:rPr>
          <w:rFonts w:cs="Times New Roman"/>
          <w:bdr w:val="none" w:sz="0" w:space="0" w:color="auto" w:frame="1"/>
        </w:rPr>
        <w:t xml:space="preserve">= </w:t>
      </w:r>
      <m:oMath>
        <m:r>
          <w:rPr>
            <w:rFonts w:ascii="Cambria Math" w:hAnsi="Cambria Math" w:cs="Times New Roman"/>
            <w:bdr w:val="none" w:sz="0" w:space="0" w:color="auto" w:frame="1"/>
          </w:rPr>
          <m:t>r</m:t>
        </m:r>
        <m:func>
          <m:funcPr>
            <m:ctrlPr>
              <w:rPr>
                <w:rFonts w:ascii="Cambria Math" w:hAnsi="Cambria Math" w:cs="Times New Roman"/>
                <w:bdr w:val="none" w:sz="0" w:space="0" w:color="auto" w:frame="1"/>
              </w:rPr>
            </m:ctrlPr>
          </m:funcPr>
          <m:fName>
            <m:r>
              <w:rPr>
                <w:rFonts w:ascii="Cambria Math" w:hAnsi="Cambria Math" w:cs="Times New Roman"/>
                <w:bdr w:val="none" w:sz="0" w:space="0" w:color="auto" w:frame="1"/>
              </w:rPr>
              <m:t>cos</m:t>
            </m:r>
          </m:fName>
          <m:e>
            <m:sSub>
              <m:sSubPr>
                <m:ctrlPr>
                  <w:rPr>
                    <w:rFonts w:ascii="Cambria Math" w:hAnsi="Cambria Math" w:cs="Times New Roman"/>
                    <w:bdr w:val="none" w:sz="0" w:space="0" w:color="auto" w:frame="1"/>
                  </w:rPr>
                </m:ctrlPr>
              </m:sSubPr>
              <m:e>
                <m:r>
                  <w:rPr>
                    <w:rFonts w:ascii="Cambria Math" w:hAnsi="Cambria Math" w:cs="Times New Roman"/>
                    <w:bdr w:val="none" w:sz="0" w:space="0" w:color="auto" w:frame="1"/>
                  </w:rPr>
                  <m:t>ϕ</m:t>
                </m:r>
              </m:e>
              <m:sub>
                <m:r>
                  <w:rPr>
                    <w:rFonts w:ascii="Cambria Math" w:hAnsi="Cambria Math" w:cs="Times New Roman"/>
                    <w:bdr w:val="none" w:sz="0" w:space="0" w:color="auto" w:frame="1"/>
                  </w:rPr>
                  <m:t>i</m:t>
                </m:r>
              </m:sub>
            </m:sSub>
          </m:e>
        </m:func>
        <m:func>
          <m:funcPr>
            <m:ctrlPr>
              <w:rPr>
                <w:rFonts w:ascii="Cambria Math" w:hAnsi="Cambria Math" w:cs="Times New Roman"/>
                <w:bdr w:val="none" w:sz="0" w:space="0" w:color="auto" w:frame="1"/>
              </w:rPr>
            </m:ctrlPr>
          </m:funcPr>
          <m:fName>
            <m:r>
              <w:rPr>
                <w:rFonts w:ascii="Cambria Math" w:hAnsi="Cambria Math" w:cs="Times New Roman"/>
                <w:bdr w:val="none" w:sz="0" w:space="0" w:color="auto" w:frame="1"/>
              </w:rPr>
              <m:t>sin</m:t>
            </m:r>
          </m:fName>
          <m:e>
            <m:sSub>
              <m:sSubPr>
                <m:ctrlPr>
                  <w:rPr>
                    <w:rFonts w:ascii="Cambria Math" w:hAnsi="Cambria Math" w:cs="Times New Roman"/>
                    <w:bdr w:val="none" w:sz="0" w:space="0" w:color="auto" w:frame="1"/>
                  </w:rPr>
                </m:ctrlPr>
              </m:sSubPr>
              <m:e>
                <m:r>
                  <w:rPr>
                    <w:rFonts w:ascii="Cambria Math" w:hAnsi="Cambria Math" w:cs="Times New Roman"/>
                    <w:bdr w:val="none" w:sz="0" w:space="0" w:color="auto" w:frame="1"/>
                  </w:rPr>
                  <m:t>λ</m:t>
                </m:r>
              </m:e>
              <m:sub>
                <m:r>
                  <w:rPr>
                    <w:rFonts w:ascii="Cambria Math" w:hAnsi="Cambria Math" w:cs="Times New Roman"/>
                    <w:bdr w:val="none" w:sz="0" w:space="0" w:color="auto" w:frame="1"/>
                  </w:rPr>
                  <m:t>i</m:t>
                </m:r>
              </m:sub>
            </m:sSub>
          </m:e>
        </m:func>
      </m:oMath>
    </w:p>
    <w:p w14:paraId="0725F80C" w14:textId="09A0CCD1" w:rsidR="00F60F3F" w:rsidRPr="00553DBA" w:rsidRDefault="007D156D" w:rsidP="00EA5F3D">
      <w:pPr>
        <w:pStyle w:val="Equation"/>
        <w:numPr>
          <w:ilvl w:val="0"/>
          <w:numId w:val="5"/>
        </w:numPr>
        <w:ind w:left="0" w:firstLine="0"/>
        <w:rPr>
          <w:rFonts w:cs="Times New Roman"/>
          <w:bdr w:val="none" w:sz="0" w:space="0" w:color="auto" w:frame="1"/>
        </w:rPr>
      </w:pPr>
      <m:oMath>
        <m:sSub>
          <m:sSubPr>
            <m:ctrlPr>
              <w:rPr>
                <w:rFonts w:ascii="Cambria Math" w:hAnsi="Cambria Math" w:cs="Times New Roman"/>
                <w:bdr w:val="none" w:sz="0" w:space="0" w:color="auto" w:frame="1"/>
              </w:rPr>
            </m:ctrlPr>
          </m:sSubPr>
          <m:e>
            <m:r>
              <w:rPr>
                <w:rFonts w:ascii="Cambria Math" w:hAnsi="Cambria Math" w:cs="Times New Roman"/>
                <w:bdr w:val="none" w:sz="0" w:space="0" w:color="auto" w:frame="1"/>
              </w:rPr>
              <m:t>z</m:t>
            </m:r>
          </m:e>
          <m:sub>
            <m:r>
              <w:rPr>
                <w:rFonts w:ascii="Cambria Math" w:hAnsi="Cambria Math" w:cs="Times New Roman"/>
                <w:bdr w:val="none" w:sz="0" w:space="0" w:color="auto" w:frame="1"/>
              </w:rPr>
              <m:t>i</m:t>
            </m:r>
          </m:sub>
        </m:sSub>
      </m:oMath>
      <w:r w:rsidR="00F60F3F" w:rsidRPr="00553DBA">
        <w:rPr>
          <w:rFonts w:cs="Times New Roman"/>
          <w:bdr w:val="none" w:sz="0" w:space="0" w:color="auto" w:frame="1"/>
        </w:rPr>
        <w:t xml:space="preserve"> </w:t>
      </w:r>
      <w:r w:rsidR="00F60F3F" w:rsidRPr="00553DBA">
        <w:rPr>
          <w:rFonts w:cs="Times New Roman"/>
          <w:color w:val="242729"/>
          <w:bdr w:val="none" w:sz="0" w:space="0" w:color="auto" w:frame="1"/>
          <w:shd w:val="clear" w:color="auto" w:fill="FEFEFE"/>
        </w:rPr>
        <w:t xml:space="preserve">= </w:t>
      </w:r>
      <m:oMath>
        <m:r>
          <w:rPr>
            <w:rFonts w:ascii="Cambria Math" w:hAnsi="Cambria Math" w:cs="Times New Roman"/>
            <w:color w:val="242729"/>
            <w:bdr w:val="none" w:sz="0" w:space="0" w:color="auto" w:frame="1"/>
            <w:shd w:val="clear" w:color="auto" w:fill="FEFEFE"/>
          </w:rPr>
          <m:t>r</m:t>
        </m:r>
        <m:func>
          <m:funcPr>
            <m:ctrlPr>
              <w:rPr>
                <w:rFonts w:ascii="Cambria Math" w:hAnsi="Cambria Math" w:cs="Times New Roman"/>
                <w:bdr w:val="none" w:sz="0" w:space="0" w:color="auto" w:frame="1"/>
              </w:rPr>
            </m:ctrlPr>
          </m:funcPr>
          <m:fName>
            <m:r>
              <w:rPr>
                <w:rFonts w:ascii="Cambria Math" w:hAnsi="Cambria Math" w:cs="Times New Roman"/>
                <w:bdr w:val="none" w:sz="0" w:space="0" w:color="auto" w:frame="1"/>
              </w:rPr>
              <m:t>sin</m:t>
            </m:r>
          </m:fName>
          <m:e>
            <m:sSub>
              <m:sSubPr>
                <m:ctrlPr>
                  <w:rPr>
                    <w:rFonts w:ascii="Cambria Math" w:hAnsi="Cambria Math" w:cs="Times New Roman"/>
                    <w:bdr w:val="none" w:sz="0" w:space="0" w:color="auto" w:frame="1"/>
                  </w:rPr>
                </m:ctrlPr>
              </m:sSubPr>
              <m:e>
                <m:r>
                  <w:rPr>
                    <w:rFonts w:ascii="Cambria Math" w:hAnsi="Cambria Math" w:cs="Times New Roman"/>
                    <w:bdr w:val="none" w:sz="0" w:space="0" w:color="auto" w:frame="1"/>
                  </w:rPr>
                  <m:t>ϕ</m:t>
                </m:r>
              </m:e>
              <m:sub>
                <m:r>
                  <w:rPr>
                    <w:rFonts w:ascii="Cambria Math" w:hAnsi="Cambria Math" w:cs="Times New Roman"/>
                    <w:bdr w:val="none" w:sz="0" w:space="0" w:color="auto" w:frame="1"/>
                  </w:rPr>
                  <m:t>i</m:t>
                </m:r>
              </m:sub>
            </m:sSub>
          </m:e>
        </m:func>
      </m:oMath>
    </w:p>
    <w:p w14:paraId="78D7FC11" w14:textId="206A0C63" w:rsidR="00E36449" w:rsidRDefault="00F60F3F" w:rsidP="00E36449">
      <w:pPr>
        <w:rPr>
          <w:color w:val="242729"/>
          <w:bdr w:val="none" w:sz="0" w:space="0" w:color="auto" w:frame="1"/>
          <w:shd w:val="clear" w:color="auto" w:fill="FEFEFE"/>
        </w:rPr>
      </w:pPr>
      <w:r w:rsidRPr="00985785">
        <w:rPr>
          <w:color w:val="242729"/>
          <w:shd w:val="clear" w:color="auto" w:fill="FEFEFE"/>
        </w:rPr>
        <w:t xml:space="preserve">The centroid of these points is the average of the sum of </w:t>
      </w:r>
      <m:oMath>
        <m:sSub>
          <m:sSubPr>
            <m:ctrlPr>
              <w:rPr>
                <w:rFonts w:ascii="Cambria Math" w:hAnsi="Cambria Math"/>
                <w:color w:val="242729"/>
                <w:bdr w:val="none" w:sz="0" w:space="0" w:color="auto" w:frame="1"/>
                <w:shd w:val="clear" w:color="auto" w:fill="FEFEFE"/>
              </w:rPr>
            </m:ctrlPr>
          </m:sSubPr>
          <m:e>
            <m:r>
              <w:rPr>
                <w:rFonts w:ascii="Cambria Math" w:hAnsi="Cambria Math"/>
                <w:color w:val="242729"/>
                <w:bdr w:val="none" w:sz="0" w:space="0" w:color="auto" w:frame="1"/>
                <w:shd w:val="clear" w:color="auto" w:fill="FEFEFE"/>
              </w:rPr>
              <m:t>x</m:t>
            </m:r>
          </m:e>
          <m:sub>
            <m:r>
              <w:rPr>
                <w:rFonts w:ascii="Cambria Math" w:hAnsi="Cambria Math"/>
                <w:color w:val="242729"/>
                <w:bdr w:val="none" w:sz="0" w:space="0" w:color="auto" w:frame="1"/>
                <w:shd w:val="clear" w:color="auto" w:fill="FEFEFE"/>
              </w:rPr>
              <m:t>i</m:t>
            </m:r>
          </m:sub>
        </m:sSub>
        <m:r>
          <w:rPr>
            <w:rFonts w:ascii="Cambria Math" w:hAnsi="Cambria Math"/>
            <w:color w:val="242729"/>
            <w:bdr w:val="none" w:sz="0" w:space="0" w:color="auto" w:frame="1"/>
            <w:shd w:val="clear" w:color="auto" w:fill="FEFEFE"/>
          </w:rPr>
          <m:t>,</m:t>
        </m:r>
        <m:sSub>
          <m:sSubPr>
            <m:ctrlPr>
              <w:rPr>
                <w:rFonts w:ascii="Cambria Math" w:hAnsi="Cambria Math"/>
                <w:i/>
                <w:color w:val="242729"/>
                <w:bdr w:val="none" w:sz="0" w:space="0" w:color="auto" w:frame="1"/>
                <w:shd w:val="clear" w:color="auto" w:fill="FEFEFE"/>
              </w:rPr>
            </m:ctrlPr>
          </m:sSubPr>
          <m:e>
            <m:r>
              <w:rPr>
                <w:rFonts w:ascii="Cambria Math" w:hAnsi="Cambria Math"/>
                <w:color w:val="242729"/>
                <w:bdr w:val="none" w:sz="0" w:space="0" w:color="auto" w:frame="1"/>
                <w:shd w:val="clear" w:color="auto" w:fill="FEFEFE"/>
              </w:rPr>
              <m:t xml:space="preserve"> y</m:t>
            </m:r>
          </m:e>
          <m:sub>
            <m:r>
              <w:rPr>
                <w:rFonts w:ascii="Cambria Math" w:hAnsi="Cambria Math"/>
                <w:color w:val="242729"/>
                <w:bdr w:val="none" w:sz="0" w:space="0" w:color="auto" w:frame="1"/>
                <w:shd w:val="clear" w:color="auto" w:fill="FEFEFE"/>
              </w:rPr>
              <m:t>i</m:t>
            </m:r>
          </m:sub>
        </m:sSub>
        <m:r>
          <w:rPr>
            <w:rFonts w:ascii="Cambria Math" w:hAnsi="Cambria Math"/>
            <w:color w:val="242729"/>
            <w:bdr w:val="none" w:sz="0" w:space="0" w:color="auto" w:frame="1"/>
            <w:shd w:val="clear" w:color="auto" w:fill="FEFEFE"/>
          </w:rPr>
          <m:t xml:space="preserve">, </m:t>
        </m:r>
        <m:sSub>
          <m:sSubPr>
            <m:ctrlPr>
              <w:rPr>
                <w:rFonts w:ascii="Cambria Math" w:hAnsi="Cambria Math"/>
                <w:i/>
                <w:color w:val="242729"/>
                <w:bdr w:val="none" w:sz="0" w:space="0" w:color="auto" w:frame="1"/>
                <w:shd w:val="clear" w:color="auto" w:fill="FEFEFE"/>
              </w:rPr>
            </m:ctrlPr>
          </m:sSubPr>
          <m:e>
            <m:r>
              <w:rPr>
                <w:rFonts w:ascii="Cambria Math" w:hAnsi="Cambria Math"/>
                <w:color w:val="242729"/>
                <w:bdr w:val="none" w:sz="0" w:space="0" w:color="auto" w:frame="1"/>
                <w:shd w:val="clear" w:color="auto" w:fill="FEFEFE"/>
              </w:rPr>
              <m:t xml:space="preserve"> z</m:t>
            </m:r>
          </m:e>
          <m:sub>
            <m:r>
              <w:rPr>
                <w:rFonts w:ascii="Cambria Math" w:hAnsi="Cambria Math"/>
                <w:color w:val="242729"/>
                <w:bdr w:val="none" w:sz="0" w:space="0" w:color="auto" w:frame="1"/>
                <w:shd w:val="clear" w:color="auto" w:fill="FEFEFE"/>
              </w:rPr>
              <m:t>i</m:t>
            </m:r>
          </m:sub>
        </m:sSub>
      </m:oMath>
      <w:r w:rsidRPr="00985785">
        <w:rPr>
          <w:color w:val="242729"/>
          <w:bdr w:val="none" w:sz="0" w:space="0" w:color="auto" w:frame="1"/>
          <w:shd w:val="clear" w:color="auto" w:fill="FEFEFE"/>
        </w:rPr>
        <w:t xml:space="preserve">: </w:t>
      </w:r>
    </w:p>
    <w:p w14:paraId="1F69F195" w14:textId="060EC966" w:rsidR="00F60F3F" w:rsidRPr="00985785" w:rsidRDefault="00F60F3F" w:rsidP="00EA5F3D">
      <w:pPr>
        <w:pStyle w:val="Equation"/>
        <w:numPr>
          <w:ilvl w:val="0"/>
          <w:numId w:val="5"/>
        </w:numPr>
        <w:ind w:left="0" w:firstLine="0"/>
        <w:rPr>
          <w:rFonts w:cs="Times New Roman"/>
        </w:rPr>
      </w:pPr>
      <w:r w:rsidRPr="00985785">
        <w:rPr>
          <w:rFonts w:cs="Times New Roman"/>
          <w:color w:val="242729"/>
          <w:bdr w:val="none" w:sz="0" w:space="0" w:color="auto" w:frame="1"/>
          <w:shd w:val="clear" w:color="auto" w:fill="FEFEFE"/>
        </w:rPr>
        <w:t>(</w:t>
      </w:r>
      <m:oMath>
        <m:acc>
          <m:accPr>
            <m:chr m:val="̅"/>
            <m:ctrlPr>
              <w:rPr>
                <w:rFonts w:ascii="Cambria Math" w:hAnsi="Cambria Math" w:cs="Times New Roman"/>
                <w:i w:val="0"/>
                <w:color w:val="242729"/>
                <w:bdr w:val="none" w:sz="0" w:space="0" w:color="auto" w:frame="1"/>
                <w:shd w:val="clear" w:color="auto" w:fill="FEFEFE"/>
              </w:rPr>
            </m:ctrlPr>
          </m:accPr>
          <m:e>
            <m:r>
              <w:rPr>
                <w:rFonts w:ascii="Cambria Math" w:hAnsi="Cambria Math" w:cs="Times New Roman"/>
                <w:color w:val="242729"/>
                <w:bdr w:val="none" w:sz="0" w:space="0" w:color="auto" w:frame="1"/>
                <w:shd w:val="clear" w:color="auto" w:fill="FEFEFE"/>
              </w:rPr>
              <m:t>x</m:t>
            </m:r>
          </m:e>
        </m:acc>
        <m:r>
          <w:rPr>
            <w:rFonts w:ascii="Cambria Math" w:hAnsi="Cambria Math" w:cs="Times New Roman"/>
            <w:color w:val="242729"/>
            <w:bdr w:val="none" w:sz="0" w:space="0" w:color="auto" w:frame="1"/>
            <w:shd w:val="clear" w:color="auto" w:fill="FEFEFE"/>
          </w:rPr>
          <m:t xml:space="preserve">, </m:t>
        </m:r>
        <m:acc>
          <m:accPr>
            <m:chr m:val="̅"/>
            <m:ctrlPr>
              <w:rPr>
                <w:rFonts w:ascii="Cambria Math" w:hAnsi="Cambria Math" w:cs="Times New Roman"/>
                <w:i w:val="0"/>
                <w:color w:val="242729"/>
                <w:bdr w:val="none" w:sz="0" w:space="0" w:color="auto" w:frame="1"/>
                <w:shd w:val="clear" w:color="auto" w:fill="FEFEFE"/>
              </w:rPr>
            </m:ctrlPr>
          </m:accPr>
          <m:e>
            <m:r>
              <w:rPr>
                <w:rFonts w:ascii="Cambria Math" w:hAnsi="Cambria Math" w:cs="Times New Roman"/>
                <w:color w:val="242729"/>
                <w:bdr w:val="none" w:sz="0" w:space="0" w:color="auto" w:frame="1"/>
                <w:shd w:val="clear" w:color="auto" w:fill="FEFEFE"/>
              </w:rPr>
              <m:t>y</m:t>
            </m:r>
          </m:e>
        </m:acc>
        <m:r>
          <w:rPr>
            <w:rFonts w:ascii="Cambria Math" w:hAnsi="Cambria Math" w:cs="Times New Roman"/>
            <w:color w:val="242729"/>
            <w:bdr w:val="none" w:sz="0" w:space="0" w:color="auto" w:frame="1"/>
            <w:shd w:val="clear" w:color="auto" w:fill="FEFEFE"/>
          </w:rPr>
          <m:t xml:space="preserve">, </m:t>
        </m:r>
        <m:acc>
          <m:accPr>
            <m:chr m:val="̅"/>
            <m:ctrlPr>
              <w:rPr>
                <w:rFonts w:ascii="Cambria Math" w:hAnsi="Cambria Math" w:cs="Times New Roman"/>
                <w:i w:val="0"/>
                <w:color w:val="242729"/>
                <w:bdr w:val="none" w:sz="0" w:space="0" w:color="auto" w:frame="1"/>
                <w:shd w:val="clear" w:color="auto" w:fill="FEFEFE"/>
              </w:rPr>
            </m:ctrlPr>
          </m:accPr>
          <m:e>
            <m:r>
              <w:rPr>
                <w:rFonts w:ascii="Cambria Math" w:hAnsi="Cambria Math" w:cs="Times New Roman"/>
                <w:color w:val="242729"/>
                <w:bdr w:val="none" w:sz="0" w:space="0" w:color="auto" w:frame="1"/>
                <w:shd w:val="clear" w:color="auto" w:fill="FEFEFE"/>
              </w:rPr>
              <m:t>z</m:t>
            </m:r>
          </m:e>
        </m:acc>
      </m:oMath>
      <w:r w:rsidRPr="00985785">
        <w:rPr>
          <w:rFonts w:cs="Times New Roman"/>
          <w:color w:val="242729"/>
          <w:bdr w:val="none" w:sz="0" w:space="0" w:color="auto" w:frame="1"/>
          <w:shd w:val="clear" w:color="auto" w:fill="FEFEFE"/>
        </w:rPr>
        <w:t xml:space="preserve">) = </w:t>
      </w:r>
      <m:oMath>
        <m:f>
          <m:fPr>
            <m:ctrlPr>
              <w:rPr>
                <w:rFonts w:ascii="Cambria Math" w:hAnsi="Cambria Math" w:cs="Times New Roman"/>
                <w:color w:val="242729"/>
                <w:bdr w:val="none" w:sz="0" w:space="0" w:color="auto" w:frame="1"/>
                <w:shd w:val="clear" w:color="auto" w:fill="FEFEFE"/>
              </w:rPr>
            </m:ctrlPr>
          </m:fPr>
          <m:num>
            <m:r>
              <w:rPr>
                <w:rFonts w:ascii="Cambria Math" w:hAnsi="Cambria Math" w:cs="Times New Roman"/>
                <w:color w:val="242729"/>
                <w:bdr w:val="none" w:sz="0" w:space="0" w:color="auto" w:frame="1"/>
                <w:shd w:val="clear" w:color="auto" w:fill="FEFEFE"/>
              </w:rPr>
              <m:t>1</m:t>
            </m:r>
          </m:num>
          <m:den>
            <m:r>
              <w:rPr>
                <w:rFonts w:ascii="Cambria Math" w:hAnsi="Cambria Math" w:cs="Times New Roman"/>
                <w:color w:val="242729"/>
                <w:bdr w:val="none" w:sz="0" w:space="0" w:color="auto" w:frame="1"/>
                <w:shd w:val="clear" w:color="auto" w:fill="FEFEFE"/>
              </w:rPr>
              <m:t>n</m:t>
            </m:r>
          </m:den>
        </m:f>
        <m:nary>
          <m:naryPr>
            <m:chr m:val="∑"/>
            <m:limLoc m:val="undOvr"/>
            <m:subHide m:val="1"/>
            <m:supHide m:val="1"/>
            <m:ctrlPr>
              <w:rPr>
                <w:rFonts w:ascii="Cambria Math" w:hAnsi="Cambria Math" w:cs="Times New Roman"/>
                <w:color w:val="242729"/>
                <w:bdr w:val="none" w:sz="0" w:space="0" w:color="auto" w:frame="1"/>
                <w:shd w:val="clear" w:color="auto" w:fill="FEFEFE"/>
              </w:rPr>
            </m:ctrlPr>
          </m:naryPr>
          <m:sub/>
          <m:sup/>
          <m:e>
            <m:d>
              <m:dPr>
                <m:ctrlPr>
                  <w:rPr>
                    <w:rFonts w:ascii="Cambria Math" w:hAnsi="Cambria Math" w:cs="Times New Roman"/>
                    <w:color w:val="242729"/>
                    <w:bdr w:val="none" w:sz="0" w:space="0" w:color="auto" w:frame="1"/>
                    <w:shd w:val="clear" w:color="auto" w:fill="FEFEFE"/>
                  </w:rPr>
                </m:ctrlPr>
              </m:dPr>
              <m:e>
                <m:sSub>
                  <m:sSubPr>
                    <m:ctrlPr>
                      <w:rPr>
                        <w:rFonts w:ascii="Cambria Math" w:hAnsi="Cambria Math" w:cs="Times New Roman"/>
                        <w:color w:val="242729"/>
                        <w:bdr w:val="none" w:sz="0" w:space="0" w:color="auto" w:frame="1"/>
                        <w:shd w:val="clear" w:color="auto" w:fill="FEFEFE"/>
                      </w:rPr>
                    </m:ctrlPr>
                  </m:sSubPr>
                  <m:e>
                    <m:r>
                      <w:rPr>
                        <w:rFonts w:ascii="Cambria Math" w:hAnsi="Cambria Math" w:cs="Times New Roman"/>
                        <w:color w:val="242729"/>
                        <w:bdr w:val="none" w:sz="0" w:space="0" w:color="auto" w:frame="1"/>
                        <w:shd w:val="clear" w:color="auto" w:fill="FEFEFE"/>
                      </w:rPr>
                      <m:t>x</m:t>
                    </m:r>
                  </m:e>
                  <m:sub>
                    <m:r>
                      <w:rPr>
                        <w:rFonts w:ascii="Cambria Math" w:hAnsi="Cambria Math" w:cs="Times New Roman"/>
                        <w:color w:val="242729"/>
                        <w:bdr w:val="none" w:sz="0" w:space="0" w:color="auto" w:frame="1"/>
                        <w:shd w:val="clear" w:color="auto" w:fill="FEFEFE"/>
                      </w:rPr>
                      <m:t>i</m:t>
                    </m:r>
                  </m:sub>
                </m:sSub>
                <m:r>
                  <w:rPr>
                    <w:rFonts w:ascii="Cambria Math" w:hAnsi="Cambria Math" w:cs="Times New Roman"/>
                    <w:color w:val="242729"/>
                    <w:bdr w:val="none" w:sz="0" w:space="0" w:color="auto" w:frame="1"/>
                    <w:shd w:val="clear" w:color="auto" w:fill="FEFEFE"/>
                  </w:rPr>
                  <m:t>,</m:t>
                </m:r>
                <m:sSub>
                  <m:sSubPr>
                    <m:ctrlPr>
                      <w:rPr>
                        <w:rFonts w:ascii="Cambria Math" w:hAnsi="Cambria Math" w:cs="Times New Roman"/>
                        <w:color w:val="242729"/>
                        <w:bdr w:val="none" w:sz="0" w:space="0" w:color="auto" w:frame="1"/>
                        <w:shd w:val="clear" w:color="auto" w:fill="FEFEFE"/>
                      </w:rPr>
                    </m:ctrlPr>
                  </m:sSubPr>
                  <m:e>
                    <m:r>
                      <w:rPr>
                        <w:rFonts w:ascii="Cambria Math" w:hAnsi="Cambria Math" w:cs="Times New Roman"/>
                        <w:color w:val="242729"/>
                        <w:bdr w:val="none" w:sz="0" w:space="0" w:color="auto" w:frame="1"/>
                        <w:shd w:val="clear" w:color="auto" w:fill="FEFEFE"/>
                      </w:rPr>
                      <m:t xml:space="preserve"> y</m:t>
                    </m:r>
                  </m:e>
                  <m:sub>
                    <m:r>
                      <w:rPr>
                        <w:rFonts w:ascii="Cambria Math" w:hAnsi="Cambria Math" w:cs="Times New Roman"/>
                        <w:color w:val="242729"/>
                        <w:bdr w:val="none" w:sz="0" w:space="0" w:color="auto" w:frame="1"/>
                        <w:shd w:val="clear" w:color="auto" w:fill="FEFEFE"/>
                      </w:rPr>
                      <m:t>i</m:t>
                    </m:r>
                  </m:sub>
                </m:sSub>
                <m:r>
                  <w:rPr>
                    <w:rFonts w:ascii="Cambria Math" w:hAnsi="Cambria Math" w:cs="Times New Roman"/>
                    <w:color w:val="242729"/>
                    <w:bdr w:val="none" w:sz="0" w:space="0" w:color="auto" w:frame="1"/>
                    <w:shd w:val="clear" w:color="auto" w:fill="FEFEFE"/>
                  </w:rPr>
                  <m:t xml:space="preserve">, </m:t>
                </m:r>
                <m:sSub>
                  <m:sSubPr>
                    <m:ctrlPr>
                      <w:rPr>
                        <w:rFonts w:ascii="Cambria Math" w:hAnsi="Cambria Math" w:cs="Times New Roman"/>
                        <w:color w:val="242729"/>
                        <w:bdr w:val="none" w:sz="0" w:space="0" w:color="auto" w:frame="1"/>
                        <w:shd w:val="clear" w:color="auto" w:fill="FEFEFE"/>
                      </w:rPr>
                    </m:ctrlPr>
                  </m:sSubPr>
                  <m:e>
                    <m:r>
                      <w:rPr>
                        <w:rFonts w:ascii="Cambria Math" w:hAnsi="Cambria Math" w:cs="Times New Roman"/>
                        <w:color w:val="242729"/>
                        <w:bdr w:val="none" w:sz="0" w:space="0" w:color="auto" w:frame="1"/>
                        <w:shd w:val="clear" w:color="auto" w:fill="FEFEFE"/>
                      </w:rPr>
                      <m:t xml:space="preserve"> z</m:t>
                    </m:r>
                  </m:e>
                  <m:sub>
                    <m:r>
                      <w:rPr>
                        <w:rFonts w:ascii="Cambria Math" w:hAnsi="Cambria Math" w:cs="Times New Roman"/>
                        <w:color w:val="242729"/>
                        <w:bdr w:val="none" w:sz="0" w:space="0" w:color="auto" w:frame="1"/>
                        <w:shd w:val="clear" w:color="auto" w:fill="FEFEFE"/>
                      </w:rPr>
                      <m:t>i</m:t>
                    </m:r>
                  </m:sub>
                </m:sSub>
              </m:e>
            </m:d>
          </m:e>
        </m:nary>
      </m:oMath>
    </w:p>
    <w:p w14:paraId="10EE1084" w14:textId="2FC0D9F2" w:rsidR="00E36449" w:rsidRDefault="00E36449" w:rsidP="00E36449">
      <w:pPr>
        <w:rPr>
          <w:color w:val="242729"/>
          <w:shd w:val="clear" w:color="auto" w:fill="FEFEFE"/>
        </w:rPr>
      </w:pPr>
      <w:r w:rsidRPr="00985785">
        <w:t xml:space="preserve">The coordinate of the </w:t>
      </w:r>
      <w:r w:rsidRPr="00985785">
        <w:rPr>
          <w:color w:val="242729"/>
          <w:shd w:val="clear" w:color="auto" w:fill="FEFEFE"/>
        </w:rPr>
        <w:t>centroid can be expressed as:</w:t>
      </w:r>
    </w:p>
    <w:p w14:paraId="418C3C75" w14:textId="39369A03" w:rsidR="00F60F3F" w:rsidRPr="00553DBA" w:rsidRDefault="007D156D" w:rsidP="00EA5F3D">
      <w:pPr>
        <w:pStyle w:val="Equation"/>
        <w:numPr>
          <w:ilvl w:val="0"/>
          <w:numId w:val="5"/>
        </w:numPr>
        <w:ind w:left="0" w:firstLine="0"/>
        <w:rPr>
          <w:rFonts w:cs="Times New Roman"/>
          <w:color w:val="242729"/>
          <w:shd w:val="clear" w:color="auto" w:fill="FEFEFE"/>
        </w:rPr>
      </w:pPr>
      <m:oMath>
        <m:acc>
          <m:accPr>
            <m:chr m:val="̅"/>
            <m:ctrlPr>
              <w:rPr>
                <w:rFonts w:ascii="Cambria Math" w:hAnsi="Cambria Math" w:cs="Times New Roman"/>
                <w:color w:val="242729"/>
                <w:shd w:val="clear" w:color="auto" w:fill="FEFEFE"/>
              </w:rPr>
            </m:ctrlPr>
          </m:accPr>
          <m:e>
            <m:r>
              <w:rPr>
                <w:rFonts w:ascii="Cambria Math" w:hAnsi="Cambria Math" w:cs="Times New Roman"/>
                <w:color w:val="242729"/>
                <w:shd w:val="clear" w:color="auto" w:fill="FEFEFE"/>
              </w:rPr>
              <m:t>ϕ</m:t>
            </m:r>
          </m:e>
        </m:acc>
      </m:oMath>
      <w:r w:rsidR="00F60F3F" w:rsidRPr="00553DBA">
        <w:rPr>
          <w:rFonts w:cs="Times New Roman"/>
          <w:color w:val="242729"/>
          <w:shd w:val="clear" w:color="auto" w:fill="FEFEFE"/>
        </w:rPr>
        <w:t xml:space="preserve"> = </w:t>
      </w:r>
      <m:oMath>
        <m:r>
          <w:rPr>
            <w:rFonts w:ascii="Cambria Math" w:hAnsi="Cambria Math" w:cs="Times New Roman"/>
            <w:color w:val="242729"/>
            <w:shd w:val="clear" w:color="auto" w:fill="FEFEFE"/>
          </w:rPr>
          <m:t>atan2(</m:t>
        </m:r>
        <m:acc>
          <m:accPr>
            <m:chr m:val="̅"/>
            <m:ctrlPr>
              <w:rPr>
                <w:rFonts w:ascii="Cambria Math" w:hAnsi="Cambria Math" w:cs="Times New Roman"/>
                <w:color w:val="242729"/>
                <w:shd w:val="clear" w:color="auto" w:fill="FEFEFE"/>
              </w:rPr>
            </m:ctrlPr>
          </m:accPr>
          <m:e>
            <m:r>
              <w:rPr>
                <w:rFonts w:ascii="Cambria Math" w:hAnsi="Cambria Math" w:cs="Times New Roman"/>
                <w:color w:val="242729"/>
                <w:shd w:val="clear" w:color="auto" w:fill="FEFEFE"/>
              </w:rPr>
              <m:t>z</m:t>
            </m:r>
          </m:e>
        </m:acc>
        <m:r>
          <w:rPr>
            <w:rFonts w:ascii="Cambria Math" w:hAnsi="Cambria Math" w:cs="Times New Roman"/>
            <w:color w:val="242729"/>
            <w:shd w:val="clear" w:color="auto" w:fill="FEFEFE"/>
          </w:rPr>
          <m:t xml:space="preserve">,  </m:t>
        </m:r>
        <m:rad>
          <m:radPr>
            <m:degHide m:val="1"/>
            <m:ctrlPr>
              <w:rPr>
                <w:rFonts w:ascii="Cambria Math" w:hAnsi="Cambria Math" w:cs="Times New Roman"/>
                <w:color w:val="242729"/>
                <w:shd w:val="clear" w:color="auto" w:fill="FEFEFE"/>
              </w:rPr>
            </m:ctrlPr>
          </m:radPr>
          <m:deg/>
          <m:e>
            <m:sSup>
              <m:sSupPr>
                <m:ctrlPr>
                  <w:rPr>
                    <w:rFonts w:ascii="Cambria Math" w:hAnsi="Cambria Math" w:cs="Times New Roman"/>
                    <w:color w:val="242729"/>
                    <w:shd w:val="clear" w:color="auto" w:fill="FEFEFE"/>
                  </w:rPr>
                </m:ctrlPr>
              </m:sSupPr>
              <m:e>
                <m:acc>
                  <m:accPr>
                    <m:chr m:val="̅"/>
                    <m:ctrlPr>
                      <w:rPr>
                        <w:rFonts w:ascii="Cambria Math" w:hAnsi="Cambria Math" w:cs="Times New Roman"/>
                        <w:color w:val="242729"/>
                        <w:shd w:val="clear" w:color="auto" w:fill="FEFEFE"/>
                      </w:rPr>
                    </m:ctrlPr>
                  </m:accPr>
                  <m:e>
                    <m:r>
                      <w:rPr>
                        <w:rFonts w:ascii="Cambria Math" w:hAnsi="Cambria Math" w:cs="Times New Roman"/>
                        <w:color w:val="242729"/>
                        <w:shd w:val="clear" w:color="auto" w:fill="FEFEFE"/>
                      </w:rPr>
                      <m:t>x</m:t>
                    </m:r>
                  </m:e>
                </m:acc>
              </m:e>
              <m:sup>
                <m:r>
                  <w:rPr>
                    <w:rFonts w:ascii="Cambria Math" w:hAnsi="Cambria Math" w:cs="Times New Roman"/>
                    <w:color w:val="242729"/>
                    <w:shd w:val="clear" w:color="auto" w:fill="FEFEFE"/>
                  </w:rPr>
                  <m:t>2</m:t>
                </m:r>
              </m:sup>
            </m:sSup>
            <m:r>
              <w:rPr>
                <w:rFonts w:ascii="Cambria Math" w:hAnsi="Cambria Math" w:cs="Times New Roman"/>
                <w:color w:val="242729"/>
                <w:shd w:val="clear" w:color="auto" w:fill="FEFEFE"/>
              </w:rPr>
              <m:t>+</m:t>
            </m:r>
            <m:sSup>
              <m:sSupPr>
                <m:ctrlPr>
                  <w:rPr>
                    <w:rFonts w:ascii="Cambria Math" w:hAnsi="Cambria Math" w:cs="Times New Roman"/>
                    <w:color w:val="242729"/>
                    <w:shd w:val="clear" w:color="auto" w:fill="FEFEFE"/>
                  </w:rPr>
                </m:ctrlPr>
              </m:sSupPr>
              <m:e>
                <m:acc>
                  <m:accPr>
                    <m:chr m:val="̅"/>
                    <m:ctrlPr>
                      <w:rPr>
                        <w:rFonts w:ascii="Cambria Math" w:hAnsi="Cambria Math" w:cs="Times New Roman"/>
                        <w:color w:val="242729"/>
                        <w:shd w:val="clear" w:color="auto" w:fill="FEFEFE"/>
                      </w:rPr>
                    </m:ctrlPr>
                  </m:accPr>
                  <m:e>
                    <m:r>
                      <w:rPr>
                        <w:rFonts w:ascii="Cambria Math" w:hAnsi="Cambria Math" w:cs="Times New Roman"/>
                        <w:color w:val="242729"/>
                        <w:shd w:val="clear" w:color="auto" w:fill="FEFEFE"/>
                      </w:rPr>
                      <m:t>y</m:t>
                    </m:r>
                  </m:e>
                </m:acc>
              </m:e>
              <m:sup>
                <m:r>
                  <w:rPr>
                    <w:rFonts w:ascii="Cambria Math" w:hAnsi="Cambria Math" w:cs="Times New Roman"/>
                    <w:color w:val="242729"/>
                    <w:shd w:val="clear" w:color="auto" w:fill="FEFEFE"/>
                  </w:rPr>
                  <m:t>2</m:t>
                </m:r>
              </m:sup>
            </m:sSup>
          </m:e>
        </m:rad>
        <m:r>
          <w:rPr>
            <w:rFonts w:ascii="Cambria Math" w:hAnsi="Cambria Math" w:cs="Times New Roman"/>
            <w:color w:val="242729"/>
            <w:shd w:val="clear" w:color="auto" w:fill="FEFEFE"/>
          </w:rPr>
          <m:t>)</m:t>
        </m:r>
      </m:oMath>
    </w:p>
    <w:p w14:paraId="0EED9E7B" w14:textId="524974CD" w:rsidR="00B54A72" w:rsidRPr="00553DBA" w:rsidRDefault="007D156D" w:rsidP="00EA5F3D">
      <w:pPr>
        <w:pStyle w:val="Equation"/>
        <w:numPr>
          <w:ilvl w:val="0"/>
          <w:numId w:val="5"/>
        </w:numPr>
        <w:ind w:left="0" w:firstLine="0"/>
        <w:rPr>
          <w:rFonts w:cs="Times New Roman"/>
          <w:color w:val="242729"/>
          <w:shd w:val="clear" w:color="auto" w:fill="FEFEFE"/>
        </w:rPr>
      </w:pPr>
      <m:oMath>
        <m:acc>
          <m:accPr>
            <m:chr m:val="̅"/>
            <m:ctrlPr>
              <w:rPr>
                <w:rFonts w:ascii="Cambria Math" w:hAnsi="Cambria Math" w:cs="Times New Roman"/>
                <w:color w:val="242729"/>
                <w:shd w:val="clear" w:color="auto" w:fill="FEFEFE"/>
              </w:rPr>
            </m:ctrlPr>
          </m:accPr>
          <m:e>
            <m:r>
              <w:rPr>
                <w:rFonts w:ascii="Cambria Math" w:hAnsi="Cambria Math" w:cs="Times New Roman"/>
                <w:color w:val="242729"/>
                <w:shd w:val="clear" w:color="auto" w:fill="FEFEFE"/>
              </w:rPr>
              <m:t>λ</m:t>
            </m:r>
          </m:e>
        </m:acc>
      </m:oMath>
      <w:r w:rsidR="00F60F3F" w:rsidRPr="00553DBA">
        <w:rPr>
          <w:rFonts w:cs="Times New Roman"/>
          <w:color w:val="242729"/>
          <w:shd w:val="clear" w:color="auto" w:fill="FEFEFE"/>
        </w:rPr>
        <w:t xml:space="preserve"> = </w:t>
      </w:r>
      <m:oMath>
        <m:r>
          <w:rPr>
            <w:rFonts w:ascii="Cambria Math" w:hAnsi="Cambria Math" w:cs="Times New Roman"/>
            <w:color w:val="242729"/>
            <w:shd w:val="clear" w:color="auto" w:fill="FEFEFE"/>
          </w:rPr>
          <m:t>atan2(</m:t>
        </m:r>
        <m:acc>
          <m:accPr>
            <m:chr m:val="̅"/>
            <m:ctrlPr>
              <w:rPr>
                <w:rFonts w:ascii="Cambria Math" w:hAnsi="Cambria Math" w:cs="Times New Roman"/>
                <w:color w:val="242729"/>
                <w:shd w:val="clear" w:color="auto" w:fill="FEFEFE"/>
              </w:rPr>
            </m:ctrlPr>
          </m:accPr>
          <m:e>
            <m:r>
              <w:rPr>
                <w:rFonts w:ascii="Cambria Math" w:hAnsi="Cambria Math" w:cs="Times New Roman"/>
                <w:color w:val="242729"/>
                <w:shd w:val="clear" w:color="auto" w:fill="FEFEFE"/>
              </w:rPr>
              <m:t>x</m:t>
            </m:r>
          </m:e>
        </m:acc>
        <m:r>
          <w:rPr>
            <w:rFonts w:ascii="Cambria Math" w:hAnsi="Cambria Math" w:cs="Times New Roman"/>
            <w:color w:val="242729"/>
            <w:shd w:val="clear" w:color="auto" w:fill="FEFEFE"/>
          </w:rPr>
          <m:t xml:space="preserve">,  </m:t>
        </m:r>
        <m:acc>
          <m:accPr>
            <m:chr m:val="̅"/>
            <m:ctrlPr>
              <w:rPr>
                <w:rFonts w:ascii="Cambria Math" w:hAnsi="Cambria Math" w:cs="Times New Roman"/>
                <w:color w:val="242729"/>
                <w:shd w:val="clear" w:color="auto" w:fill="FEFEFE"/>
              </w:rPr>
            </m:ctrlPr>
          </m:accPr>
          <m:e>
            <m:r>
              <w:rPr>
                <w:rFonts w:ascii="Cambria Math" w:hAnsi="Cambria Math" w:cs="Times New Roman"/>
                <w:color w:val="242729"/>
                <w:shd w:val="clear" w:color="auto" w:fill="FEFEFE"/>
              </w:rPr>
              <m:t>y</m:t>
            </m:r>
          </m:e>
        </m:acc>
        <m:r>
          <w:rPr>
            <w:rFonts w:ascii="Cambria Math" w:hAnsi="Cambria Math" w:cs="Times New Roman"/>
            <w:color w:val="242729"/>
            <w:shd w:val="clear" w:color="auto" w:fill="FEFEFE"/>
          </w:rPr>
          <m:t>)</m:t>
        </m:r>
      </m:oMath>
    </w:p>
    <w:p w14:paraId="3380FC01" w14:textId="3825886F" w:rsidR="00B54A72" w:rsidRDefault="00B54A72" w:rsidP="00B54A72">
      <w:pPr>
        <w:pStyle w:val="3"/>
        <w:rPr>
          <w:rFonts w:cs="Times New Roman"/>
        </w:rPr>
      </w:pPr>
      <w:r w:rsidRPr="00B54A72">
        <w:rPr>
          <w:rFonts w:cs="Times New Roman"/>
        </w:rPr>
        <w:t>Visuali</w:t>
      </w:r>
      <w:r w:rsidRPr="00B54A72">
        <w:rPr>
          <w:rFonts w:cs="Times New Roman"/>
          <w:lang w:eastAsia="zh-CN"/>
        </w:rPr>
        <w:t>s</w:t>
      </w:r>
      <w:r w:rsidR="00942DD5">
        <w:rPr>
          <w:rFonts w:cs="Times New Roman"/>
        </w:rPr>
        <w:t>ation with M</w:t>
      </w:r>
      <w:r w:rsidRPr="00B54A72">
        <w:rPr>
          <w:rFonts w:cs="Times New Roman"/>
        </w:rPr>
        <w:t>atplotlib</w:t>
      </w:r>
    </w:p>
    <w:p w14:paraId="24D22492" w14:textId="4F21C8D1" w:rsidR="00B54A72" w:rsidRPr="00B54A72" w:rsidRDefault="00B54A72" w:rsidP="00B54A72">
      <w:r w:rsidRPr="00B54A72">
        <w:rPr>
          <w:lang w:eastAsia="en-US"/>
        </w:rPr>
        <w:t>After the project gets the coordinates of central point and other features such as radius (details will be described in 3.1.3)</w:t>
      </w:r>
      <w:r w:rsidRPr="00B54A72">
        <w:t xml:space="preserve">, the project hopes to display the distribution of a specific content on the UK map to observe the distribution of the content. The visualisation tool selected by the project is </w:t>
      </w:r>
      <w:r w:rsidRPr="00B54A72">
        <w:rPr>
          <w:lang w:eastAsia="en-US"/>
        </w:rPr>
        <w:t>Matplotlib package of Python which is an open source portable Python plotting package used in scientific, engin</w:t>
      </w:r>
      <w:r w:rsidR="004E4DE4">
        <w:rPr>
          <w:lang w:eastAsia="en-US"/>
        </w:rPr>
        <w:t>eering and financial fields</w:t>
      </w:r>
      <w:r w:rsidR="00B67F08">
        <w:rPr>
          <w:lang w:eastAsia="en-US"/>
        </w:rPr>
        <w:t xml:space="preserve"> </w:t>
      </w:r>
      <w:r w:rsidR="00B67F08">
        <w:rPr>
          <w:lang w:eastAsia="en-US"/>
        </w:rPr>
        <w:fldChar w:fldCharType="begin"/>
      </w:r>
      <w:r w:rsidR="00B67F08">
        <w:rPr>
          <w:lang w:eastAsia="en-US"/>
        </w:rPr>
        <w:instrText xml:space="preserve"> REF _Ref522477336 \n \h </w:instrText>
      </w:r>
      <w:r w:rsidR="00B67F08">
        <w:rPr>
          <w:lang w:eastAsia="en-US"/>
        </w:rPr>
      </w:r>
      <w:r w:rsidR="00B67F08">
        <w:rPr>
          <w:lang w:eastAsia="en-US"/>
        </w:rPr>
        <w:fldChar w:fldCharType="separate"/>
      </w:r>
      <w:r w:rsidR="00B67F08">
        <w:rPr>
          <w:lang w:eastAsia="en-US"/>
        </w:rPr>
        <w:t>[20]</w:t>
      </w:r>
      <w:r w:rsidR="00B67F08">
        <w:rPr>
          <w:lang w:eastAsia="en-US"/>
        </w:rPr>
        <w:fldChar w:fldCharType="end"/>
      </w:r>
      <w:r w:rsidRPr="00B54A72">
        <w:rPr>
          <w:lang w:eastAsia="en-US"/>
        </w:rPr>
        <w:t xml:space="preserve">. It can implement complex data visualisation processes with simple </w:t>
      </w:r>
      <w:r w:rsidRPr="00B54A72">
        <w:t>e</w:t>
      </w:r>
      <w:r w:rsidRPr="00B54A72">
        <w:rPr>
          <w:lang w:eastAsia="en-US"/>
        </w:rPr>
        <w:t>ncapsulate</w:t>
      </w:r>
      <w:r w:rsidRPr="00B54A72">
        <w:t>d</w:t>
      </w:r>
      <w:r w:rsidRPr="00B54A72">
        <w:rPr>
          <w:lang w:eastAsia="en-US"/>
        </w:rPr>
        <w:t xml:space="preserve"> method</w:t>
      </w:r>
      <w:r w:rsidRPr="00B54A72">
        <w:t xml:space="preserve">s. Because of the convenience of this tool, most data visualisation processes in the project are achieved by it. Specifically, in this project, </w:t>
      </w:r>
      <w:r w:rsidRPr="00B54A72">
        <w:rPr>
          <w:lang w:eastAsia="en-US"/>
        </w:rPr>
        <w:t xml:space="preserve">Matplotlib package mainly completes the </w:t>
      </w:r>
      <w:r w:rsidRPr="00B54A72">
        <w:t>visualising</w:t>
      </w:r>
      <w:r w:rsidRPr="00B54A72">
        <w:rPr>
          <w:lang w:eastAsia="en-US"/>
        </w:rPr>
        <w:t xml:space="preserve"> of geographic information distribution and the line graphs. </w:t>
      </w:r>
      <w:r w:rsidRPr="00B54A72">
        <w:t xml:space="preserve">In terms of the visualisation of </w:t>
      </w:r>
      <w:r w:rsidRPr="00B54A72">
        <w:rPr>
          <w:lang w:eastAsia="en-US"/>
        </w:rPr>
        <w:t>geographic information distribution, the project uses one of the Mat</w:t>
      </w:r>
      <w:r w:rsidR="001F5080">
        <w:rPr>
          <w:lang w:eastAsia="en-US"/>
        </w:rPr>
        <w:t>plotlib toolkit named Basemap</w:t>
      </w:r>
      <w:r w:rsidR="00CF6C1B">
        <w:rPr>
          <w:lang w:eastAsia="en-US"/>
        </w:rPr>
        <w:t xml:space="preserve"> </w:t>
      </w:r>
      <w:r w:rsidR="00CF6C1B">
        <w:rPr>
          <w:lang w:eastAsia="en-US"/>
        </w:rPr>
        <w:fldChar w:fldCharType="begin"/>
      </w:r>
      <w:r w:rsidR="00CF6C1B">
        <w:rPr>
          <w:lang w:eastAsia="en-US"/>
        </w:rPr>
        <w:instrText xml:space="preserve"> REF _Ref522477406 \n \h </w:instrText>
      </w:r>
      <w:r w:rsidR="00CF6C1B">
        <w:rPr>
          <w:lang w:eastAsia="en-US"/>
        </w:rPr>
      </w:r>
      <w:r w:rsidR="00CF6C1B">
        <w:rPr>
          <w:lang w:eastAsia="en-US"/>
        </w:rPr>
        <w:fldChar w:fldCharType="separate"/>
      </w:r>
      <w:r w:rsidR="00CF6C1B">
        <w:rPr>
          <w:lang w:eastAsia="en-US"/>
        </w:rPr>
        <w:t>[21]</w:t>
      </w:r>
      <w:r w:rsidR="00CF6C1B">
        <w:rPr>
          <w:lang w:eastAsia="en-US"/>
        </w:rPr>
        <w:fldChar w:fldCharType="end"/>
      </w:r>
      <w:r w:rsidRPr="00B54A72">
        <w:rPr>
          <w:lang w:eastAsia="en-US"/>
        </w:rPr>
        <w:t xml:space="preserve">. Basemap provides a possibility </w:t>
      </w:r>
      <w:r w:rsidRPr="00B54A72">
        <w:t>that the project can draw</w:t>
      </w:r>
      <w:r w:rsidRPr="00B54A72">
        <w:rPr>
          <w:lang w:eastAsia="en-US"/>
        </w:rPr>
        <w:t xml:space="preserve"> Matplotlib </w:t>
      </w:r>
      <w:r w:rsidRPr="00B54A72">
        <w:t>plot over the real-world</w:t>
      </w:r>
      <w:r w:rsidR="001F5080">
        <w:t xml:space="preserve"> map</w:t>
      </w:r>
      <w:r w:rsidR="00CF6C1B">
        <w:t xml:space="preserve"> </w:t>
      </w:r>
      <w:r w:rsidR="00CF6C1B">
        <w:fldChar w:fldCharType="begin"/>
      </w:r>
      <w:r w:rsidR="00CF6C1B">
        <w:instrText xml:space="preserve"> REF _Ref522477454 \n \h </w:instrText>
      </w:r>
      <w:r w:rsidR="00CF6C1B">
        <w:fldChar w:fldCharType="separate"/>
      </w:r>
      <w:r w:rsidR="00CF6C1B">
        <w:t>[22]</w:t>
      </w:r>
      <w:r w:rsidR="00CF6C1B">
        <w:fldChar w:fldCharType="end"/>
      </w:r>
      <w:r w:rsidRPr="00B54A72">
        <w:t>. This indicates the Basemap replaces the bottom canvas of the Matplotlib, so it can implement the goal of plotting other graphics such as radius and circumference curve on the map. The following figure (Fig. 5) is an example of using Basemap to visualise the distribution of ‘haggis’ (details will be stated in 3.1.3).</w:t>
      </w:r>
    </w:p>
    <w:p w14:paraId="68818387" w14:textId="0CF73989" w:rsidR="00B54A72" w:rsidRDefault="00695A63" w:rsidP="00695A63">
      <w:pPr>
        <w:jc w:val="center"/>
      </w:pPr>
      <w:r w:rsidRPr="00985785">
        <w:rPr>
          <w:b/>
          <w:bCs/>
          <w:noProof/>
          <w:color w:val="000000"/>
        </w:rPr>
        <w:drawing>
          <wp:inline distT="0" distB="0" distL="0" distR="0" wp14:anchorId="781713FB" wp14:editId="28666E5C">
            <wp:extent cx="2091267" cy="2327171"/>
            <wp:effectExtent l="0" t="0" r="444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ggi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10397" cy="2348459"/>
                    </a:xfrm>
                    <a:prstGeom prst="rect">
                      <a:avLst/>
                    </a:prstGeom>
                  </pic:spPr>
                </pic:pic>
              </a:graphicData>
            </a:graphic>
          </wp:inline>
        </w:drawing>
      </w:r>
    </w:p>
    <w:p w14:paraId="0366FB6A" w14:textId="7E84E879" w:rsidR="00695A63" w:rsidRDefault="00695A63" w:rsidP="00695A63">
      <w:pPr>
        <w:jc w:val="center"/>
        <w:rPr>
          <w:b/>
          <w:bCs/>
          <w:color w:val="000000"/>
        </w:rPr>
      </w:pPr>
      <w:bookmarkStart w:id="10" w:name="_Toc522487866"/>
      <w:r>
        <w:rPr>
          <w:b/>
          <w:bCs/>
          <w:color w:val="000000"/>
        </w:rPr>
        <w:t xml:space="preserve">Figure </w:t>
      </w:r>
      <w:r w:rsidRPr="001C24CE">
        <w:rPr>
          <w:b/>
        </w:rPr>
        <w:fldChar w:fldCharType="begin"/>
      </w:r>
      <w:r w:rsidRPr="001C24CE">
        <w:rPr>
          <w:b/>
        </w:rPr>
        <w:instrText xml:space="preserve"> SEQ Figure \* ARABIC </w:instrText>
      </w:r>
      <w:r w:rsidRPr="001C24CE">
        <w:rPr>
          <w:b/>
        </w:rPr>
        <w:fldChar w:fldCharType="separate"/>
      </w:r>
      <w:r>
        <w:rPr>
          <w:b/>
          <w:noProof/>
        </w:rPr>
        <w:t>5</w:t>
      </w:r>
      <w:r w:rsidRPr="001C24CE">
        <w:rPr>
          <w:b/>
        </w:rPr>
        <w:fldChar w:fldCharType="end"/>
      </w:r>
      <w:r w:rsidRPr="00985785">
        <w:rPr>
          <w:b/>
          <w:bCs/>
          <w:color w:val="000000"/>
        </w:rPr>
        <w:t>: Haggis distribution range</w:t>
      </w:r>
      <w:bookmarkEnd w:id="10"/>
    </w:p>
    <w:p w14:paraId="4BD7728D" w14:textId="355EDDBD" w:rsidR="00BB456C" w:rsidRDefault="00BB456C" w:rsidP="00BB456C">
      <w:pPr>
        <w:pStyle w:val="2"/>
        <w:rPr>
          <w:rFonts w:cs="Times New Roman"/>
          <w:lang w:eastAsia="zh-CN"/>
        </w:rPr>
      </w:pPr>
      <w:r w:rsidRPr="00BB456C">
        <w:rPr>
          <w:rFonts w:cs="Times New Roman"/>
          <w:lang w:eastAsia="zh-CN"/>
        </w:rPr>
        <w:lastRenderedPageBreak/>
        <w:t>Data mining with machine learning methods</w:t>
      </w:r>
    </w:p>
    <w:p w14:paraId="136D7DD2" w14:textId="688F84ED" w:rsidR="00BB456C" w:rsidRDefault="00CF6C1B" w:rsidP="00BB456C">
      <w:pPr>
        <w:rPr>
          <w:rFonts w:hint="eastAsia"/>
          <w:lang w:eastAsia="zh-CN"/>
        </w:rPr>
      </w:pPr>
      <w:r w:rsidRPr="00CF6C1B">
        <w:t>This project is an exploratory project, therefore, at the beginning of the project, there is no clear definition of regional features. As a result, the discovery of features and obtaining regional results are the process of data mining. Data mining is a process to extract patterns which represent useful infor</w:t>
      </w:r>
      <w:r>
        <w:t xml:space="preserve">mation from massive dataset </w:t>
      </w:r>
      <w:r>
        <w:fldChar w:fldCharType="begin"/>
      </w:r>
      <w:r>
        <w:instrText xml:space="preserve"> REF _Ref522477611 \n \h </w:instrText>
      </w:r>
      <w:r>
        <w:fldChar w:fldCharType="separate"/>
      </w:r>
      <w:r>
        <w:t>[23]</w:t>
      </w:r>
      <w:r>
        <w:fldChar w:fldCharType="end"/>
      </w:r>
      <w:r w:rsidRPr="00CF6C1B">
        <w:t>. In the early stage of the project, the discovery features went through two phases. The first is to find some content widely distributed on the map and some regionally distributed content based on the results of the geographical distribution of content such as Fig. 5. The second phase is to find the commonalities of these widely distributed content and regional content. The commonalities can be regarded as the features (regional or non-regional) of the content (will be described in 3.2 and 3.3). After the project used the above method to get more features, the project tried two machine learning methods to classify the regional content. One of them is the decision tree and the other is logistic regression and both of them belong to the method of supervised learning. Supervised learning means that the training data has both features and labels. Through training, the machine can find the connection between the features and the labels by itself and can judge the labels when facing data with o</w:t>
      </w:r>
      <w:r>
        <w:t xml:space="preserve">nly features without labels </w:t>
      </w:r>
      <w:r>
        <w:fldChar w:fldCharType="begin"/>
      </w:r>
      <w:r>
        <w:instrText xml:space="preserve"> REF _Ref522477727 \n \h </w:instrText>
      </w:r>
      <w:r>
        <w:fldChar w:fldCharType="separate"/>
      </w:r>
      <w:r>
        <w:t>[24]</w:t>
      </w:r>
      <w:r>
        <w:fldChar w:fldCharType="end"/>
      </w:r>
      <w:r w:rsidRPr="00CF6C1B">
        <w:t>. In this project, the training data set includes widely distributed content and regional content. They were judged and added based on developer’s experiences and the results of the project.</w:t>
      </w:r>
    </w:p>
    <w:p w14:paraId="75C21CDE" w14:textId="1D9A2611" w:rsidR="00BE20CA" w:rsidRDefault="00553DBA" w:rsidP="00BE20CA">
      <w:pPr>
        <w:pStyle w:val="3"/>
        <w:rPr>
          <w:rFonts w:cs="Times New Roman"/>
        </w:rPr>
      </w:pPr>
      <w:r>
        <w:rPr>
          <w:rFonts w:cs="Times New Roman"/>
        </w:rPr>
        <w:t>Decision t</w:t>
      </w:r>
      <w:r w:rsidR="00BE20CA" w:rsidRPr="00BE20CA">
        <w:rPr>
          <w:rFonts w:cs="Times New Roman"/>
        </w:rPr>
        <w:t>ree</w:t>
      </w:r>
    </w:p>
    <w:p w14:paraId="21CE27D1" w14:textId="4D7D795D" w:rsidR="00BE20CA" w:rsidRDefault="003A7783" w:rsidP="00BE20CA">
      <w:pPr>
        <w:rPr>
          <w:lang w:eastAsia="zh-CN"/>
        </w:rPr>
      </w:pPr>
      <w:r w:rsidRPr="003A7783">
        <w:t xml:space="preserve">A Decision tree is mainly used for classification and prediction of models </w:t>
      </w:r>
      <w:r>
        <w:fldChar w:fldCharType="begin"/>
      </w:r>
      <w:r>
        <w:instrText xml:space="preserve"> REF _Ref522477844 \n \h </w:instrText>
      </w:r>
      <w:r>
        <w:fldChar w:fldCharType="separate"/>
      </w:r>
      <w:r>
        <w:t>[25]</w:t>
      </w:r>
      <w:r>
        <w:fldChar w:fldCharType="end"/>
      </w:r>
      <w:r w:rsidRPr="003A7783">
        <w:t xml:space="preserve"> and the project used a decision tree to classify regional content and widely distributed content. There are two algorithms used in this project. One is the ID3 algorithm and the other is the Cart algorithm. Both algorithm uses training dataset to create the tree and then use the tree to classify the test dataset</w:t>
      </w:r>
      <w:r>
        <w:t xml:space="preserve"> </w:t>
      </w:r>
      <w:r>
        <w:fldChar w:fldCharType="begin"/>
      </w:r>
      <w:r>
        <w:instrText xml:space="preserve"> REF _Ref522477890 \n \h </w:instrText>
      </w:r>
      <w:r>
        <w:fldChar w:fldCharType="separate"/>
      </w:r>
      <w:r>
        <w:t>[26]</w:t>
      </w:r>
      <w:r>
        <w:fldChar w:fldCharType="end"/>
      </w:r>
      <w:r w:rsidRPr="003A7783">
        <w:t xml:space="preserve">. The reason why the ID3 algorithm was chosen by the project is that the features obtained by the project for the first time were categorical rather than continuous. Thus, the project uses the ID3 algorithm which uses categorical data to generate the decision tree </w:t>
      </w:r>
      <w:r>
        <w:fldChar w:fldCharType="begin"/>
      </w:r>
      <w:r>
        <w:instrText xml:space="preserve"> REF _Ref522477958 \n \h </w:instrText>
      </w:r>
      <w:r>
        <w:fldChar w:fldCharType="separate"/>
      </w:r>
      <w:r>
        <w:t>[27]</w:t>
      </w:r>
      <w:r>
        <w:fldChar w:fldCharType="end"/>
      </w:r>
      <w:r w:rsidRPr="003A7783">
        <w:t xml:space="preserve"> to classify the content to regional or not. However, there were some disadvantages to use the ID3 algorithm (details in 4.3) and the project tried another decision tree algorithm – Cart algorithm. </w:t>
      </w:r>
      <w:r w:rsidR="00F70EF5" w:rsidRPr="00985785">
        <w:t xml:space="preserve"> </w:t>
      </w:r>
      <w:r w:rsidR="00671EBE">
        <w:t xml:space="preserve"> </w:t>
      </w:r>
    </w:p>
    <w:p w14:paraId="3E0C5DBE" w14:textId="288F95A3" w:rsidR="00F70EF5" w:rsidRPr="00F70EF5" w:rsidRDefault="00F70EF5" w:rsidP="00F70EF5">
      <w:pPr>
        <w:pStyle w:val="af4"/>
        <w:numPr>
          <w:ilvl w:val="0"/>
          <w:numId w:val="10"/>
        </w:numPr>
        <w:spacing w:before="100" w:beforeAutospacing="1" w:after="100" w:afterAutospacing="1" w:line="252" w:lineRule="auto"/>
        <w:ind w:left="720" w:firstLineChars="0" w:hanging="720"/>
        <w:outlineLvl w:val="3"/>
        <w:rPr>
          <w:rFonts w:ascii="Times New Roman" w:hAnsi="Times New Roman" w:cs="Times New Roman"/>
          <w:b/>
        </w:rPr>
      </w:pPr>
      <w:r w:rsidRPr="00F70EF5">
        <w:rPr>
          <w:rFonts w:ascii="Times New Roman" w:hAnsi="Times New Roman" w:cs="Times New Roman"/>
          <w:b/>
        </w:rPr>
        <w:t>ID3 algorithm</w:t>
      </w:r>
    </w:p>
    <w:p w14:paraId="02BCDB37" w14:textId="4BC8569E" w:rsidR="00F70EF5" w:rsidRPr="00985785" w:rsidRDefault="003A7783" w:rsidP="00F70EF5">
      <w:r w:rsidRPr="003A7783">
        <w:t>The ID3 algorithm constructs a decision tree by selecting most useful features</w:t>
      </w:r>
      <w:r w:rsidR="000406C7">
        <w:t xml:space="preserve"> </w:t>
      </w:r>
      <w:r w:rsidR="000406C7">
        <w:fldChar w:fldCharType="begin"/>
      </w:r>
      <w:r w:rsidR="000406C7">
        <w:instrText xml:space="preserve"> REF _Ref522481312 \n \h </w:instrText>
      </w:r>
      <w:r w:rsidR="000406C7">
        <w:fldChar w:fldCharType="separate"/>
      </w:r>
      <w:r w:rsidR="000406C7">
        <w:t>[28]</w:t>
      </w:r>
      <w:r w:rsidR="000406C7">
        <w:fldChar w:fldCharType="end"/>
      </w:r>
      <w:r w:rsidRPr="003A7783">
        <w:t>. These features can make the classification of data set more effective. Thus, the project requires an algorithm to measure the suitability of features and select features. The Entropy can measure the i</w:t>
      </w:r>
      <w:r w:rsidR="000406C7">
        <w:t xml:space="preserve">mpurity of training dataset </w:t>
      </w:r>
      <w:r w:rsidR="000406C7">
        <w:fldChar w:fldCharType="begin"/>
      </w:r>
      <w:r w:rsidR="000406C7">
        <w:instrText xml:space="preserve"> REF _Ref522481371 \n \h </w:instrText>
      </w:r>
      <w:r w:rsidR="000406C7">
        <w:fldChar w:fldCharType="separate"/>
      </w:r>
      <w:r w:rsidR="000406C7">
        <w:t>[29]</w:t>
      </w:r>
      <w:r w:rsidR="000406C7">
        <w:fldChar w:fldCharType="end"/>
      </w:r>
      <w:r w:rsidRPr="003A7783">
        <w:t xml:space="preserve"> that the greater the entropy, the more complex the information. As a consequence, the project can use the information gain which is the amount of entropy lost by adding a feature to select representative features.</w:t>
      </w:r>
    </w:p>
    <w:p w14:paraId="22327C0A" w14:textId="4288AE74" w:rsidR="00F70EF5" w:rsidRDefault="00F70EF5" w:rsidP="00F70EF5">
      <w:pPr>
        <w:rPr>
          <w:lang w:eastAsia="zh-CN"/>
        </w:rPr>
      </w:pPr>
      <w:r w:rsidRPr="00985785">
        <w:t>Entropy:</w:t>
      </w:r>
      <w:r w:rsidR="00B203A6">
        <w:t xml:space="preserve"> </w:t>
      </w:r>
      <w:r w:rsidR="001A226A">
        <w:t>X represents the collection of f</w:t>
      </w:r>
      <w:r w:rsidR="00B203A6">
        <w:t>eatures</w:t>
      </w:r>
      <w:r w:rsidR="001A226A">
        <w:t>,</w:t>
      </w:r>
      <w:r w:rsidR="00E238AD">
        <w:t xml:space="preserve"> </w:t>
      </w:r>
      <m:oMath>
        <m:r>
          <w:rPr>
            <w:rFonts w:ascii="Cambria Math" w:hAnsi="Cambria Math"/>
          </w:rPr>
          <m:t>X={</m:t>
        </m:r>
        <m:sSub>
          <m:sSubPr>
            <m:ctrlPr>
              <w:rPr>
                <w:rFonts w:ascii="Cambria Math" w:eastAsiaTheme="minorEastAsia" w:hAnsi="Cambria Math"/>
                <w:kern w:val="2"/>
              </w:rPr>
            </m:ctrlPr>
          </m:sSubPr>
          <m:e>
            <m:r>
              <w:rPr>
                <w:rFonts w:ascii="Cambria Math" w:hAnsi="Cambria Math"/>
              </w:rPr>
              <m:t>x</m:t>
            </m:r>
          </m:e>
          <m:sub>
            <m:r>
              <w:rPr>
                <w:rFonts w:ascii="Cambria Math" w:hAnsi="Cambria Math"/>
              </w:rPr>
              <m:t>1</m:t>
            </m:r>
          </m:sub>
        </m:sSub>
        <m:r>
          <w:rPr>
            <w:rFonts w:ascii="Cambria Math" w:eastAsiaTheme="minorEastAsia" w:hAnsi="Cambria Math"/>
            <w:kern w:val="2"/>
          </w:rPr>
          <m:t xml:space="preserve">,  </m:t>
        </m:r>
        <m:sSub>
          <m:sSubPr>
            <m:ctrlPr>
              <w:rPr>
                <w:rFonts w:ascii="Cambria Math" w:eastAsiaTheme="minorEastAsia" w:hAnsi="Cambria Math"/>
                <w:kern w:val="2"/>
              </w:rPr>
            </m:ctrlPr>
          </m:sSubPr>
          <m:e>
            <m:r>
              <w:rPr>
                <w:rFonts w:ascii="Cambria Math" w:hAnsi="Cambria Math"/>
              </w:rPr>
              <m:t>x</m:t>
            </m:r>
          </m:e>
          <m:sub>
            <m:r>
              <w:rPr>
                <w:rFonts w:ascii="Cambria Math" w:hAnsi="Cambria Math"/>
              </w:rPr>
              <m:t>2</m:t>
            </m:r>
          </m:sub>
        </m:sSub>
        <m:r>
          <w:rPr>
            <w:rFonts w:ascii="Cambria Math" w:eastAsiaTheme="minorEastAsia" w:hAnsi="Cambria Math"/>
            <w:kern w:val="2"/>
          </w:rPr>
          <m:t xml:space="preserve">,  </m:t>
        </m:r>
        <m:sSub>
          <m:sSubPr>
            <m:ctrlPr>
              <w:rPr>
                <w:rFonts w:ascii="Cambria Math" w:eastAsiaTheme="minorEastAsia" w:hAnsi="Cambria Math"/>
                <w:kern w:val="2"/>
              </w:rPr>
            </m:ctrlPr>
          </m:sSubPr>
          <m:e>
            <m:r>
              <w:rPr>
                <w:rFonts w:ascii="Cambria Math" w:hAnsi="Cambria Math"/>
              </w:rPr>
              <m:t>x</m:t>
            </m:r>
          </m:e>
          <m:sub>
            <m:r>
              <w:rPr>
                <w:rFonts w:ascii="Cambria Math" w:hAnsi="Cambria Math"/>
              </w:rPr>
              <m:t>3</m:t>
            </m:r>
          </m:sub>
        </m:sSub>
        <m:r>
          <w:rPr>
            <w:rFonts w:ascii="Cambria Math" w:eastAsiaTheme="minorEastAsia" w:hAnsi="Cambria Math"/>
            <w:kern w:val="2"/>
          </w:rPr>
          <m:t xml:space="preserve">, …,  </m:t>
        </m:r>
        <m:sSub>
          <m:sSubPr>
            <m:ctrlPr>
              <w:rPr>
                <w:rFonts w:ascii="Cambria Math" w:eastAsiaTheme="minorEastAsia" w:hAnsi="Cambria Math"/>
                <w:kern w:val="2"/>
              </w:rPr>
            </m:ctrlPr>
          </m:sSubPr>
          <m:e>
            <m:r>
              <w:rPr>
                <w:rFonts w:ascii="Cambria Math" w:hAnsi="Cambria Math"/>
              </w:rPr>
              <m:t>x</m:t>
            </m:r>
          </m:e>
          <m:sub>
            <m:r>
              <w:rPr>
                <w:rFonts w:ascii="Cambria Math" w:hAnsi="Cambria Math"/>
              </w:rPr>
              <m:t>n</m:t>
            </m:r>
          </m:sub>
        </m:sSub>
        <m:r>
          <w:rPr>
            <w:rFonts w:ascii="Cambria Math" w:eastAsiaTheme="minorEastAsia" w:hAnsi="Cambria Math"/>
            <w:kern w:val="2"/>
          </w:rPr>
          <m:t>}</m:t>
        </m:r>
      </m:oMath>
      <w:r w:rsidR="00B203A6">
        <w:rPr>
          <w:rFonts w:hint="eastAsia"/>
          <w:kern w:val="2"/>
        </w:rPr>
        <w:t xml:space="preserve">, </w:t>
      </w:r>
      <m:oMath>
        <m:r>
          <w:rPr>
            <w:rFonts w:ascii="Cambria Math" w:hAnsi="Cambria Math"/>
          </w:rPr>
          <m:t>p</m:t>
        </m:r>
        <m:r>
          <m:rPr>
            <m:sty m:val="p"/>
          </m:rPr>
          <w:rPr>
            <w:rFonts w:ascii="Cambria Math" w:hAnsi="Cambria Math"/>
          </w:rPr>
          <m:t>(</m:t>
        </m:r>
        <m:sSub>
          <m:sSubPr>
            <m:ctrlPr>
              <w:rPr>
                <w:rFonts w:ascii="Cambria Math" w:eastAsiaTheme="minorEastAsia" w:hAnsi="Cambria Math"/>
                <w:kern w:val="2"/>
              </w:rPr>
            </m:ctrlPr>
          </m:sSubPr>
          <m:e>
            <m:r>
              <w:rPr>
                <w:rFonts w:ascii="Cambria Math" w:hAnsi="Cambria Math"/>
              </w:rPr>
              <m:t>x</m:t>
            </m:r>
          </m:e>
          <m:sub>
            <m:r>
              <w:rPr>
                <w:rFonts w:ascii="Cambria Math" w:hAnsi="Cambria Math"/>
              </w:rPr>
              <m:t>i</m:t>
            </m:r>
          </m:sub>
        </m:sSub>
        <m:r>
          <m:rPr>
            <m:sty m:val="p"/>
          </m:rPr>
          <w:rPr>
            <w:rFonts w:ascii="Cambria Math" w:hAnsi="Cambria Math"/>
          </w:rPr>
          <m:t>)</m:t>
        </m:r>
      </m:oMath>
      <w:r w:rsidR="00B203A6">
        <w:rPr>
          <w:rFonts w:hint="eastAsia"/>
          <w:lang w:eastAsia="zh-CN"/>
        </w:rPr>
        <w:t xml:space="preserve"> </w:t>
      </w:r>
      <w:r w:rsidR="00B203A6" w:rsidRPr="00B203A6">
        <w:rPr>
          <w:lang w:eastAsia="zh-CN"/>
        </w:rPr>
        <w:t>is th</w:t>
      </w:r>
      <w:r w:rsidR="00B203A6">
        <w:rPr>
          <w:lang w:eastAsia="zh-CN"/>
        </w:rPr>
        <w:t xml:space="preserve">e probability of occurrence of </w:t>
      </w:r>
      <m:oMath>
        <m:sSub>
          <m:sSubPr>
            <m:ctrlPr>
              <w:rPr>
                <w:rFonts w:ascii="Cambria Math" w:eastAsiaTheme="minorEastAsia" w:hAnsi="Cambria Math"/>
                <w:kern w:val="2"/>
              </w:rPr>
            </m:ctrlPr>
          </m:sSubPr>
          <m:e>
            <m:r>
              <w:rPr>
                <w:rFonts w:ascii="Cambria Math" w:hAnsi="Cambria Math"/>
              </w:rPr>
              <m:t>x</m:t>
            </m:r>
          </m:e>
          <m:sub>
            <m:r>
              <w:rPr>
                <w:rFonts w:ascii="Cambria Math" w:hAnsi="Cambria Math"/>
              </w:rPr>
              <m:t>i</m:t>
            </m:r>
          </m:sub>
        </m:sSub>
      </m:oMath>
      <w:r w:rsidR="00B203A6">
        <w:rPr>
          <w:kern w:val="2"/>
          <w:lang w:eastAsia="zh-CN"/>
        </w:rPr>
        <w:t>.</w:t>
      </w:r>
    </w:p>
    <w:p w14:paraId="05CD41D0" w14:textId="77777777" w:rsidR="00F70EF5" w:rsidRPr="008C6AB2" w:rsidRDefault="00F70EF5" w:rsidP="00F70EF5">
      <w:pPr>
        <w:pStyle w:val="Equation"/>
        <w:numPr>
          <w:ilvl w:val="0"/>
          <w:numId w:val="5"/>
        </w:numPr>
        <w:ind w:leftChars="-1" w:left="2549" w:hangingChars="1063" w:hanging="2551"/>
        <w:rPr>
          <w:rFonts w:cs="Times New Roman"/>
          <w:kern w:val="2"/>
        </w:rPr>
      </w:pPr>
      <m:oMath>
        <m:r>
          <w:rPr>
            <w:rFonts w:ascii="Cambria Math" w:hAnsi="Cambria Math" w:cs="Times New Roman"/>
          </w:rPr>
          <m:t>H(X)=-</m:t>
        </m:r>
        <m:nary>
          <m:naryPr>
            <m:chr m:val="∑"/>
            <m:limLoc m:val="subSup"/>
            <m:ctrlPr>
              <w:rPr>
                <w:rFonts w:ascii="Cambria Math" w:eastAsiaTheme="minorEastAsia" w:hAnsi="Cambria Math" w:cs="Times New Roman"/>
                <w:kern w:val="2"/>
              </w:rPr>
            </m:ctrlPr>
          </m:naryPr>
          <m:sub>
            <m:r>
              <w:rPr>
                <w:rFonts w:ascii="Cambria Math" w:hAnsi="Cambria Math" w:cs="Times New Roman"/>
              </w:rPr>
              <m:t>i=1</m:t>
            </m:r>
          </m:sub>
          <m:sup>
            <m:r>
              <w:rPr>
                <w:rFonts w:ascii="Cambria Math" w:hAnsi="Cambria Math" w:cs="Times New Roman"/>
              </w:rPr>
              <m:t>n</m:t>
            </m:r>
          </m:sup>
          <m:e>
            <m:r>
              <w:rPr>
                <w:rFonts w:ascii="Cambria Math" w:hAnsi="Cambria Math" w:cs="Times New Roman"/>
              </w:rPr>
              <m:t>p(</m:t>
            </m:r>
            <m:sSub>
              <m:sSubPr>
                <m:ctrlPr>
                  <w:rPr>
                    <w:rFonts w:ascii="Cambria Math" w:eastAsiaTheme="minorEastAsia" w:hAnsi="Cambria Math" w:cs="Times New Roman"/>
                    <w:kern w:val="2"/>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nary>
        <m:func>
          <m:funcPr>
            <m:ctrlPr>
              <w:rPr>
                <w:rFonts w:ascii="Cambria Math" w:eastAsiaTheme="minorEastAsia" w:hAnsi="Cambria Math" w:cs="Times New Roman"/>
                <w:kern w:val="2"/>
              </w:rPr>
            </m:ctrlPr>
          </m:funcPr>
          <m:fName>
            <m:sSub>
              <m:sSubPr>
                <m:ctrlPr>
                  <w:rPr>
                    <w:rFonts w:ascii="Cambria Math" w:eastAsiaTheme="minorEastAsia" w:hAnsi="Cambria Math" w:cs="Times New Roman"/>
                    <w:kern w:val="2"/>
                  </w:rPr>
                </m:ctrlPr>
              </m:sSubPr>
              <m:e>
                <m:r>
                  <w:rPr>
                    <w:rFonts w:ascii="Cambria Math" w:hAnsi="Cambria Math" w:cs="Times New Roman"/>
                  </w:rPr>
                  <m:t>log</m:t>
                </m:r>
              </m:e>
              <m:sub>
                <m:r>
                  <w:rPr>
                    <w:rFonts w:ascii="Cambria Math" w:hAnsi="Cambria Math" w:cs="Times New Roman"/>
                  </w:rPr>
                  <m:t>2</m:t>
                </m:r>
              </m:sub>
            </m:sSub>
          </m:fName>
          <m:e>
            <m:r>
              <w:rPr>
                <w:rFonts w:ascii="Cambria Math" w:hAnsi="Cambria Math" w:cs="Times New Roman"/>
              </w:rPr>
              <m:t>p(</m:t>
            </m:r>
            <m:sSub>
              <m:sSubPr>
                <m:ctrlPr>
                  <w:rPr>
                    <w:rFonts w:ascii="Cambria Math" w:eastAsiaTheme="minorEastAsia" w:hAnsi="Cambria Math" w:cs="Times New Roman"/>
                    <w:kern w:val="2"/>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func>
      </m:oMath>
    </w:p>
    <w:p w14:paraId="2E627931" w14:textId="77777777" w:rsidR="00F70EF5" w:rsidRPr="00985785" w:rsidRDefault="00F70EF5" w:rsidP="00F70EF5">
      <w:r w:rsidRPr="00985785">
        <w:lastRenderedPageBreak/>
        <w:t>Information Gain: a represents a feature.</w:t>
      </w:r>
    </w:p>
    <w:p w14:paraId="12D02239" w14:textId="77777777" w:rsidR="00F70EF5" w:rsidRPr="008C6AB2" w:rsidRDefault="00F70EF5" w:rsidP="00F70EF5">
      <w:pPr>
        <w:pStyle w:val="Equation"/>
        <w:numPr>
          <w:ilvl w:val="0"/>
          <w:numId w:val="5"/>
        </w:numPr>
        <w:ind w:left="2837" w:hangingChars="1182" w:hanging="2837"/>
        <w:rPr>
          <w:rFonts w:cs="Times New Roman"/>
        </w:rPr>
      </w:pPr>
      <m:oMath>
        <m:r>
          <w:rPr>
            <w:rFonts w:ascii="Cambria Math" w:hAnsi="Cambria Math" w:cs="Times New Roman"/>
          </w:rPr>
          <m:t>IG</m:t>
        </m:r>
        <m:d>
          <m:dPr>
            <m:ctrlPr>
              <w:rPr>
                <w:rFonts w:ascii="Cambria Math" w:hAnsi="Cambria Math" w:cs="Times New Roman"/>
              </w:rPr>
            </m:ctrlPr>
          </m:dPr>
          <m:e>
            <m:r>
              <w:rPr>
                <w:rFonts w:ascii="Cambria Math" w:hAnsi="Cambria Math" w:cs="Times New Roman"/>
              </w:rPr>
              <m:t>X</m:t>
            </m:r>
          </m:e>
          <m:e>
            <m:r>
              <w:rPr>
                <w:rFonts w:ascii="Cambria Math" w:hAnsi="Cambria Math" w:cs="Times New Roman"/>
              </w:rPr>
              <m:t>a</m:t>
            </m:r>
          </m:e>
        </m:d>
        <m:r>
          <w:rPr>
            <w:rFonts w:ascii="Cambria Math" w:hAnsi="Cambria Math" w:cs="Times New Roman"/>
          </w:rPr>
          <m:t>=H</m:t>
        </m:r>
        <m:d>
          <m:dPr>
            <m:ctrlPr>
              <w:rPr>
                <w:rFonts w:ascii="Cambria Math" w:hAnsi="Cambria Math" w:cs="Times New Roman"/>
              </w:rPr>
            </m:ctrlPr>
          </m:dPr>
          <m:e>
            <m:r>
              <w:rPr>
                <w:rFonts w:ascii="Cambria Math" w:hAnsi="Cambria Math" w:cs="Times New Roman"/>
              </w:rPr>
              <m:t>X</m:t>
            </m:r>
          </m:e>
        </m:d>
        <m:r>
          <w:rPr>
            <w:rFonts w:ascii="Cambria Math" w:hAnsi="Cambria Math" w:cs="Times New Roman"/>
          </w:rPr>
          <m:t>-H(X|a)</m:t>
        </m:r>
      </m:oMath>
    </w:p>
    <w:p w14:paraId="55BD9AE1" w14:textId="77777777" w:rsidR="00F70EF5" w:rsidRPr="00985785" w:rsidRDefault="00F70EF5" w:rsidP="00074EAD">
      <w:r w:rsidRPr="00985785">
        <w:t>The decision tree construction process of ID3 algorithm is divided into the following steps:</w:t>
      </w:r>
    </w:p>
    <w:p w14:paraId="65EB9017" w14:textId="24A7A27F" w:rsidR="00F70EF5" w:rsidRPr="00A31A99" w:rsidRDefault="00F70EF5" w:rsidP="00B56A3A">
      <w:pPr>
        <w:pStyle w:val="af4"/>
        <w:numPr>
          <w:ilvl w:val="0"/>
          <w:numId w:val="6"/>
        </w:numPr>
        <w:spacing w:before="100" w:beforeAutospacing="1" w:after="100" w:afterAutospacing="1" w:line="252" w:lineRule="auto"/>
        <w:ind w:firstLineChars="0"/>
        <w:rPr>
          <w:rFonts w:ascii="Times New Roman" w:hAnsi="Times New Roman" w:cs="Times New Roman"/>
        </w:rPr>
      </w:pPr>
      <w:r w:rsidRPr="00A31A99">
        <w:rPr>
          <w:rFonts w:ascii="Times New Roman" w:hAnsi="Times New Roman" w:cs="Times New Roman"/>
        </w:rPr>
        <w:t>Loadin</w:t>
      </w:r>
      <w:r w:rsidR="0072043D">
        <w:rPr>
          <w:rFonts w:ascii="Times New Roman" w:hAnsi="Times New Roman" w:cs="Times New Roman"/>
        </w:rPr>
        <w:t>g training dataset</w:t>
      </w:r>
      <w:r w:rsidR="00B56A3A">
        <w:rPr>
          <w:rFonts w:ascii="Times New Roman" w:hAnsi="Times New Roman" w:cs="Times New Roman"/>
        </w:rPr>
        <w:t xml:space="preserve"> </w:t>
      </w:r>
      <w:r w:rsidR="00B56A3A">
        <w:rPr>
          <w:rFonts w:ascii="Times New Roman" w:hAnsi="Times New Roman" w:cs="Times New Roman" w:hint="eastAsia"/>
        </w:rPr>
        <w:t>a</w:t>
      </w:r>
      <w:r w:rsidR="00B56A3A" w:rsidRPr="00B56A3A">
        <w:rPr>
          <w:rFonts w:ascii="Times New Roman" w:hAnsi="Times New Roman" w:cs="Times New Roman"/>
        </w:rPr>
        <w:t>nd treat</w:t>
      </w:r>
      <w:r w:rsidR="00B56A3A">
        <w:rPr>
          <w:rFonts w:ascii="Times New Roman" w:hAnsi="Times New Roman" w:cs="Times New Roman" w:hint="eastAsia"/>
        </w:rPr>
        <w:t>ing</w:t>
      </w:r>
      <w:r w:rsidR="00B56A3A">
        <w:rPr>
          <w:rFonts w:ascii="Times New Roman" w:hAnsi="Times New Roman" w:cs="Times New Roman"/>
        </w:rPr>
        <w:t xml:space="preserve"> </w:t>
      </w:r>
      <w:r w:rsidR="00B56A3A">
        <w:rPr>
          <w:rFonts w:ascii="Times New Roman" w:hAnsi="Times New Roman" w:cs="Times New Roman" w:hint="eastAsia"/>
        </w:rPr>
        <w:t>the</w:t>
      </w:r>
      <w:r w:rsidR="00B56A3A">
        <w:rPr>
          <w:rFonts w:ascii="Times New Roman" w:hAnsi="Times New Roman" w:cs="Times New Roman"/>
        </w:rPr>
        <w:t xml:space="preserve"> dataset</w:t>
      </w:r>
      <w:r w:rsidR="00B56A3A" w:rsidRPr="00B56A3A">
        <w:rPr>
          <w:rFonts w:ascii="Times New Roman" w:hAnsi="Times New Roman" w:cs="Times New Roman"/>
        </w:rPr>
        <w:t xml:space="preserve"> as the first node</w:t>
      </w:r>
      <w:r w:rsidR="00FA0918">
        <w:rPr>
          <w:rFonts w:ascii="Times New Roman" w:hAnsi="Times New Roman" w:cs="Times New Roman"/>
        </w:rPr>
        <w:t>.</w:t>
      </w:r>
    </w:p>
    <w:p w14:paraId="1903A0D8" w14:textId="4824D3EC" w:rsidR="00F70EF5" w:rsidRPr="003D629B" w:rsidRDefault="003D629B" w:rsidP="003D629B">
      <w:pPr>
        <w:pStyle w:val="af4"/>
        <w:numPr>
          <w:ilvl w:val="0"/>
          <w:numId w:val="6"/>
        </w:numPr>
        <w:spacing w:before="100" w:beforeAutospacing="1" w:after="100" w:afterAutospacing="1" w:line="252" w:lineRule="auto"/>
        <w:ind w:firstLineChars="0"/>
        <w:rPr>
          <w:rFonts w:ascii="Times New Roman" w:hAnsi="Times New Roman" w:cs="Times New Roman"/>
          <w:b/>
        </w:rPr>
      </w:pPr>
      <w:r w:rsidRPr="003D629B">
        <w:rPr>
          <w:rFonts w:ascii="Times New Roman" w:hAnsi="Times New Roman" w:cs="Times New Roman"/>
        </w:rPr>
        <w:t>Split</w:t>
      </w:r>
      <w:r>
        <w:rPr>
          <w:rFonts w:ascii="Times New Roman" w:hAnsi="Times New Roman" w:cs="Times New Roman"/>
        </w:rPr>
        <w:t>ting the data</w:t>
      </w:r>
      <w:r w:rsidRPr="003D629B">
        <w:rPr>
          <w:rFonts w:ascii="Times New Roman" w:hAnsi="Times New Roman" w:cs="Times New Roman"/>
        </w:rPr>
        <w:t xml:space="preserve">set by each feature </w:t>
      </w:r>
      <w:r>
        <w:rPr>
          <w:rFonts w:ascii="Times New Roman" w:hAnsi="Times New Roman" w:cs="Times New Roman" w:hint="eastAsia"/>
        </w:rPr>
        <w:t>and</w:t>
      </w:r>
      <w:r>
        <w:rPr>
          <w:rFonts w:ascii="Times New Roman" w:hAnsi="Times New Roman" w:cs="Times New Roman"/>
        </w:rPr>
        <w:t xml:space="preserve"> </w:t>
      </w:r>
      <w:r>
        <w:rPr>
          <w:rFonts w:ascii="Times New Roman" w:hAnsi="Times New Roman" w:cs="Times New Roman" w:hint="eastAsia"/>
        </w:rPr>
        <w:t>c</w:t>
      </w:r>
      <w:r w:rsidR="00F70EF5" w:rsidRPr="003D629B">
        <w:rPr>
          <w:rFonts w:ascii="Times New Roman" w:hAnsi="Times New Roman" w:cs="Times New Roman"/>
        </w:rPr>
        <w:t>alculating the Entropy</w:t>
      </w:r>
      <w:r w:rsidR="001D06AB" w:rsidRPr="003D629B">
        <w:rPr>
          <w:rFonts w:ascii="Times New Roman" w:hAnsi="Times New Roman" w:cs="Times New Roman"/>
        </w:rPr>
        <w:t xml:space="preserve"> </w:t>
      </w:r>
      <w:r>
        <w:rPr>
          <w:rFonts w:ascii="Times New Roman" w:hAnsi="Times New Roman" w:cs="Times New Roman"/>
        </w:rPr>
        <w:t xml:space="preserve">and </w:t>
      </w:r>
      <w:r>
        <w:rPr>
          <w:rFonts w:ascii="Times New Roman" w:hAnsi="Times New Roman" w:cs="Times New Roman" w:hint="eastAsia"/>
        </w:rPr>
        <w:t>I</w:t>
      </w:r>
      <w:r>
        <w:rPr>
          <w:rFonts w:ascii="Times New Roman" w:hAnsi="Times New Roman" w:cs="Times New Roman"/>
        </w:rPr>
        <w:t xml:space="preserve">nformation </w:t>
      </w:r>
      <w:r>
        <w:rPr>
          <w:rFonts w:ascii="Times New Roman" w:hAnsi="Times New Roman" w:cs="Times New Roman" w:hint="eastAsia"/>
        </w:rPr>
        <w:t>G</w:t>
      </w:r>
      <w:r w:rsidR="003B5E0F" w:rsidRPr="003D629B">
        <w:rPr>
          <w:rFonts w:ascii="Times New Roman" w:hAnsi="Times New Roman" w:cs="Times New Roman"/>
        </w:rPr>
        <w:t xml:space="preserve">ain based on </w:t>
      </w:r>
      <w:r w:rsidR="00FC4E76">
        <w:rPr>
          <w:rFonts w:ascii="Times New Roman" w:hAnsi="Times New Roman" w:cs="Times New Roman"/>
          <w:lang w:val="en-GB"/>
        </w:rPr>
        <w:t>the splitting result</w:t>
      </w:r>
      <w:r w:rsidR="00F70EF5" w:rsidRPr="003D629B">
        <w:rPr>
          <w:rFonts w:ascii="Times New Roman" w:hAnsi="Times New Roman" w:cs="Times New Roman"/>
        </w:rPr>
        <w:t>.</w:t>
      </w:r>
    </w:p>
    <w:p w14:paraId="3B3E33D1" w14:textId="2E730C28" w:rsidR="00F70EF5" w:rsidRPr="00A31A99" w:rsidRDefault="00B56A3A" w:rsidP="00074EAD">
      <w:pPr>
        <w:pStyle w:val="af4"/>
        <w:numPr>
          <w:ilvl w:val="0"/>
          <w:numId w:val="6"/>
        </w:numPr>
        <w:spacing w:before="100" w:beforeAutospacing="1" w:after="100" w:afterAutospacing="1" w:line="252" w:lineRule="auto"/>
        <w:ind w:firstLineChars="0"/>
        <w:rPr>
          <w:rFonts w:ascii="Times New Roman" w:hAnsi="Times New Roman" w:cs="Times New Roman"/>
          <w:b/>
        </w:rPr>
      </w:pPr>
      <w:r>
        <w:rPr>
          <w:rFonts w:ascii="Times New Roman" w:hAnsi="Times New Roman" w:cs="Times New Roman"/>
        </w:rPr>
        <w:t xml:space="preserve">Selecting feature which has </w:t>
      </w:r>
      <w:r w:rsidR="003D629B">
        <w:rPr>
          <w:rFonts w:ascii="Times New Roman" w:hAnsi="Times New Roman" w:cs="Times New Roman"/>
        </w:rPr>
        <w:t xml:space="preserve">maximum </w:t>
      </w:r>
      <w:r w:rsidR="003D629B">
        <w:rPr>
          <w:rFonts w:ascii="Times New Roman" w:hAnsi="Times New Roman" w:cs="Times New Roman" w:hint="eastAsia"/>
        </w:rPr>
        <w:t>I</w:t>
      </w:r>
      <w:r w:rsidR="003D629B">
        <w:rPr>
          <w:rFonts w:ascii="Times New Roman" w:hAnsi="Times New Roman" w:cs="Times New Roman"/>
        </w:rPr>
        <w:t xml:space="preserve">nformation </w:t>
      </w:r>
      <w:r w:rsidR="003D629B">
        <w:rPr>
          <w:rFonts w:ascii="Times New Roman" w:hAnsi="Times New Roman" w:cs="Times New Roman" w:hint="eastAsia"/>
        </w:rPr>
        <w:t>G</w:t>
      </w:r>
      <w:r w:rsidRPr="00A31A99">
        <w:rPr>
          <w:rFonts w:ascii="Times New Roman" w:hAnsi="Times New Roman" w:cs="Times New Roman"/>
        </w:rPr>
        <w:t>ain</w:t>
      </w:r>
      <w:r>
        <w:rPr>
          <w:rFonts w:ascii="Times New Roman" w:hAnsi="Times New Roman" w:cs="Times New Roman"/>
        </w:rPr>
        <w:t xml:space="preserve"> as</w:t>
      </w:r>
      <w:r w:rsidR="00F70EF5" w:rsidRPr="00A31A99">
        <w:rPr>
          <w:rFonts w:ascii="Times New Roman" w:hAnsi="Times New Roman" w:cs="Times New Roman"/>
        </w:rPr>
        <w:t xml:space="preserve"> optimal segmentation feature.</w:t>
      </w:r>
    </w:p>
    <w:p w14:paraId="5C56BF5A" w14:textId="22F6FA53" w:rsidR="00F70EF5" w:rsidRDefault="00B56A3A" w:rsidP="00074EAD">
      <w:pPr>
        <w:pStyle w:val="af4"/>
        <w:numPr>
          <w:ilvl w:val="0"/>
          <w:numId w:val="6"/>
        </w:numPr>
        <w:spacing w:before="100" w:beforeAutospacing="1" w:after="100" w:afterAutospacing="1" w:line="252" w:lineRule="auto"/>
        <w:ind w:firstLineChars="0"/>
        <w:rPr>
          <w:rFonts w:ascii="Times New Roman" w:hAnsi="Times New Roman" w:cs="Times New Roman"/>
        </w:rPr>
      </w:pPr>
      <w:r>
        <w:rPr>
          <w:rFonts w:ascii="Times New Roman" w:hAnsi="Times New Roman" w:cs="Times New Roman"/>
        </w:rPr>
        <w:t xml:space="preserve">According to the </w:t>
      </w:r>
      <w:r w:rsidRPr="00A31A99">
        <w:rPr>
          <w:rFonts w:ascii="Times New Roman" w:hAnsi="Times New Roman" w:cs="Times New Roman"/>
        </w:rPr>
        <w:t>optimal segmentation feature</w:t>
      </w:r>
      <w:r>
        <w:rPr>
          <w:rFonts w:ascii="Times New Roman" w:hAnsi="Times New Roman" w:cs="Times New Roman"/>
        </w:rPr>
        <w:t xml:space="preserve"> split dataset into two nodes</w:t>
      </w:r>
      <w:r w:rsidR="00F70EF5" w:rsidRPr="00A31A99">
        <w:rPr>
          <w:rFonts w:ascii="Times New Roman" w:hAnsi="Times New Roman" w:cs="Times New Roman"/>
        </w:rPr>
        <w:t>.</w:t>
      </w:r>
    </w:p>
    <w:p w14:paraId="77EE194A" w14:textId="3756B001" w:rsidR="00B56A3A" w:rsidRPr="00A31A99" w:rsidRDefault="00B56A3A" w:rsidP="00B56A3A">
      <w:pPr>
        <w:pStyle w:val="af4"/>
        <w:numPr>
          <w:ilvl w:val="0"/>
          <w:numId w:val="6"/>
        </w:numPr>
        <w:spacing w:before="100" w:beforeAutospacing="1" w:after="100" w:afterAutospacing="1" w:line="252" w:lineRule="auto"/>
        <w:ind w:firstLineChars="0"/>
        <w:rPr>
          <w:rFonts w:ascii="Times New Roman" w:hAnsi="Times New Roman" w:cs="Times New Roman"/>
        </w:rPr>
      </w:pPr>
      <w:r w:rsidRPr="00B56A3A">
        <w:rPr>
          <w:rFonts w:ascii="Times New Roman" w:hAnsi="Times New Roman" w:cs="Times New Roman"/>
        </w:rPr>
        <w:t>Repeat 2-4 steps for each newly acquired node to recursively build the tree</w:t>
      </w:r>
    </w:p>
    <w:p w14:paraId="0C506199" w14:textId="4539B5DE" w:rsidR="00F70EF5" w:rsidRDefault="00F70EF5" w:rsidP="00074EAD">
      <w:pPr>
        <w:pStyle w:val="af4"/>
        <w:numPr>
          <w:ilvl w:val="0"/>
          <w:numId w:val="6"/>
        </w:numPr>
        <w:spacing w:before="100" w:beforeAutospacing="1" w:after="100" w:afterAutospacing="1" w:line="252" w:lineRule="auto"/>
        <w:ind w:firstLineChars="0"/>
        <w:rPr>
          <w:rFonts w:ascii="Times New Roman" w:hAnsi="Times New Roman" w:cs="Times New Roman"/>
        </w:rPr>
      </w:pPr>
      <w:r w:rsidRPr="00A31A99">
        <w:rPr>
          <w:rFonts w:ascii="Times New Roman" w:hAnsi="Times New Roman" w:cs="Times New Roman"/>
        </w:rPr>
        <w:t>Sample classification.</w:t>
      </w:r>
    </w:p>
    <w:p w14:paraId="5202ECAD" w14:textId="4FCAF2F1" w:rsidR="00373BD2" w:rsidRPr="00373BD2" w:rsidRDefault="00373BD2" w:rsidP="00F96467">
      <w:pPr>
        <w:pStyle w:val="af4"/>
        <w:numPr>
          <w:ilvl w:val="0"/>
          <w:numId w:val="10"/>
        </w:numPr>
        <w:spacing w:before="100" w:beforeAutospacing="1" w:after="100" w:afterAutospacing="1" w:line="252" w:lineRule="auto"/>
        <w:ind w:left="720" w:firstLineChars="0" w:hanging="720"/>
        <w:rPr>
          <w:rFonts w:ascii="Times New Roman" w:hAnsi="Times New Roman" w:cs="Times New Roman"/>
        </w:rPr>
      </w:pPr>
      <w:r w:rsidRPr="00373BD2">
        <w:rPr>
          <w:rFonts w:ascii="Times New Roman" w:hAnsi="Times New Roman" w:cs="Times New Roman"/>
          <w:b/>
        </w:rPr>
        <w:t>Cart algorithm</w:t>
      </w:r>
    </w:p>
    <w:p w14:paraId="2D5C1378" w14:textId="5D25A0CD" w:rsidR="00373BD2" w:rsidRPr="00985785" w:rsidRDefault="000406C7" w:rsidP="00373BD2">
      <w:r w:rsidRPr="000406C7">
        <w:t>Cart algorithm uses a binary recursive partitioning procedure to split datasets</w:t>
      </w:r>
      <w:r w:rsidR="003E1F33">
        <w:t xml:space="preserve"> </w:t>
      </w:r>
      <w:r w:rsidR="003E1F33">
        <w:fldChar w:fldCharType="begin"/>
      </w:r>
      <w:r w:rsidR="003E1F33">
        <w:instrText xml:space="preserve"> REF _Ref522482645 \n \h </w:instrText>
      </w:r>
      <w:r w:rsidR="003E1F33">
        <w:fldChar w:fldCharType="separate"/>
      </w:r>
      <w:r w:rsidR="003E1F33">
        <w:t>[30]</w:t>
      </w:r>
      <w:r w:rsidR="003E1F33">
        <w:fldChar w:fldCharType="end"/>
      </w:r>
      <w:r w:rsidRPr="000406C7">
        <w:t>. In classification tree, Cart algorithm uses the Gini index as a property to determine to partition</w:t>
      </w:r>
      <w:r w:rsidR="003E1F33">
        <w:t xml:space="preserve"> </w:t>
      </w:r>
      <w:r w:rsidR="003E1F33">
        <w:fldChar w:fldCharType="begin"/>
      </w:r>
      <w:r w:rsidR="003E1F33">
        <w:instrText xml:space="preserve"> REF _Ref522482665 \n \h </w:instrText>
      </w:r>
      <w:r w:rsidR="003E1F33">
        <w:fldChar w:fldCharType="separate"/>
      </w:r>
      <w:r w:rsidR="003E1F33">
        <w:t>[31]</w:t>
      </w:r>
      <w:r w:rsidR="003E1F33">
        <w:fldChar w:fldCharType="end"/>
      </w:r>
      <w:r w:rsidRPr="000406C7">
        <w:t>. The Gini index indicates the uncertainty of the sample. The larger the Gini index, the greater the uncertainty of the sample set which means the probability of the sample belongs to a class is low. In terms of each feature, the Cart algorithm will traverse all possible splitting methods and select the feature which has minimum Gini index as the division criteria</w:t>
      </w:r>
      <w:r w:rsidR="003E1F33">
        <w:t xml:space="preserve"> </w:t>
      </w:r>
      <w:r w:rsidR="003E1F33">
        <w:fldChar w:fldCharType="begin"/>
      </w:r>
      <w:r w:rsidR="003E1F33">
        <w:instrText xml:space="preserve"> REF _Ref522482679 \n \h </w:instrText>
      </w:r>
      <w:r w:rsidR="003E1F33">
        <w:fldChar w:fldCharType="separate"/>
      </w:r>
      <w:r w:rsidR="003E1F33">
        <w:t>[32]</w:t>
      </w:r>
      <w:r w:rsidR="003E1F33">
        <w:fldChar w:fldCharType="end"/>
      </w:r>
      <w:r w:rsidRPr="000406C7">
        <w:t>. The following formulas show the calculating of the Gini index.</w:t>
      </w:r>
    </w:p>
    <w:p w14:paraId="4063BB89" w14:textId="57828E51" w:rsidR="00373BD2" w:rsidRDefault="00373BD2" w:rsidP="00373BD2">
      <w:r w:rsidRPr="00985785">
        <w:t xml:space="preserve">Assuming that there is a </w:t>
      </w:r>
      <m:oMath>
        <m:r>
          <w:rPr>
            <w:rFonts w:ascii="Cambria Math" w:hAnsi="Cambria Math"/>
          </w:rPr>
          <m:t>K</m:t>
        </m:r>
      </m:oMath>
      <w:r w:rsidRPr="00985785">
        <w:t xml:space="preserve"> class, the probability that the sample point belongs to the </w:t>
      </w:r>
      <m:oMath>
        <m:r>
          <w:rPr>
            <w:rFonts w:ascii="Cambria Math" w:hAnsi="Cambria Math"/>
          </w:rPr>
          <m:t>K</m:t>
        </m:r>
      </m:oMath>
      <w:r w:rsidRPr="00985785">
        <w:t xml:space="preserve"> class is </w:t>
      </w:r>
      <m:oMath>
        <m:sSub>
          <m:sSubPr>
            <m:ctrlPr>
              <w:rPr>
                <w:rFonts w:ascii="Cambria Math" w:hAnsi="Cambria Math"/>
              </w:rPr>
            </m:ctrlPr>
          </m:sSubPr>
          <m:e>
            <m:r>
              <w:rPr>
                <w:rFonts w:ascii="Cambria Math" w:hAnsi="Cambria Math"/>
              </w:rPr>
              <m:t>p</m:t>
            </m:r>
          </m:e>
          <m:sub>
            <m:r>
              <w:rPr>
                <w:rFonts w:ascii="Cambria Math" w:hAnsi="Cambria Math"/>
              </w:rPr>
              <m:t>k</m:t>
            </m:r>
          </m:sub>
        </m:sSub>
      </m:oMath>
      <w:r w:rsidRPr="00985785">
        <w:t>, then the Gini index is defined as:</w:t>
      </w:r>
    </w:p>
    <w:p w14:paraId="4D1E418C" w14:textId="77777777" w:rsidR="00373BD2" w:rsidRPr="00A751D4" w:rsidRDefault="00373BD2" w:rsidP="00373BD2">
      <w:pPr>
        <w:pStyle w:val="Equation"/>
        <w:numPr>
          <w:ilvl w:val="0"/>
          <w:numId w:val="5"/>
        </w:numPr>
        <w:ind w:left="2837" w:hangingChars="1182" w:hanging="2837"/>
        <w:rPr>
          <w:rFonts w:cs="Times New Roman"/>
          <w:b/>
        </w:rPr>
      </w:pPr>
      <m:oMath>
        <m:r>
          <w:rPr>
            <w:rFonts w:ascii="Cambria Math" w:hAnsi="Cambria Math" w:cs="Times New Roman"/>
          </w:rPr>
          <m:t>Gini</m:t>
        </m:r>
        <m:d>
          <m:dPr>
            <m:ctrlPr>
              <w:rPr>
                <w:rFonts w:ascii="Cambria Math" w:hAnsi="Cambria Math" w:cs="Times New Roman"/>
              </w:rPr>
            </m:ctrlPr>
          </m:dPr>
          <m:e>
            <m:r>
              <w:rPr>
                <w:rFonts w:ascii="Cambria Math" w:hAnsi="Cambria Math" w:cs="Times New Roman"/>
              </w:rPr>
              <m:t>p</m:t>
            </m:r>
          </m:e>
        </m:d>
        <m:r>
          <w:rPr>
            <w:rFonts w:ascii="Cambria Math" w:hAnsi="Cambria Math" w:cs="Times New Roman"/>
          </w:rPr>
          <m:t>=1-</m:t>
        </m:r>
        <m:nary>
          <m:naryPr>
            <m:chr m:val="∑"/>
            <m:limLoc m:val="subSup"/>
            <m:ctrlPr>
              <w:rPr>
                <w:rFonts w:ascii="Cambria Math" w:hAnsi="Cambria Math" w:cs="Times New Roman"/>
              </w:rPr>
            </m:ctrlPr>
          </m:naryPr>
          <m:sub>
            <m:r>
              <w:rPr>
                <w:rFonts w:ascii="Cambria Math" w:hAnsi="Cambria Math" w:cs="Times New Roman"/>
              </w:rPr>
              <m:t>k=1</m:t>
            </m:r>
          </m:sub>
          <m:sup>
            <m:r>
              <w:rPr>
                <w:rFonts w:ascii="Cambria Math" w:hAnsi="Cambria Math" w:cs="Times New Roman"/>
              </w:rPr>
              <m:t>K</m:t>
            </m:r>
          </m:sup>
          <m:e>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k</m:t>
                    </m:r>
                  </m:sub>
                </m:sSub>
              </m:e>
              <m:sup>
                <m:r>
                  <w:rPr>
                    <w:rFonts w:ascii="Cambria Math" w:hAnsi="Cambria Math" w:cs="Times New Roman"/>
                  </w:rPr>
                  <m:t>2</m:t>
                </m:r>
              </m:sup>
            </m:sSup>
          </m:e>
        </m:nary>
      </m:oMath>
    </w:p>
    <w:p w14:paraId="1CC57C57" w14:textId="3F7C1044" w:rsidR="00373BD2" w:rsidRPr="00D55771" w:rsidRDefault="00373BD2" w:rsidP="00373BD2">
      <w:r w:rsidRPr="00D55771">
        <w:t xml:space="preserve">Assuming that </w:t>
      </w:r>
      <m:oMath>
        <m:sSub>
          <m:sSubPr>
            <m:ctrlPr>
              <w:rPr>
                <w:rFonts w:ascii="Cambria Math" w:hAnsi="Cambria Math"/>
                <w:i/>
              </w:rPr>
            </m:ctrlPr>
          </m:sSubPr>
          <m:e>
            <m:r>
              <w:rPr>
                <w:rFonts w:ascii="Cambria Math" w:hAnsi="Cambria Math"/>
              </w:rPr>
              <m:t>C</m:t>
            </m:r>
          </m:e>
          <m:sub>
            <m:r>
              <w:rPr>
                <w:rFonts w:ascii="Cambria Math" w:hAnsi="Cambria Math"/>
              </w:rPr>
              <m:t>k</m:t>
            </m:r>
          </m:sub>
        </m:sSub>
      </m:oMath>
      <w:r w:rsidRPr="00D55771">
        <w:t xml:space="preserve"> be the subset of samples belonging to the </w:t>
      </w:r>
      <m:oMath>
        <m:r>
          <w:rPr>
            <w:rFonts w:ascii="Cambria Math" w:hAnsi="Cambria Math"/>
          </w:rPr>
          <m:t>k</m:t>
        </m:r>
      </m:oMath>
      <w:r w:rsidRPr="00D55771">
        <w:t xml:space="preserve"> class in </w:t>
      </w:r>
      <m:oMath>
        <m:r>
          <w:rPr>
            <w:rFonts w:ascii="Cambria Math" w:hAnsi="Cambria Math"/>
          </w:rPr>
          <m:t>D</m:t>
        </m:r>
      </m:oMath>
      <w:r w:rsidRPr="00D55771">
        <w:t>, then the Gini index is:</w:t>
      </w:r>
    </w:p>
    <w:p w14:paraId="5F3FDF55" w14:textId="77777777" w:rsidR="00373BD2" w:rsidRPr="00A751D4" w:rsidRDefault="00373BD2" w:rsidP="00373BD2">
      <w:pPr>
        <w:pStyle w:val="Equation"/>
        <w:numPr>
          <w:ilvl w:val="0"/>
          <w:numId w:val="5"/>
        </w:numPr>
        <w:ind w:left="2837" w:hangingChars="1182" w:hanging="2837"/>
        <w:rPr>
          <w:rFonts w:cs="Times New Roman"/>
        </w:rPr>
      </w:pPr>
      <m:oMath>
        <m:r>
          <w:rPr>
            <w:rFonts w:ascii="Cambria Math" w:hAnsi="Cambria Math" w:cs="Times New Roman"/>
          </w:rPr>
          <m:t>Gini</m:t>
        </m:r>
        <m:d>
          <m:dPr>
            <m:ctrlPr>
              <w:rPr>
                <w:rFonts w:ascii="Cambria Math" w:hAnsi="Cambria Math" w:cs="Times New Roman"/>
              </w:rPr>
            </m:ctrlPr>
          </m:dPr>
          <m:e>
            <m:r>
              <w:rPr>
                <w:rFonts w:ascii="Cambria Math" w:hAnsi="Cambria Math" w:cs="Times New Roman"/>
              </w:rPr>
              <m:t>D</m:t>
            </m:r>
          </m:e>
        </m:d>
        <m:r>
          <w:rPr>
            <w:rFonts w:ascii="Cambria Math" w:hAnsi="Cambria Math" w:cs="Times New Roman"/>
          </w:rPr>
          <m:t>=1-</m:t>
        </m:r>
        <m:nary>
          <m:naryPr>
            <m:chr m:val="∑"/>
            <m:limLoc m:val="subSup"/>
            <m:ctrlPr>
              <w:rPr>
                <w:rFonts w:ascii="Cambria Math" w:hAnsi="Cambria Math" w:cs="Times New Roman"/>
              </w:rPr>
            </m:ctrlPr>
          </m:naryPr>
          <m:sub>
            <m:r>
              <w:rPr>
                <w:rFonts w:ascii="Cambria Math" w:hAnsi="Cambria Math" w:cs="Times New Roman"/>
              </w:rPr>
              <m:t>k=1</m:t>
            </m:r>
          </m:sub>
          <m:sup>
            <m:r>
              <w:rPr>
                <w:rFonts w:ascii="Cambria Math" w:hAnsi="Cambria Math" w:cs="Times New Roman"/>
              </w:rPr>
              <m:t>K</m:t>
            </m:r>
          </m:sup>
          <m:e>
            <m:sSup>
              <m:sSupPr>
                <m:ctrlPr>
                  <w:rPr>
                    <w:rFonts w:ascii="Cambria Math" w:hAnsi="Cambria Math" w:cs="Times New Roman"/>
                  </w:rPr>
                </m:ctrlPr>
              </m:sSupPr>
              <m:e>
                <m:r>
                  <w:rPr>
                    <w:rFonts w:ascii="Cambria Math" w:hAnsi="Cambria Math" w:cs="Times New Roman"/>
                  </w:rPr>
                  <m:t>(</m:t>
                </m:r>
                <m:f>
                  <m:fPr>
                    <m:ctrlPr>
                      <w:rPr>
                        <w:rFonts w:ascii="Cambria Math" w:hAnsi="Cambria Math" w:cs="Times New Roman"/>
                      </w:rPr>
                    </m:ctrlPr>
                  </m:fPr>
                  <m:num>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r>
                      <w:rPr>
                        <w:rFonts w:ascii="Cambria Math" w:hAnsi="Cambria Math" w:cs="Times New Roman"/>
                      </w:rPr>
                      <m:t>|</m:t>
                    </m:r>
                  </m:num>
                  <m:den>
                    <m:r>
                      <w:rPr>
                        <w:rFonts w:ascii="Cambria Math" w:hAnsi="Cambria Math" w:cs="Times New Roman"/>
                      </w:rPr>
                      <m:t>|D|</m:t>
                    </m:r>
                  </m:den>
                </m:f>
                <m:r>
                  <w:rPr>
                    <w:rFonts w:ascii="Cambria Math" w:hAnsi="Cambria Math" w:cs="Times New Roman"/>
                  </w:rPr>
                  <m:t>)</m:t>
                </m:r>
              </m:e>
              <m:sup>
                <m:r>
                  <w:rPr>
                    <w:rFonts w:ascii="Cambria Math" w:hAnsi="Cambria Math" w:cs="Times New Roman"/>
                  </w:rPr>
                  <m:t>2</m:t>
                </m:r>
              </m:sup>
            </m:sSup>
          </m:e>
        </m:nary>
      </m:oMath>
    </w:p>
    <w:p w14:paraId="3067B5E4" w14:textId="6ADCEEC8" w:rsidR="00373BD2" w:rsidRDefault="00373BD2" w:rsidP="00373BD2">
      <w:r w:rsidRPr="00D55771">
        <w:t xml:space="preserve">Assuming that feature </w:t>
      </w:r>
      <m:oMath>
        <m:r>
          <w:rPr>
            <w:rFonts w:ascii="Cambria Math" w:hAnsi="Cambria Math"/>
          </w:rPr>
          <m:t>A</m:t>
        </m:r>
      </m:oMath>
      <w:r w:rsidR="007A54C2" w:rsidRPr="00D55771">
        <w:t>,</w:t>
      </w:r>
      <w:r w:rsidRPr="00D55771">
        <w:t xml:space="preserve"> divide the sample </w:t>
      </w:r>
      <m:oMath>
        <m:r>
          <w:rPr>
            <w:rFonts w:ascii="Cambria Math" w:hAnsi="Cambria Math"/>
          </w:rPr>
          <m:t>D</m:t>
        </m:r>
      </m:oMath>
      <w:r w:rsidR="001A226A" w:rsidRPr="00D55771">
        <w:t>,</w:t>
      </w:r>
      <w:r w:rsidRPr="00D55771">
        <w:t xml:space="preserve"> into two data subsets </w:t>
      </w:r>
      <m:oMath>
        <m:r>
          <w:rPr>
            <w:rFonts w:ascii="Cambria Math" w:hAnsi="Cambria Math"/>
          </w:rPr>
          <m:t>D1</m:t>
        </m:r>
      </m:oMath>
      <w:r w:rsidR="001A226A" w:rsidRPr="00D55771">
        <w:t>,</w:t>
      </w:r>
      <w:r w:rsidRPr="00D55771">
        <w:t xml:space="preserve"> and </w:t>
      </w:r>
      <m:oMath>
        <m:r>
          <w:rPr>
            <w:rFonts w:ascii="Cambria Math" w:hAnsi="Cambria Math"/>
          </w:rPr>
          <m:t>D2</m:t>
        </m:r>
      </m:oMath>
      <w:r w:rsidRPr="00D55771">
        <w:t xml:space="preserve">, then the Gini index of the sample </w:t>
      </w:r>
      <m:oMath>
        <m:r>
          <w:rPr>
            <w:rFonts w:ascii="Cambria Math" w:hAnsi="Cambria Math"/>
          </w:rPr>
          <m:t>D</m:t>
        </m:r>
      </m:oMath>
      <w:r w:rsidR="001A226A" w:rsidRPr="00D55771">
        <w:t>,</w:t>
      </w:r>
      <w:r w:rsidRPr="00D55771">
        <w:t xml:space="preserve"> under the feature </w:t>
      </w:r>
      <m:oMath>
        <m:r>
          <w:rPr>
            <w:rFonts w:ascii="Cambria Math" w:hAnsi="Cambria Math"/>
          </w:rPr>
          <m:t>A</m:t>
        </m:r>
      </m:oMath>
      <w:r w:rsidRPr="00D55771">
        <w:t xml:space="preserve"> is:</w:t>
      </w:r>
    </w:p>
    <w:p w14:paraId="15B9C8E4" w14:textId="77777777" w:rsidR="00373BD2" w:rsidRPr="00A751D4" w:rsidRDefault="00373BD2" w:rsidP="00373BD2">
      <w:pPr>
        <w:pStyle w:val="Equation"/>
        <w:numPr>
          <w:ilvl w:val="0"/>
          <w:numId w:val="5"/>
        </w:numPr>
        <w:ind w:left="2837" w:hangingChars="1182" w:hanging="2837"/>
        <w:rPr>
          <w:rFonts w:cs="Times New Roman"/>
        </w:rPr>
      </w:pPr>
      <m:oMath>
        <m:r>
          <w:rPr>
            <w:rFonts w:ascii="Cambria Math" w:hAnsi="Cambria Math" w:cs="Times New Roman"/>
          </w:rPr>
          <m:t>Gini</m:t>
        </m:r>
        <m:d>
          <m:dPr>
            <m:ctrlPr>
              <w:rPr>
                <w:rFonts w:ascii="Cambria Math" w:hAnsi="Cambria Math" w:cs="Times New Roman"/>
              </w:rPr>
            </m:ctrlPr>
          </m:dPr>
          <m:e>
            <m:r>
              <w:rPr>
                <w:rFonts w:ascii="Cambria Math" w:hAnsi="Cambria Math" w:cs="Times New Roman"/>
              </w:rPr>
              <m:t>D, A</m:t>
            </m:r>
          </m:e>
        </m:d>
        <m:r>
          <w:rPr>
            <w:rFonts w:ascii="Cambria Math" w:hAnsi="Cambria Math" w:cs="Times New Roman"/>
          </w:rPr>
          <m:t>=</m:t>
        </m:r>
        <m:f>
          <m:fPr>
            <m:ctrlPr>
              <w:rPr>
                <w:rFonts w:ascii="Cambria Math" w:hAnsi="Cambria Math" w:cs="Times New Roman"/>
              </w:rPr>
            </m:ctrlPr>
          </m:fPr>
          <m:num>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1</m:t>
                    </m:r>
                  </m:sub>
                </m:sSub>
              </m:e>
            </m:d>
          </m:num>
          <m:den>
            <m:r>
              <w:rPr>
                <w:rFonts w:ascii="Cambria Math" w:hAnsi="Cambria Math" w:cs="Times New Roman"/>
              </w:rPr>
              <m:t>D</m:t>
            </m:r>
          </m:den>
        </m:f>
        <m:r>
          <w:rPr>
            <w:rFonts w:ascii="Cambria Math" w:hAnsi="Cambria Math" w:cs="Times New Roman"/>
          </w:rPr>
          <m:t>Gini</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1</m:t>
                </m:r>
              </m:sub>
            </m:sSub>
          </m:e>
        </m:d>
        <m:r>
          <w:rPr>
            <w:rFonts w:ascii="Cambria Math" w:hAnsi="Cambria Math" w:cs="Times New Roman"/>
          </w:rPr>
          <m:t>+</m:t>
        </m:r>
        <m:f>
          <m:fPr>
            <m:ctrlPr>
              <w:rPr>
                <w:rFonts w:ascii="Cambria Math" w:hAnsi="Cambria Math" w:cs="Times New Roman"/>
              </w:rPr>
            </m:ctrlPr>
          </m:fPr>
          <m:num>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2</m:t>
                    </m:r>
                  </m:sub>
                </m:sSub>
              </m:e>
            </m:d>
          </m:num>
          <m:den>
            <m:r>
              <w:rPr>
                <w:rFonts w:ascii="Cambria Math" w:hAnsi="Cambria Math" w:cs="Times New Roman"/>
              </w:rPr>
              <m:t>D</m:t>
            </m:r>
          </m:den>
        </m:f>
        <m:r>
          <w:rPr>
            <w:rFonts w:ascii="Cambria Math" w:hAnsi="Cambria Math" w:cs="Times New Roman"/>
          </w:rPr>
          <m:t>Gini</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2</m:t>
                </m:r>
              </m:sub>
            </m:sSub>
          </m:e>
        </m:d>
      </m:oMath>
    </w:p>
    <w:p w14:paraId="135C9D3C" w14:textId="77777777" w:rsidR="00373BD2" w:rsidRPr="00985785" w:rsidRDefault="00373BD2" w:rsidP="00074EAD">
      <w:r w:rsidRPr="00985785">
        <w:t>The steps to generate a decision tree using the Cart algorithm are as follows:</w:t>
      </w:r>
    </w:p>
    <w:p w14:paraId="6308C86F" w14:textId="7AC8E91E" w:rsidR="00373BD2" w:rsidRPr="00985785" w:rsidRDefault="00373BD2" w:rsidP="00074EAD">
      <w:pPr>
        <w:pStyle w:val="af4"/>
        <w:numPr>
          <w:ilvl w:val="0"/>
          <w:numId w:val="7"/>
        </w:numPr>
        <w:spacing w:before="100" w:beforeAutospacing="1" w:after="100" w:afterAutospacing="1" w:line="252" w:lineRule="auto"/>
        <w:ind w:firstLineChars="0"/>
        <w:jc w:val="both"/>
        <w:rPr>
          <w:rFonts w:ascii="Times New Roman" w:hAnsi="Times New Roman" w:cs="Times New Roman"/>
          <w:lang w:val="en-GB"/>
        </w:rPr>
      </w:pPr>
      <w:r w:rsidRPr="00985785">
        <w:rPr>
          <w:rFonts w:ascii="Times New Roman" w:hAnsi="Times New Roman" w:cs="Times New Roman"/>
          <w:lang w:val="en-GB"/>
        </w:rPr>
        <w:t xml:space="preserve">Using each feature </w:t>
      </w:r>
      <m:oMath>
        <m:r>
          <w:rPr>
            <w:rFonts w:ascii="Cambria Math" w:hAnsi="Cambria Math"/>
          </w:rPr>
          <m:t>A</m:t>
        </m:r>
      </m:oMath>
      <w:r w:rsidRPr="00985785">
        <w:rPr>
          <w:rFonts w:ascii="Times New Roman" w:hAnsi="Times New Roman" w:cs="Times New Roman"/>
          <w:lang w:val="en-GB"/>
        </w:rPr>
        <w:t xml:space="preserve"> in the sample </w:t>
      </w:r>
      <m:oMath>
        <m:r>
          <w:rPr>
            <w:rFonts w:ascii="Cambria Math" w:hAnsi="Cambria Math"/>
          </w:rPr>
          <m:t>D</m:t>
        </m:r>
      </m:oMath>
      <w:r w:rsidR="001A226A" w:rsidRPr="00D55771">
        <w:t>,</w:t>
      </w:r>
      <w:r w:rsidRPr="00985785">
        <w:rPr>
          <w:rFonts w:ascii="Times New Roman" w:hAnsi="Times New Roman" w:cs="Times New Roman"/>
          <w:lang w:val="en-GB"/>
        </w:rPr>
        <w:t xml:space="preserve"> and each possible value of </w:t>
      </w:r>
      <m:oMath>
        <m:r>
          <w:rPr>
            <w:rFonts w:ascii="Cambria Math" w:hAnsi="Cambria Math"/>
          </w:rPr>
          <m:t>A</m:t>
        </m:r>
      </m:oMath>
      <w:r w:rsidRPr="00985785">
        <w:rPr>
          <w:rFonts w:ascii="Times New Roman" w:hAnsi="Times New Roman" w:cs="Times New Roman"/>
          <w:lang w:val="en-GB"/>
        </w:rPr>
        <w:t xml:space="preserve"> (</w:t>
      </w:r>
      <m:oMath>
        <m:r>
          <w:rPr>
            <w:rFonts w:ascii="Cambria Math" w:hAnsi="Cambria Math"/>
          </w:rPr>
          <m:t>A≥a</m:t>
        </m:r>
      </m:oMath>
      <w:r w:rsidRPr="00985785">
        <w:rPr>
          <w:rFonts w:ascii="Times New Roman" w:hAnsi="Times New Roman" w:cs="Times New Roman"/>
          <w:lang w:val="en-GB"/>
        </w:rPr>
        <w:t xml:space="preserve"> and </w:t>
      </w:r>
      <m:oMath>
        <m:r>
          <w:rPr>
            <w:rFonts w:ascii="Cambria Math" w:hAnsi="Cambria Math"/>
          </w:rPr>
          <m:t>A&lt;a</m:t>
        </m:r>
      </m:oMath>
      <w:r w:rsidR="007A54C2" w:rsidRPr="00985785">
        <w:rPr>
          <w:rFonts w:ascii="Times New Roman" w:hAnsi="Times New Roman" w:cs="Times New Roman"/>
          <w:lang w:val="en-GB"/>
        </w:rPr>
        <w:t xml:space="preserve"> </w:t>
      </w:r>
      <w:r w:rsidRPr="00985785">
        <w:rPr>
          <w:rFonts w:ascii="Times New Roman" w:hAnsi="Times New Roman" w:cs="Times New Roman"/>
          <w:lang w:val="en-GB"/>
        </w:rPr>
        <w:t>) to divide the sample into two parts and calculate the Gini (</w:t>
      </w:r>
      <m:oMath>
        <m:r>
          <w:rPr>
            <w:rFonts w:ascii="Cambria Math" w:hAnsi="Cambria Math"/>
          </w:rPr>
          <m:t>D</m:t>
        </m:r>
      </m:oMath>
      <w:r w:rsidRPr="00985785">
        <w:rPr>
          <w:rFonts w:ascii="Times New Roman" w:hAnsi="Times New Roman" w:cs="Times New Roman"/>
          <w:lang w:val="en-GB"/>
        </w:rPr>
        <w:t>, A).</w:t>
      </w:r>
    </w:p>
    <w:p w14:paraId="62FE28A8" w14:textId="23D13F9F" w:rsidR="00373BD2" w:rsidRPr="00985785" w:rsidRDefault="00373BD2" w:rsidP="00074EAD">
      <w:pPr>
        <w:pStyle w:val="af4"/>
        <w:numPr>
          <w:ilvl w:val="0"/>
          <w:numId w:val="8"/>
        </w:numPr>
        <w:spacing w:before="100" w:beforeAutospacing="1" w:after="100" w:afterAutospacing="1" w:line="252" w:lineRule="auto"/>
        <w:ind w:firstLineChars="0"/>
        <w:jc w:val="both"/>
        <w:rPr>
          <w:rFonts w:ascii="Times New Roman" w:hAnsi="Times New Roman" w:cs="Times New Roman"/>
          <w:lang w:val="en-GB"/>
        </w:rPr>
      </w:pPr>
      <w:r w:rsidRPr="00985785">
        <w:rPr>
          <w:rFonts w:ascii="Times New Roman" w:hAnsi="Times New Roman" w:cs="Times New Roman"/>
          <w:lang w:val="en-GB"/>
        </w:rPr>
        <w:lastRenderedPageBreak/>
        <w:t>Find the optimal segmentation feature which has the minimum Gini (</w:t>
      </w:r>
      <m:oMath>
        <m:r>
          <w:rPr>
            <w:rFonts w:ascii="Cambria Math" w:hAnsi="Cambria Math"/>
          </w:rPr>
          <m:t>D</m:t>
        </m:r>
      </m:oMath>
      <w:r w:rsidR="001A226A">
        <w:t>,</w:t>
      </w:r>
      <m:oMath>
        <m:r>
          <w:rPr>
            <w:rFonts w:ascii="Cambria Math" w:hAnsi="Cambria Math"/>
          </w:rPr>
          <m:t xml:space="preserve"> </m:t>
        </m:r>
        <m:r>
          <w:rPr>
            <w:rFonts w:ascii="Cambria Math" w:hAnsi="Cambria Math"/>
          </w:rPr>
          <m:t>A</m:t>
        </m:r>
      </m:oMath>
      <w:r w:rsidRPr="00985785">
        <w:rPr>
          <w:rFonts w:ascii="Times New Roman" w:hAnsi="Times New Roman" w:cs="Times New Roman"/>
          <w:lang w:val="en-GB"/>
        </w:rPr>
        <w:t>). Next, determining whether the splitting stop condition is satisfied. If not, output the optimal segmentation point.</w:t>
      </w:r>
    </w:p>
    <w:p w14:paraId="16F76EA3" w14:textId="70D1C9AF" w:rsidR="00373BD2" w:rsidRDefault="00373BD2" w:rsidP="00074EAD">
      <w:pPr>
        <w:pStyle w:val="Equation"/>
        <w:numPr>
          <w:ilvl w:val="0"/>
          <w:numId w:val="8"/>
        </w:numPr>
        <w:spacing w:before="100" w:beforeAutospacing="1" w:after="100" w:afterAutospacing="1" w:line="252" w:lineRule="auto"/>
        <w:rPr>
          <w:rFonts w:cs="Times New Roman"/>
          <w:i w:val="0"/>
        </w:rPr>
      </w:pPr>
      <w:r w:rsidRPr="00A751D4">
        <w:rPr>
          <w:rFonts w:cs="Times New Roman"/>
          <w:i w:val="0"/>
        </w:rPr>
        <w:t xml:space="preserve">Recursive call </w:t>
      </w:r>
      <w:r w:rsidR="001A226A">
        <w:rPr>
          <w:rFonts w:cs="Times New Roman"/>
          <w:i w:val="0"/>
        </w:rPr>
        <w:t>1</w:t>
      </w:r>
      <w:r w:rsidR="007A54C2">
        <w:rPr>
          <w:rFonts w:cs="Times New Roman"/>
          <w:i w:val="0"/>
        </w:rPr>
        <w:t xml:space="preserve"> and</w:t>
      </w:r>
      <w:r w:rsidR="001A226A">
        <w:rPr>
          <w:rFonts w:cs="Times New Roman"/>
          <w:i w:val="0"/>
        </w:rPr>
        <w:t xml:space="preserve"> 2</w:t>
      </w:r>
      <w:r w:rsidR="007A54C2">
        <w:rPr>
          <w:rFonts w:cs="Times New Roman"/>
          <w:i w:val="0"/>
        </w:rPr>
        <w:t>.</w:t>
      </w:r>
    </w:p>
    <w:p w14:paraId="01C36D9B" w14:textId="42750DC6" w:rsidR="0070719B" w:rsidRPr="0070719B" w:rsidRDefault="0070719B" w:rsidP="0070719B">
      <w:pPr>
        <w:pStyle w:val="Equation"/>
        <w:spacing w:before="100" w:beforeAutospacing="1" w:after="100" w:afterAutospacing="1" w:line="252" w:lineRule="auto"/>
        <w:jc w:val="both"/>
        <w:rPr>
          <w:rFonts w:cs="Times New Roman"/>
          <w:i w:val="0"/>
        </w:rPr>
      </w:pPr>
      <w:r w:rsidRPr="0070719B">
        <w:rPr>
          <w:i w:val="0"/>
        </w:rPr>
        <w:t>In this project, the result of the decision tree was binary (details in 4.2 and 4.3), which means content is judged to be regional or non-regional. However, the project also wants to know how much probability content is judged as regional</w:t>
      </w:r>
      <w:r w:rsidRPr="0070719B">
        <w:rPr>
          <w:i w:val="0"/>
          <w:lang w:eastAsia="zh-CN"/>
        </w:rPr>
        <w:t xml:space="preserve"> because the project wants to find more evidence to verify the classification results.</w:t>
      </w:r>
      <w:r w:rsidRPr="0070719B">
        <w:rPr>
          <w:i w:val="0"/>
        </w:rPr>
        <w:t xml:space="preserve"> </w:t>
      </w:r>
      <w:r w:rsidR="005604C3">
        <w:rPr>
          <w:i w:val="0"/>
        </w:rPr>
        <w:t>Thus, the project tried</w:t>
      </w:r>
      <w:r w:rsidRPr="0070719B">
        <w:rPr>
          <w:i w:val="0"/>
        </w:rPr>
        <w:t xml:space="preserve"> another method - logistic regression.</w:t>
      </w:r>
    </w:p>
    <w:p w14:paraId="03AB071F" w14:textId="3BEE72C5" w:rsidR="00BE20CA" w:rsidRDefault="00553DBA" w:rsidP="00BE20CA">
      <w:pPr>
        <w:pStyle w:val="3"/>
        <w:rPr>
          <w:rFonts w:cs="Times New Roman"/>
        </w:rPr>
      </w:pPr>
      <w:r>
        <w:rPr>
          <w:rFonts w:cs="Times New Roman"/>
        </w:rPr>
        <w:t>Logistic r</w:t>
      </w:r>
      <w:r w:rsidR="00BE20CA" w:rsidRPr="00BE20CA">
        <w:rPr>
          <w:rFonts w:cs="Times New Roman"/>
        </w:rPr>
        <w:t>egression</w:t>
      </w:r>
    </w:p>
    <w:p w14:paraId="06C9FF59" w14:textId="77777777" w:rsidR="00A07F1C" w:rsidRPr="00A07F1C" w:rsidRDefault="00A07F1C" w:rsidP="00A07F1C">
      <w:pPr>
        <w:rPr>
          <w:bCs/>
          <w:color w:val="000000"/>
        </w:rPr>
      </w:pPr>
      <w:r w:rsidRPr="00A07F1C">
        <w:rPr>
          <w:bCs/>
          <w:color w:val="000000"/>
        </w:rPr>
        <w:t>The project studies the classification problem, so the dependent variable of the model is the classification variable (0 or 1) and the independent and dependent variables of the model are nonlinear. As a result, the logistic regression model is suitable for this project and the project selected the logistic regression model of the Sklearn-learn package as the classifier to find the possibility that each piece of content is judged to be regional.</w:t>
      </w:r>
    </w:p>
    <w:p w14:paraId="1ED8FEB9" w14:textId="16F1C5A5" w:rsidR="00BE20CA" w:rsidRPr="00985785" w:rsidRDefault="00A07F1C" w:rsidP="00A07F1C">
      <w:pPr>
        <w:rPr>
          <w:bCs/>
          <w:color w:val="000000"/>
        </w:rPr>
      </w:pPr>
      <w:r w:rsidRPr="00A07F1C">
        <w:rPr>
          <w:bCs/>
          <w:color w:val="000000"/>
        </w:rPr>
        <w:t>Logistic regression is well suited to describe the relationship which is expressed as probability between classification results and one or more classifications</w:t>
      </w:r>
      <w:r w:rsidR="006820CF">
        <w:rPr>
          <w:bCs/>
          <w:color w:val="000000"/>
        </w:rPr>
        <w:t xml:space="preserve"> </w:t>
      </w:r>
      <w:r w:rsidR="006820CF">
        <w:rPr>
          <w:bCs/>
          <w:color w:val="000000"/>
        </w:rPr>
        <w:fldChar w:fldCharType="begin"/>
      </w:r>
      <w:r w:rsidR="006820CF">
        <w:rPr>
          <w:bCs/>
          <w:color w:val="000000"/>
        </w:rPr>
        <w:instrText xml:space="preserve"> REF _Ref522478078 \n \h </w:instrText>
      </w:r>
      <w:r w:rsidR="006820CF">
        <w:rPr>
          <w:bCs/>
          <w:color w:val="000000"/>
        </w:rPr>
      </w:r>
      <w:r w:rsidR="006820CF">
        <w:rPr>
          <w:bCs/>
          <w:color w:val="000000"/>
        </w:rPr>
        <w:fldChar w:fldCharType="separate"/>
      </w:r>
      <w:r w:rsidR="006820CF">
        <w:rPr>
          <w:bCs/>
          <w:color w:val="000000"/>
        </w:rPr>
        <w:t>[33]</w:t>
      </w:r>
      <w:r w:rsidR="006820CF">
        <w:rPr>
          <w:bCs/>
          <w:color w:val="000000"/>
        </w:rPr>
        <w:fldChar w:fldCharType="end"/>
      </w:r>
      <w:r w:rsidRPr="00A07F1C">
        <w:rPr>
          <w:bCs/>
          <w:color w:val="000000"/>
        </w:rPr>
        <w:t>. It can adapt to multiple classification results. In this project, logistic regression is used to calculate the probability of a binary event occurring under multiple independent features</w:t>
      </w:r>
      <w:r w:rsidR="006820CF">
        <w:rPr>
          <w:bCs/>
          <w:color w:val="000000"/>
        </w:rPr>
        <w:t xml:space="preserve"> </w:t>
      </w:r>
      <w:r w:rsidR="006820CF">
        <w:rPr>
          <w:bCs/>
          <w:color w:val="000000"/>
        </w:rPr>
        <w:fldChar w:fldCharType="begin"/>
      </w:r>
      <w:r w:rsidR="006820CF">
        <w:rPr>
          <w:bCs/>
          <w:color w:val="000000"/>
        </w:rPr>
        <w:instrText xml:space="preserve"> REF _Ref522478093 \n \h </w:instrText>
      </w:r>
      <w:r w:rsidR="006820CF">
        <w:rPr>
          <w:bCs/>
          <w:color w:val="000000"/>
        </w:rPr>
      </w:r>
      <w:r w:rsidR="006820CF">
        <w:rPr>
          <w:bCs/>
          <w:color w:val="000000"/>
        </w:rPr>
        <w:fldChar w:fldCharType="separate"/>
      </w:r>
      <w:r w:rsidR="006820CF">
        <w:rPr>
          <w:bCs/>
          <w:color w:val="000000"/>
        </w:rPr>
        <w:t>[34]</w:t>
      </w:r>
      <w:r w:rsidR="006820CF">
        <w:rPr>
          <w:bCs/>
          <w:color w:val="000000"/>
        </w:rPr>
        <w:fldChar w:fldCharType="end"/>
      </w:r>
      <w:r w:rsidRPr="00A07F1C">
        <w:rPr>
          <w:bCs/>
          <w:color w:val="000000"/>
        </w:rPr>
        <w:t>. The following model is the model of logistics regression:</w:t>
      </w:r>
    </w:p>
    <w:p w14:paraId="506D0884" w14:textId="77777777" w:rsidR="00BE20CA" w:rsidRDefault="00BE20CA" w:rsidP="00BE20CA">
      <w:pPr>
        <w:rPr>
          <w:bCs/>
          <w:color w:val="000000"/>
        </w:rPr>
      </w:pPr>
      <m:oMath>
        <m:r>
          <w:rPr>
            <w:rFonts w:ascii="Cambria Math" w:hAnsi="Cambria Math"/>
            <w:color w:val="000000"/>
          </w:rPr>
          <m:t>x</m:t>
        </m:r>
      </m:oMath>
      <w:r w:rsidRPr="00985785">
        <w:rPr>
          <w:bCs/>
          <w:color w:val="000000"/>
        </w:rPr>
        <w:t xml:space="preserve"> denotes the vector of feature variables, and </w:t>
      </w:r>
      <m:oMath>
        <m:r>
          <w:rPr>
            <w:rFonts w:ascii="Cambria Math" w:hAnsi="Cambria Math"/>
            <w:color w:val="000000"/>
          </w:rPr>
          <m:t>b∈</m:t>
        </m:r>
        <m:d>
          <m:dPr>
            <m:begChr m:val="{"/>
            <m:endChr m:val="}"/>
            <m:ctrlPr>
              <w:rPr>
                <w:rFonts w:ascii="Cambria Math" w:hAnsi="Cambria Math"/>
                <w:bCs/>
                <w:i/>
                <w:color w:val="000000"/>
              </w:rPr>
            </m:ctrlPr>
          </m:dPr>
          <m:e>
            <m:r>
              <w:rPr>
                <w:rFonts w:ascii="Cambria Math" w:hAnsi="Cambria Math"/>
                <w:color w:val="000000"/>
              </w:rPr>
              <m:t>0,1</m:t>
            </m:r>
          </m:e>
        </m:d>
      </m:oMath>
      <w:r w:rsidRPr="00985785">
        <w:rPr>
          <w:bCs/>
          <w:color w:val="000000"/>
        </w:rPr>
        <w:t xml:space="preserve"> denotes the associated binary output. </w:t>
      </w:r>
      <m:oMath>
        <m:r>
          <w:rPr>
            <w:rFonts w:ascii="Cambria Math" w:hAnsi="Cambria Math"/>
            <w:color w:val="000000"/>
          </w:rPr>
          <m:t>w</m:t>
        </m:r>
      </m:oMath>
      <w:r w:rsidRPr="00985785">
        <w:rPr>
          <w:bCs/>
          <w:color w:val="000000"/>
        </w:rPr>
        <w:t xml:space="preserve"> represents the weight vector and the </w:t>
      </w:r>
      <m:oMath>
        <m:sSup>
          <m:sSupPr>
            <m:ctrlPr>
              <w:rPr>
                <w:rFonts w:ascii="Cambria Math" w:hAnsi="Cambria Math"/>
                <w:bCs/>
                <w:i/>
                <w:color w:val="000000"/>
              </w:rPr>
            </m:ctrlPr>
          </m:sSupPr>
          <m:e>
            <m:r>
              <w:rPr>
                <w:rFonts w:ascii="Cambria Math" w:hAnsi="Cambria Math"/>
                <w:color w:val="000000"/>
              </w:rPr>
              <m:t>w</m:t>
            </m:r>
          </m:e>
          <m:sup>
            <m:r>
              <w:rPr>
                <w:rFonts w:ascii="Cambria Math" w:hAnsi="Cambria Math"/>
                <w:color w:val="000000"/>
              </w:rPr>
              <m:t>T</m:t>
            </m:r>
          </m:sup>
        </m:sSup>
      </m:oMath>
      <w:r w:rsidRPr="00985785">
        <w:rPr>
          <w:bCs/>
          <w:color w:val="000000"/>
        </w:rPr>
        <w:t xml:space="preserve"> is the transposed matrix of w. </w:t>
      </w:r>
      <m:oMath>
        <m:r>
          <w:rPr>
            <w:rFonts w:ascii="Cambria Math" w:hAnsi="Cambria Math"/>
            <w:color w:val="000000"/>
          </w:rPr>
          <m:t>σ</m:t>
        </m:r>
        <m:d>
          <m:dPr>
            <m:ctrlPr>
              <w:rPr>
                <w:rFonts w:ascii="Cambria Math" w:hAnsi="Cambria Math"/>
                <w:i/>
                <w:color w:val="000000"/>
              </w:rPr>
            </m:ctrlPr>
          </m:dPr>
          <m:e>
            <m:r>
              <w:rPr>
                <w:rFonts w:ascii="Cambria Math" w:hAnsi="Cambria Math"/>
                <w:color w:val="000000"/>
              </w:rPr>
              <m:t>.</m:t>
            </m:r>
          </m:e>
        </m:d>
        <m:r>
          <w:rPr>
            <w:rFonts w:ascii="Cambria Math" w:hAnsi="Cambria Math"/>
            <w:color w:val="000000"/>
          </w:rPr>
          <m:t xml:space="preserve"> </m:t>
        </m:r>
      </m:oMath>
      <w:r w:rsidRPr="00985785">
        <w:rPr>
          <w:color w:val="000000"/>
        </w:rPr>
        <w:t xml:space="preserve">is the sigmoid function. </w:t>
      </w:r>
      <m:oMath>
        <m:r>
          <w:rPr>
            <w:rFonts w:ascii="Cambria Math" w:hAnsi="Cambria Math"/>
            <w:color w:val="000000"/>
          </w:rPr>
          <m:t>v</m:t>
        </m:r>
      </m:oMath>
      <w:r w:rsidRPr="00985785">
        <w:rPr>
          <w:color w:val="000000"/>
        </w:rPr>
        <w:t xml:space="preserve"> is the intercept. </w:t>
      </w:r>
      <w:r w:rsidRPr="00985785">
        <w:rPr>
          <w:bCs/>
          <w:color w:val="000000"/>
        </w:rPr>
        <w:t>The logistic regression has model:</w:t>
      </w:r>
    </w:p>
    <w:p w14:paraId="1FC0C758" w14:textId="64D5290F" w:rsidR="00BE20CA" w:rsidRPr="00553DBA" w:rsidRDefault="00553DBA" w:rsidP="00EA5F3D">
      <w:pPr>
        <w:pStyle w:val="Equation"/>
        <w:numPr>
          <w:ilvl w:val="0"/>
          <w:numId w:val="5"/>
        </w:numPr>
        <w:ind w:left="2410" w:hangingChars="1004" w:hanging="2410"/>
        <w:rPr>
          <w:rFonts w:cs="Times New Roman"/>
          <w:bCs/>
          <w:color w:val="000000"/>
        </w:rPr>
      </w:pPr>
      <m:oMath>
        <m:r>
          <w:rPr>
            <w:rFonts w:ascii="Cambria Math" w:hAnsi="Cambria Math" w:cs="Times New Roman"/>
            <w:color w:val="000000"/>
          </w:rPr>
          <m:t>Prob</m:t>
        </m:r>
        <m:d>
          <m:dPr>
            <m:ctrlPr>
              <w:rPr>
                <w:rFonts w:ascii="Cambria Math" w:hAnsi="Cambria Math" w:cs="Times New Roman"/>
                <w:bCs/>
                <w:color w:val="000000"/>
              </w:rPr>
            </m:ctrlPr>
          </m:dPr>
          <m:e>
            <m:r>
              <w:rPr>
                <w:rFonts w:ascii="Cambria Math" w:hAnsi="Cambria Math" w:cs="Times New Roman"/>
                <w:color w:val="000000"/>
              </w:rPr>
              <m:t>b</m:t>
            </m:r>
          </m:e>
          <m:e>
            <m:r>
              <w:rPr>
                <w:rFonts w:ascii="Cambria Math" w:hAnsi="Cambria Math" w:cs="Times New Roman"/>
                <w:color w:val="000000"/>
              </w:rPr>
              <m:t>x;w</m:t>
            </m:r>
          </m:e>
        </m:d>
        <m:r>
          <w:rPr>
            <w:rFonts w:ascii="Cambria Math" w:hAnsi="Cambria Math" w:cs="Times New Roman"/>
            <w:color w:val="000000"/>
          </w:rPr>
          <m:t>=σ(</m:t>
        </m:r>
        <m:sSup>
          <m:sSupPr>
            <m:ctrlPr>
              <w:rPr>
                <w:rFonts w:ascii="Cambria Math" w:hAnsi="Cambria Math" w:cs="Times New Roman"/>
                <w:bCs/>
                <w:color w:val="000000"/>
              </w:rPr>
            </m:ctrlPr>
          </m:sSupPr>
          <m:e>
            <m:r>
              <w:rPr>
                <w:rFonts w:ascii="Cambria Math" w:hAnsi="Cambria Math" w:cs="Times New Roman"/>
                <w:color w:val="000000"/>
              </w:rPr>
              <m:t>w</m:t>
            </m:r>
          </m:e>
          <m:sup>
            <m:r>
              <w:rPr>
                <w:rFonts w:ascii="Cambria Math" w:hAnsi="Cambria Math" w:cs="Times New Roman"/>
                <w:color w:val="000000"/>
              </w:rPr>
              <m:t>T</m:t>
            </m:r>
          </m:sup>
        </m:sSup>
        <m:r>
          <w:rPr>
            <w:rFonts w:ascii="Cambria Math" w:hAnsi="Cambria Math" w:cs="Times New Roman"/>
            <w:color w:val="000000"/>
          </w:rPr>
          <m:t>x)=</m:t>
        </m:r>
        <m:f>
          <m:fPr>
            <m:ctrlPr>
              <w:rPr>
                <w:rFonts w:ascii="Cambria Math" w:hAnsi="Cambria Math" w:cs="Times New Roman"/>
                <w:bCs/>
                <w:color w:val="000000"/>
              </w:rPr>
            </m:ctrlPr>
          </m:fPr>
          <m:num>
            <m:r>
              <w:rPr>
                <w:rFonts w:ascii="Cambria Math" w:hAnsi="Cambria Math" w:cs="Times New Roman"/>
                <w:color w:val="000000"/>
              </w:rPr>
              <m:t>1</m:t>
            </m:r>
          </m:num>
          <m:den>
            <m:r>
              <w:rPr>
                <w:rFonts w:ascii="Cambria Math" w:hAnsi="Cambria Math" w:cs="Times New Roman"/>
                <w:color w:val="000000"/>
              </w:rPr>
              <m:t>1+exp⁡(-b(</m:t>
            </m:r>
            <m:sSup>
              <m:sSupPr>
                <m:ctrlPr>
                  <w:rPr>
                    <w:rFonts w:ascii="Cambria Math" w:hAnsi="Cambria Math" w:cs="Times New Roman"/>
                    <w:bCs/>
                    <w:color w:val="000000"/>
                  </w:rPr>
                </m:ctrlPr>
              </m:sSupPr>
              <m:e>
                <m:r>
                  <w:rPr>
                    <w:rFonts w:ascii="Cambria Math" w:hAnsi="Cambria Math" w:cs="Times New Roman"/>
                    <w:color w:val="000000"/>
                  </w:rPr>
                  <m:t>w</m:t>
                </m:r>
              </m:e>
              <m:sup>
                <m:r>
                  <w:rPr>
                    <w:rFonts w:ascii="Cambria Math" w:hAnsi="Cambria Math" w:cs="Times New Roman"/>
                    <w:color w:val="000000"/>
                  </w:rPr>
                  <m:t>T</m:t>
                </m:r>
              </m:sup>
            </m:sSup>
            <m:r>
              <w:rPr>
                <w:rFonts w:ascii="Cambria Math" w:hAnsi="Cambria Math" w:cs="Times New Roman"/>
                <w:color w:val="000000"/>
              </w:rPr>
              <m:t>x+v))</m:t>
            </m:r>
          </m:den>
        </m:f>
      </m:oMath>
    </w:p>
    <w:p w14:paraId="2A3218AB" w14:textId="6ED35F67" w:rsidR="00BE20CA" w:rsidRDefault="006E2107" w:rsidP="00BE20CA">
      <w:pPr>
        <w:rPr>
          <w:bCs/>
          <w:color w:val="000000"/>
        </w:rPr>
      </w:pPr>
      <w:r w:rsidRPr="00985785">
        <w:rPr>
          <w:bCs/>
          <w:color w:val="000000"/>
        </w:rPr>
        <w:t>Logistic loss function (</w:t>
      </w:r>
      <m:oMath>
        <m:r>
          <w:rPr>
            <w:rFonts w:ascii="Cambria Math" w:hAnsi="Cambria Math"/>
            <w:color w:val="000000"/>
          </w:rPr>
          <m:t>z</m:t>
        </m:r>
      </m:oMath>
      <w:r w:rsidRPr="00985785">
        <w:rPr>
          <w:color w:val="000000"/>
        </w:rPr>
        <w:t xml:space="preserve"> is </w:t>
      </w:r>
      <m:oMath>
        <m:r>
          <w:rPr>
            <w:rFonts w:ascii="Cambria Math" w:hAnsi="Cambria Math"/>
            <w:color w:val="000000"/>
          </w:rPr>
          <m:t>b(</m:t>
        </m:r>
        <m:sSup>
          <m:sSupPr>
            <m:ctrlPr>
              <w:rPr>
                <w:rFonts w:ascii="Cambria Math" w:hAnsi="Cambria Math"/>
                <w:bCs/>
                <w:i/>
                <w:color w:val="000000"/>
              </w:rPr>
            </m:ctrlPr>
          </m:sSupPr>
          <m:e>
            <m:r>
              <w:rPr>
                <w:rFonts w:ascii="Cambria Math" w:hAnsi="Cambria Math"/>
                <w:color w:val="000000"/>
              </w:rPr>
              <m:t>w</m:t>
            </m:r>
          </m:e>
          <m:sup>
            <m:r>
              <w:rPr>
                <w:rFonts w:ascii="Cambria Math" w:hAnsi="Cambria Math"/>
                <w:color w:val="000000"/>
              </w:rPr>
              <m:t>T</m:t>
            </m:r>
          </m:sup>
        </m:sSup>
        <m:r>
          <w:rPr>
            <w:rFonts w:ascii="Cambria Math" w:hAnsi="Cambria Math"/>
            <w:color w:val="000000"/>
          </w:rPr>
          <m:t>x+v</m:t>
        </m:r>
      </m:oMath>
      <w:r w:rsidRPr="00985785">
        <w:rPr>
          <w:bCs/>
          <w:color w:val="000000"/>
        </w:rPr>
        <w:t>):</w:t>
      </w:r>
    </w:p>
    <w:p w14:paraId="4E9AE9F8" w14:textId="61E9D27B" w:rsidR="006E2107" w:rsidRPr="00553DBA" w:rsidRDefault="00553DBA" w:rsidP="00EA5F3D">
      <w:pPr>
        <w:pStyle w:val="Equation"/>
        <w:numPr>
          <w:ilvl w:val="0"/>
          <w:numId w:val="5"/>
        </w:numPr>
        <w:ind w:left="3259" w:hangingChars="1358" w:hanging="3259"/>
        <w:rPr>
          <w:rFonts w:cs="Times New Roman"/>
          <w:bCs/>
          <w:color w:val="000000"/>
        </w:rPr>
      </w:pPr>
      <m:oMath>
        <m:r>
          <w:rPr>
            <w:rFonts w:ascii="Cambria Math" w:hAnsi="Cambria Math" w:cs="Times New Roman"/>
            <w:color w:val="000000"/>
          </w:rPr>
          <m:t>f</m:t>
        </m:r>
        <m:d>
          <m:dPr>
            <m:ctrlPr>
              <w:rPr>
                <w:rFonts w:ascii="Cambria Math" w:hAnsi="Cambria Math" w:cs="Times New Roman"/>
                <w:bCs/>
                <w:color w:val="000000"/>
              </w:rPr>
            </m:ctrlPr>
          </m:dPr>
          <m:e>
            <m:r>
              <w:rPr>
                <w:rFonts w:ascii="Cambria Math" w:hAnsi="Cambria Math" w:cs="Times New Roman"/>
                <w:color w:val="000000"/>
              </w:rPr>
              <m:t>z</m:t>
            </m:r>
          </m:e>
        </m:d>
        <m:r>
          <w:rPr>
            <w:rFonts w:ascii="Cambria Math" w:hAnsi="Cambria Math" w:cs="Times New Roman"/>
            <w:color w:val="000000"/>
          </w:rPr>
          <m:t>=log⁡(1+exp⁡(-z))</m:t>
        </m:r>
      </m:oMath>
    </w:p>
    <w:p w14:paraId="2E8D1610" w14:textId="0ED888A8" w:rsidR="006910A1" w:rsidRPr="006910A1" w:rsidRDefault="006910A1" w:rsidP="006910A1">
      <w:pPr>
        <w:rPr>
          <w:bCs/>
          <w:color w:val="000000"/>
        </w:rPr>
      </w:pPr>
      <w:r w:rsidRPr="006910A1">
        <w:rPr>
          <w:bCs/>
          <w:color w:val="000000"/>
        </w:rPr>
        <w:t xml:space="preserve">Supposing the training dataset is </w:t>
      </w:r>
      <m:oMath>
        <m:d>
          <m:dPr>
            <m:ctrlPr>
              <w:rPr>
                <w:rFonts w:ascii="Cambria Math" w:hAnsi="Cambria Math"/>
                <w:bCs/>
                <w:i/>
                <w:color w:val="000000"/>
              </w:rPr>
            </m:ctrlPr>
          </m:dPr>
          <m:e>
            <m:sSup>
              <m:sSupPr>
                <m:ctrlPr>
                  <w:rPr>
                    <w:rFonts w:ascii="Cambria Math" w:hAnsi="Cambria Math"/>
                    <w:bCs/>
                    <w:i/>
                    <w:color w:val="000000"/>
                  </w:rPr>
                </m:ctrlPr>
              </m:sSupPr>
              <m:e>
                <m:r>
                  <w:rPr>
                    <w:rFonts w:ascii="Cambria Math" w:hAnsi="Cambria Math"/>
                    <w:color w:val="000000"/>
                  </w:rPr>
                  <m:t>x</m:t>
                </m:r>
              </m:e>
              <m:sup>
                <m:d>
                  <m:dPr>
                    <m:ctrlPr>
                      <w:rPr>
                        <w:rFonts w:ascii="Cambria Math" w:hAnsi="Cambria Math"/>
                        <w:bCs/>
                        <w:i/>
                        <w:color w:val="000000"/>
                      </w:rPr>
                    </m:ctrlPr>
                  </m:dPr>
                  <m:e>
                    <m:r>
                      <w:rPr>
                        <w:rFonts w:ascii="Cambria Math" w:hAnsi="Cambria Math"/>
                        <w:color w:val="000000"/>
                      </w:rPr>
                      <m:t>1</m:t>
                    </m:r>
                  </m:e>
                </m:d>
              </m:sup>
            </m:sSup>
            <m:r>
              <w:rPr>
                <w:rFonts w:ascii="Cambria Math" w:hAnsi="Cambria Math"/>
                <w:color w:val="000000"/>
              </w:rPr>
              <m:t xml:space="preserve">,  </m:t>
            </m:r>
            <m:sSup>
              <m:sSupPr>
                <m:ctrlPr>
                  <w:rPr>
                    <w:rFonts w:ascii="Cambria Math" w:hAnsi="Cambria Math"/>
                    <w:bCs/>
                    <w:i/>
                    <w:color w:val="000000"/>
                  </w:rPr>
                </m:ctrlPr>
              </m:sSupPr>
              <m:e>
                <m:r>
                  <w:rPr>
                    <w:rFonts w:ascii="Cambria Math" w:hAnsi="Cambria Math"/>
                    <w:color w:val="000000"/>
                  </w:rPr>
                  <m:t>y</m:t>
                </m:r>
              </m:e>
              <m:sup>
                <m:d>
                  <m:dPr>
                    <m:ctrlPr>
                      <w:rPr>
                        <w:rFonts w:ascii="Cambria Math" w:hAnsi="Cambria Math"/>
                        <w:bCs/>
                        <w:i/>
                        <w:color w:val="000000"/>
                      </w:rPr>
                    </m:ctrlPr>
                  </m:dPr>
                  <m:e>
                    <m:r>
                      <w:rPr>
                        <w:rFonts w:ascii="Cambria Math" w:hAnsi="Cambria Math"/>
                        <w:color w:val="000000"/>
                      </w:rPr>
                      <m:t>1</m:t>
                    </m:r>
                  </m:e>
                </m:d>
              </m:sup>
            </m:sSup>
          </m:e>
        </m:d>
        <m:r>
          <w:rPr>
            <w:rFonts w:ascii="Cambria Math" w:hAnsi="Cambria Math"/>
            <w:color w:val="000000"/>
          </w:rPr>
          <m:t xml:space="preserve">, </m:t>
        </m:r>
        <m:d>
          <m:dPr>
            <m:ctrlPr>
              <w:rPr>
                <w:rFonts w:ascii="Cambria Math" w:hAnsi="Cambria Math"/>
                <w:bCs/>
                <w:i/>
                <w:color w:val="000000"/>
              </w:rPr>
            </m:ctrlPr>
          </m:dPr>
          <m:e>
            <m:sSup>
              <m:sSupPr>
                <m:ctrlPr>
                  <w:rPr>
                    <w:rFonts w:ascii="Cambria Math" w:hAnsi="Cambria Math"/>
                    <w:bCs/>
                    <w:i/>
                    <w:color w:val="000000"/>
                  </w:rPr>
                </m:ctrlPr>
              </m:sSupPr>
              <m:e>
                <m:r>
                  <w:rPr>
                    <w:rFonts w:ascii="Cambria Math" w:hAnsi="Cambria Math"/>
                    <w:color w:val="000000"/>
                  </w:rPr>
                  <m:t>x</m:t>
                </m:r>
              </m:e>
              <m:sup>
                <m:d>
                  <m:dPr>
                    <m:ctrlPr>
                      <w:rPr>
                        <w:rFonts w:ascii="Cambria Math" w:hAnsi="Cambria Math"/>
                        <w:bCs/>
                        <w:i/>
                        <w:color w:val="000000"/>
                      </w:rPr>
                    </m:ctrlPr>
                  </m:dPr>
                  <m:e>
                    <m:r>
                      <w:rPr>
                        <w:rFonts w:ascii="Cambria Math" w:hAnsi="Cambria Math"/>
                        <w:color w:val="000000"/>
                      </w:rPr>
                      <m:t>2</m:t>
                    </m:r>
                  </m:e>
                </m:d>
              </m:sup>
            </m:sSup>
            <m:r>
              <w:rPr>
                <w:rFonts w:ascii="Cambria Math" w:hAnsi="Cambria Math"/>
                <w:color w:val="000000"/>
              </w:rPr>
              <m:t xml:space="preserve">,  </m:t>
            </m:r>
            <m:sSup>
              <m:sSupPr>
                <m:ctrlPr>
                  <w:rPr>
                    <w:rFonts w:ascii="Cambria Math" w:hAnsi="Cambria Math"/>
                    <w:bCs/>
                    <w:i/>
                    <w:color w:val="000000"/>
                  </w:rPr>
                </m:ctrlPr>
              </m:sSupPr>
              <m:e>
                <m:r>
                  <w:rPr>
                    <w:rFonts w:ascii="Cambria Math" w:hAnsi="Cambria Math"/>
                    <w:color w:val="000000"/>
                  </w:rPr>
                  <m:t>y</m:t>
                </m:r>
              </m:e>
              <m:sup>
                <m:d>
                  <m:dPr>
                    <m:ctrlPr>
                      <w:rPr>
                        <w:rFonts w:ascii="Cambria Math" w:hAnsi="Cambria Math"/>
                        <w:bCs/>
                        <w:i/>
                        <w:color w:val="000000"/>
                      </w:rPr>
                    </m:ctrlPr>
                  </m:dPr>
                  <m:e>
                    <m:r>
                      <w:rPr>
                        <w:rFonts w:ascii="Cambria Math" w:hAnsi="Cambria Math"/>
                        <w:color w:val="000000"/>
                      </w:rPr>
                      <m:t>2</m:t>
                    </m:r>
                  </m:e>
                </m:d>
              </m:sup>
            </m:sSup>
          </m:e>
        </m:d>
        <m:r>
          <w:rPr>
            <w:rFonts w:ascii="Cambria Math" w:hAnsi="Cambria Math"/>
            <w:color w:val="000000"/>
          </w:rPr>
          <m:t>,…,</m:t>
        </m:r>
        <m:d>
          <m:dPr>
            <m:ctrlPr>
              <w:rPr>
                <w:rFonts w:ascii="Cambria Math" w:hAnsi="Cambria Math"/>
                <w:bCs/>
                <w:i/>
                <w:color w:val="000000"/>
              </w:rPr>
            </m:ctrlPr>
          </m:dPr>
          <m:e>
            <m:sSup>
              <m:sSupPr>
                <m:ctrlPr>
                  <w:rPr>
                    <w:rFonts w:ascii="Cambria Math" w:hAnsi="Cambria Math"/>
                    <w:bCs/>
                    <w:i/>
                    <w:color w:val="000000"/>
                  </w:rPr>
                </m:ctrlPr>
              </m:sSupPr>
              <m:e>
                <m:r>
                  <w:rPr>
                    <w:rFonts w:ascii="Cambria Math" w:hAnsi="Cambria Math"/>
                    <w:color w:val="000000"/>
                  </w:rPr>
                  <m:t>x</m:t>
                </m:r>
              </m:e>
              <m:sup>
                <m:d>
                  <m:dPr>
                    <m:ctrlPr>
                      <w:rPr>
                        <w:rFonts w:ascii="Cambria Math" w:hAnsi="Cambria Math"/>
                        <w:bCs/>
                        <w:i/>
                        <w:color w:val="000000"/>
                      </w:rPr>
                    </m:ctrlPr>
                  </m:dPr>
                  <m:e>
                    <m:r>
                      <w:rPr>
                        <w:rFonts w:ascii="Cambria Math" w:hAnsi="Cambria Math"/>
                        <w:color w:val="000000"/>
                      </w:rPr>
                      <m:t>m</m:t>
                    </m:r>
                  </m:e>
                </m:d>
              </m:sup>
            </m:sSup>
            <m:r>
              <w:rPr>
                <w:rFonts w:ascii="Cambria Math" w:hAnsi="Cambria Math"/>
                <w:color w:val="000000"/>
              </w:rPr>
              <m:t xml:space="preserve">,  </m:t>
            </m:r>
            <m:sSup>
              <m:sSupPr>
                <m:ctrlPr>
                  <w:rPr>
                    <w:rFonts w:ascii="Cambria Math" w:hAnsi="Cambria Math"/>
                    <w:bCs/>
                    <w:i/>
                    <w:color w:val="000000"/>
                  </w:rPr>
                </m:ctrlPr>
              </m:sSupPr>
              <m:e>
                <m:r>
                  <w:rPr>
                    <w:rFonts w:ascii="Cambria Math" w:hAnsi="Cambria Math"/>
                    <w:color w:val="000000"/>
                  </w:rPr>
                  <m:t>y</m:t>
                </m:r>
              </m:e>
              <m:sup>
                <m:d>
                  <m:dPr>
                    <m:ctrlPr>
                      <w:rPr>
                        <w:rFonts w:ascii="Cambria Math" w:hAnsi="Cambria Math"/>
                        <w:bCs/>
                        <w:i/>
                        <w:color w:val="000000"/>
                      </w:rPr>
                    </m:ctrlPr>
                  </m:dPr>
                  <m:e>
                    <m:r>
                      <w:rPr>
                        <w:rFonts w:ascii="Cambria Math" w:hAnsi="Cambria Math"/>
                        <w:color w:val="000000"/>
                      </w:rPr>
                      <m:t>m</m:t>
                    </m:r>
                  </m:e>
                </m:d>
              </m:sup>
            </m:sSup>
          </m:e>
        </m:d>
      </m:oMath>
      <w:r w:rsidRPr="006910A1">
        <w:rPr>
          <w:bCs/>
          <w:color w:val="000000"/>
        </w:rPr>
        <w:t xml:space="preserve"> and the average logistic loss:</w:t>
      </w:r>
    </w:p>
    <w:p w14:paraId="3DFFEC7A" w14:textId="539D3838" w:rsidR="006E2107" w:rsidRPr="00553DBA" w:rsidRDefault="007D156D" w:rsidP="00EA5F3D">
      <w:pPr>
        <w:pStyle w:val="Equation"/>
        <w:numPr>
          <w:ilvl w:val="0"/>
          <w:numId w:val="5"/>
        </w:numPr>
        <w:ind w:left="2834" w:hangingChars="1181" w:hanging="2834"/>
        <w:rPr>
          <w:i w:val="0"/>
          <w:lang w:eastAsia="zh-CN"/>
        </w:rPr>
      </w:pPr>
      <m:oMath>
        <m:sSub>
          <m:sSubPr>
            <m:ctrlPr>
              <w:rPr>
                <w:rFonts w:ascii="Cambria Math" w:hAnsi="Cambria Math" w:cs="Times New Roman"/>
                <w:bCs/>
                <w:i w:val="0"/>
                <w:color w:val="000000"/>
              </w:rPr>
            </m:ctrlPr>
          </m:sSubPr>
          <m:e>
            <m:r>
              <w:rPr>
                <w:rFonts w:ascii="Cambria Math" w:hAnsi="Cambria Math" w:cs="Times New Roman"/>
                <w:color w:val="000000"/>
              </w:rPr>
              <m:t>l</m:t>
            </m:r>
          </m:e>
          <m:sub>
            <m:r>
              <w:rPr>
                <w:rFonts w:ascii="Cambria Math" w:hAnsi="Cambria Math" w:cs="Times New Roman"/>
                <w:color w:val="000000"/>
              </w:rPr>
              <m:t>avg</m:t>
            </m:r>
          </m:sub>
        </m:sSub>
        <m:d>
          <m:dPr>
            <m:ctrlPr>
              <w:rPr>
                <w:rFonts w:ascii="Cambria Math" w:hAnsi="Cambria Math" w:cs="Times New Roman"/>
                <w:bCs/>
                <w:i w:val="0"/>
                <w:color w:val="000000"/>
              </w:rPr>
            </m:ctrlPr>
          </m:dPr>
          <m:e>
            <m:r>
              <w:rPr>
                <w:rFonts w:ascii="Cambria Math" w:hAnsi="Cambria Math" w:cs="Times New Roman"/>
                <w:color w:val="000000"/>
              </w:rPr>
              <m:t>v,w</m:t>
            </m:r>
          </m:e>
        </m:d>
        <m:r>
          <w:rPr>
            <w:rFonts w:ascii="Cambria Math" w:hAnsi="Cambria Math" w:cs="Times New Roman"/>
            <w:color w:val="000000"/>
          </w:rPr>
          <m:t>=(1/m)</m:t>
        </m:r>
        <m:nary>
          <m:naryPr>
            <m:chr m:val="∑"/>
            <m:limLoc m:val="subSup"/>
            <m:ctrlPr>
              <w:rPr>
                <w:rFonts w:ascii="Cambria Math" w:hAnsi="Cambria Math" w:cs="Times New Roman"/>
                <w:bCs/>
                <w:i w:val="0"/>
                <w:color w:val="000000"/>
              </w:rPr>
            </m:ctrlPr>
          </m:naryPr>
          <m:sub>
            <m:r>
              <w:rPr>
                <w:rFonts w:ascii="Cambria Math" w:hAnsi="Cambria Math" w:cs="Times New Roman"/>
                <w:color w:val="000000"/>
              </w:rPr>
              <m:t>i=1</m:t>
            </m:r>
          </m:sub>
          <m:sup>
            <m:r>
              <w:rPr>
                <w:rFonts w:ascii="Cambria Math" w:hAnsi="Cambria Math" w:cs="Times New Roman"/>
                <w:color w:val="000000"/>
              </w:rPr>
              <m:t>m</m:t>
            </m:r>
          </m:sup>
          <m:e>
            <m:r>
              <w:rPr>
                <w:rFonts w:ascii="Cambria Math" w:hAnsi="Cambria Math" w:cs="Times New Roman"/>
                <w:color w:val="000000"/>
              </w:rPr>
              <m:t>f(</m:t>
            </m:r>
            <m:sSup>
              <m:sSupPr>
                <m:ctrlPr>
                  <w:rPr>
                    <w:rFonts w:ascii="Cambria Math" w:hAnsi="Cambria Math" w:cs="Times New Roman"/>
                    <w:bCs/>
                    <w:i w:val="0"/>
                    <w:color w:val="000000"/>
                  </w:rPr>
                </m:ctrlPr>
              </m:sSupPr>
              <m:e>
                <m:r>
                  <w:rPr>
                    <w:rFonts w:ascii="Cambria Math" w:hAnsi="Cambria Math" w:cs="Times New Roman"/>
                    <w:color w:val="000000"/>
                  </w:rPr>
                  <m:t>b(w</m:t>
                </m:r>
              </m:e>
              <m:sup>
                <m:r>
                  <w:rPr>
                    <w:rFonts w:ascii="Cambria Math" w:hAnsi="Cambria Math" w:cs="Times New Roman"/>
                    <w:color w:val="000000"/>
                  </w:rPr>
                  <m:t>T</m:t>
                </m:r>
              </m:sup>
            </m:sSup>
            <m:r>
              <w:rPr>
                <w:rFonts w:ascii="Cambria Math" w:hAnsi="Cambria Math" w:cs="Times New Roman"/>
                <w:color w:val="000000"/>
              </w:rPr>
              <m:t>x))</m:t>
            </m:r>
          </m:e>
        </m:nary>
      </m:oMath>
    </w:p>
    <w:p w14:paraId="506502CD" w14:textId="77777777" w:rsidR="006910A1" w:rsidRPr="006910A1" w:rsidRDefault="006910A1" w:rsidP="006910A1">
      <w:pPr>
        <w:rPr>
          <w:bCs/>
          <w:color w:val="000000"/>
        </w:rPr>
      </w:pPr>
      <w:r w:rsidRPr="006910A1">
        <w:rPr>
          <w:bCs/>
          <w:color w:val="000000"/>
        </w:rPr>
        <w:t>Logistic regression problem:</w:t>
      </w:r>
    </w:p>
    <w:p w14:paraId="4E29427F" w14:textId="0A834D95" w:rsidR="006910A1" w:rsidRPr="006910A1" w:rsidRDefault="006910A1" w:rsidP="006910A1">
      <w:pPr>
        <w:rPr>
          <w:bCs/>
          <w:color w:val="000000"/>
        </w:rPr>
      </w:pPr>
      <w:r w:rsidRPr="006910A1">
        <w:rPr>
          <w:bCs/>
          <w:color w:val="000000"/>
        </w:rPr>
        <w:t>Overfitting problem: in supervised learning when there are many input features, but only a small number of key features determine the classification target. That is, when the number of training set data is insufficient, the classification model may perform well on the training dataset but not well on the test dataset</w:t>
      </w:r>
      <w:r w:rsidR="006820CF">
        <w:rPr>
          <w:bCs/>
          <w:color w:val="000000"/>
        </w:rPr>
        <w:t xml:space="preserve"> </w:t>
      </w:r>
      <w:r w:rsidR="006820CF">
        <w:rPr>
          <w:bCs/>
          <w:color w:val="000000"/>
        </w:rPr>
        <w:fldChar w:fldCharType="begin"/>
      </w:r>
      <w:r w:rsidR="006820CF">
        <w:rPr>
          <w:bCs/>
          <w:color w:val="000000"/>
        </w:rPr>
        <w:instrText xml:space="preserve"> REF _Ref522478512 \n \h </w:instrText>
      </w:r>
      <w:r w:rsidR="006820CF">
        <w:rPr>
          <w:bCs/>
          <w:color w:val="000000"/>
        </w:rPr>
      </w:r>
      <w:r w:rsidR="006820CF">
        <w:rPr>
          <w:bCs/>
          <w:color w:val="000000"/>
        </w:rPr>
        <w:fldChar w:fldCharType="separate"/>
      </w:r>
      <w:r w:rsidR="006820CF">
        <w:rPr>
          <w:bCs/>
          <w:color w:val="000000"/>
        </w:rPr>
        <w:t>[35]</w:t>
      </w:r>
      <w:r w:rsidR="006820CF">
        <w:rPr>
          <w:bCs/>
          <w:color w:val="000000"/>
        </w:rPr>
        <w:fldChar w:fldCharType="end"/>
      </w:r>
      <w:r w:rsidRPr="006910A1">
        <w:rPr>
          <w:bCs/>
          <w:color w:val="000000"/>
        </w:rPr>
        <w:t>. Thus, when there are many features, overfitting will become a problem of the model unless the training set is ample</w:t>
      </w:r>
      <w:r w:rsidR="006820CF">
        <w:rPr>
          <w:bCs/>
          <w:color w:val="000000"/>
        </w:rPr>
        <w:t xml:space="preserve"> </w:t>
      </w:r>
      <w:r w:rsidR="006820CF">
        <w:rPr>
          <w:bCs/>
          <w:color w:val="000000"/>
        </w:rPr>
        <w:fldChar w:fldCharType="begin"/>
      </w:r>
      <w:r w:rsidR="006820CF">
        <w:rPr>
          <w:bCs/>
          <w:color w:val="000000"/>
        </w:rPr>
        <w:instrText xml:space="preserve"> REF _Ref522478528 \n \h </w:instrText>
      </w:r>
      <w:r w:rsidR="006820CF">
        <w:rPr>
          <w:bCs/>
          <w:color w:val="000000"/>
        </w:rPr>
      </w:r>
      <w:r w:rsidR="006820CF">
        <w:rPr>
          <w:bCs/>
          <w:color w:val="000000"/>
        </w:rPr>
        <w:fldChar w:fldCharType="separate"/>
      </w:r>
      <w:r w:rsidR="006820CF">
        <w:rPr>
          <w:bCs/>
          <w:color w:val="000000"/>
        </w:rPr>
        <w:t>[36]</w:t>
      </w:r>
      <w:r w:rsidR="006820CF">
        <w:rPr>
          <w:bCs/>
          <w:color w:val="000000"/>
        </w:rPr>
        <w:fldChar w:fldCharType="end"/>
      </w:r>
      <w:r w:rsidRPr="006910A1">
        <w:rPr>
          <w:bCs/>
          <w:color w:val="000000"/>
        </w:rPr>
        <w:t>. In order to solve this problem, L1 and L2 regularizations were used.</w:t>
      </w:r>
    </w:p>
    <w:p w14:paraId="63B259EC" w14:textId="15996480" w:rsidR="006910A1" w:rsidRDefault="006910A1" w:rsidP="006910A1">
      <w:pPr>
        <w:pStyle w:val="Equation"/>
        <w:rPr>
          <w:rFonts w:cs="Times New Roman"/>
          <w:bCs/>
          <w:i w:val="0"/>
          <w:color w:val="000000"/>
        </w:rPr>
      </w:pPr>
      <w:r w:rsidRPr="006910A1">
        <w:rPr>
          <w:rFonts w:cs="Times New Roman"/>
          <w:bCs/>
          <w:i w:val="0"/>
          <w:color w:val="000000"/>
        </w:rPr>
        <w:lastRenderedPageBreak/>
        <w:t>L1 regularization</w:t>
      </w:r>
      <w:r w:rsidR="006820CF">
        <w:rPr>
          <w:rFonts w:cs="Times New Roman"/>
          <w:bCs/>
          <w:i w:val="0"/>
          <w:color w:val="000000"/>
        </w:rPr>
        <w:t xml:space="preserve"> </w:t>
      </w:r>
      <w:r w:rsidR="006820CF">
        <w:rPr>
          <w:rFonts w:cs="Times New Roman"/>
          <w:bCs/>
          <w:i w:val="0"/>
          <w:color w:val="000000"/>
        </w:rPr>
        <w:fldChar w:fldCharType="begin"/>
      </w:r>
      <w:r w:rsidR="006820CF">
        <w:rPr>
          <w:rFonts w:cs="Times New Roman"/>
          <w:bCs/>
          <w:i w:val="0"/>
          <w:color w:val="000000"/>
        </w:rPr>
        <w:instrText xml:space="preserve"> REF _Ref522478512 \n \h </w:instrText>
      </w:r>
      <w:r w:rsidR="006820CF">
        <w:rPr>
          <w:rFonts w:cs="Times New Roman"/>
          <w:bCs/>
          <w:i w:val="0"/>
          <w:color w:val="000000"/>
        </w:rPr>
      </w:r>
      <w:r w:rsidR="006820CF">
        <w:rPr>
          <w:rFonts w:cs="Times New Roman"/>
          <w:bCs/>
          <w:i w:val="0"/>
          <w:color w:val="000000"/>
        </w:rPr>
        <w:fldChar w:fldCharType="separate"/>
      </w:r>
      <w:r w:rsidR="006820CF">
        <w:rPr>
          <w:rFonts w:cs="Times New Roman"/>
          <w:bCs/>
          <w:i w:val="0"/>
          <w:color w:val="000000"/>
        </w:rPr>
        <w:t>[35]</w:t>
      </w:r>
      <w:r w:rsidR="006820CF">
        <w:rPr>
          <w:rFonts w:cs="Times New Roman"/>
          <w:bCs/>
          <w:i w:val="0"/>
          <w:color w:val="000000"/>
        </w:rPr>
        <w:fldChar w:fldCharType="end"/>
      </w:r>
      <w:r w:rsidRPr="006910A1">
        <w:rPr>
          <w:rFonts w:cs="Times New Roman"/>
          <w:bCs/>
          <w:i w:val="0"/>
          <w:color w:val="000000"/>
        </w:rPr>
        <w:t>:</w:t>
      </w:r>
    </w:p>
    <w:p w14:paraId="1E4D9C4E" w14:textId="255D9746" w:rsidR="00E9116C" w:rsidRPr="00553DBA" w:rsidRDefault="007D156D" w:rsidP="00EA5F3D">
      <w:pPr>
        <w:pStyle w:val="Equation"/>
        <w:numPr>
          <w:ilvl w:val="0"/>
          <w:numId w:val="5"/>
        </w:numPr>
        <w:ind w:left="1560" w:hangingChars="650" w:hanging="1560"/>
        <w:rPr>
          <w:rFonts w:cs="Times New Roman"/>
          <w:bCs/>
          <w:color w:val="000000"/>
        </w:rPr>
      </w:pPr>
      <m:oMath>
        <m:sSub>
          <m:sSubPr>
            <m:ctrlPr>
              <w:rPr>
                <w:rFonts w:ascii="Cambria Math" w:hAnsi="Cambria Math" w:cs="Times New Roman"/>
                <w:bCs/>
                <w:color w:val="000000"/>
              </w:rPr>
            </m:ctrlPr>
          </m:sSubPr>
          <m:e>
            <m:r>
              <w:rPr>
                <w:rFonts w:ascii="Cambria Math" w:hAnsi="Cambria Math" w:cs="Times New Roman"/>
                <w:color w:val="000000"/>
              </w:rPr>
              <m:t>l</m:t>
            </m:r>
          </m:e>
          <m:sub>
            <m:r>
              <w:rPr>
                <w:rFonts w:ascii="Cambria Math" w:hAnsi="Cambria Math" w:cs="Times New Roman"/>
                <w:color w:val="000000"/>
              </w:rPr>
              <m:t>avg</m:t>
            </m:r>
          </m:sub>
        </m:sSub>
        <m:d>
          <m:dPr>
            <m:ctrlPr>
              <w:rPr>
                <w:rFonts w:ascii="Cambria Math" w:hAnsi="Cambria Math" w:cs="Times New Roman"/>
                <w:bCs/>
                <w:color w:val="000000"/>
              </w:rPr>
            </m:ctrlPr>
          </m:dPr>
          <m:e>
            <m:r>
              <w:rPr>
                <w:rFonts w:ascii="Cambria Math" w:hAnsi="Cambria Math" w:cs="Times New Roman"/>
                <w:color w:val="000000"/>
              </w:rPr>
              <m:t>v,w</m:t>
            </m:r>
          </m:e>
        </m:d>
        <m:r>
          <w:rPr>
            <w:rFonts w:ascii="Cambria Math" w:hAnsi="Cambria Math" w:cs="Times New Roman"/>
            <w:color w:val="000000"/>
          </w:rPr>
          <m:t>+λ</m:t>
        </m:r>
        <m:sSub>
          <m:sSubPr>
            <m:ctrlPr>
              <w:rPr>
                <w:rFonts w:ascii="Cambria Math" w:hAnsi="Cambria Math" w:cs="Times New Roman"/>
                <w:bCs/>
                <w:color w:val="000000"/>
              </w:rPr>
            </m:ctrlPr>
          </m:sSubPr>
          <m:e>
            <m:d>
              <m:dPr>
                <m:begChr m:val="‖"/>
                <m:endChr m:val="‖"/>
                <m:ctrlPr>
                  <w:rPr>
                    <w:rFonts w:ascii="Cambria Math" w:hAnsi="Cambria Math" w:cs="Times New Roman"/>
                    <w:bCs/>
                    <w:color w:val="000000"/>
                  </w:rPr>
                </m:ctrlPr>
              </m:dPr>
              <m:e>
                <m:r>
                  <w:rPr>
                    <w:rFonts w:ascii="Cambria Math" w:hAnsi="Cambria Math" w:cs="Times New Roman"/>
                    <w:color w:val="000000"/>
                  </w:rPr>
                  <m:t>w</m:t>
                </m:r>
              </m:e>
            </m:d>
          </m:e>
          <m:sub>
            <m:r>
              <w:rPr>
                <w:rFonts w:ascii="Cambria Math" w:hAnsi="Cambria Math" w:cs="Times New Roman"/>
                <w:color w:val="000000"/>
              </w:rPr>
              <m:t>1</m:t>
            </m:r>
          </m:sub>
        </m:sSub>
        <m:r>
          <w:rPr>
            <w:rFonts w:ascii="Cambria Math" w:hAnsi="Cambria Math" w:cs="Times New Roman"/>
            <w:color w:val="000000"/>
          </w:rPr>
          <m:t>=(1/m)</m:t>
        </m:r>
        <m:nary>
          <m:naryPr>
            <m:chr m:val="∑"/>
            <m:limLoc m:val="subSup"/>
            <m:ctrlPr>
              <w:rPr>
                <w:rFonts w:ascii="Cambria Math" w:hAnsi="Cambria Math" w:cs="Times New Roman"/>
                <w:bCs/>
                <w:color w:val="000000"/>
              </w:rPr>
            </m:ctrlPr>
          </m:naryPr>
          <m:sub>
            <m:r>
              <w:rPr>
                <w:rFonts w:ascii="Cambria Math" w:hAnsi="Cambria Math" w:cs="Times New Roman"/>
                <w:color w:val="000000"/>
              </w:rPr>
              <m:t>i=1</m:t>
            </m:r>
          </m:sub>
          <m:sup>
            <m:r>
              <w:rPr>
                <w:rFonts w:ascii="Cambria Math" w:hAnsi="Cambria Math" w:cs="Times New Roman"/>
                <w:color w:val="000000"/>
              </w:rPr>
              <m:t>m</m:t>
            </m:r>
          </m:sup>
          <m:e>
            <m:r>
              <w:rPr>
                <w:rFonts w:ascii="Cambria Math" w:hAnsi="Cambria Math" w:cs="Times New Roman"/>
                <w:color w:val="000000"/>
              </w:rPr>
              <m:t>f(</m:t>
            </m:r>
            <m:sSup>
              <m:sSupPr>
                <m:ctrlPr>
                  <w:rPr>
                    <w:rFonts w:ascii="Cambria Math" w:hAnsi="Cambria Math" w:cs="Times New Roman"/>
                    <w:bCs/>
                    <w:color w:val="000000"/>
                  </w:rPr>
                </m:ctrlPr>
              </m:sSupPr>
              <m:e>
                <m:r>
                  <w:rPr>
                    <w:rFonts w:ascii="Cambria Math" w:hAnsi="Cambria Math" w:cs="Times New Roman"/>
                    <w:color w:val="000000"/>
                  </w:rPr>
                  <m:t>b(w</m:t>
                </m:r>
              </m:e>
              <m:sup>
                <m:r>
                  <w:rPr>
                    <w:rFonts w:ascii="Cambria Math" w:hAnsi="Cambria Math" w:cs="Times New Roman"/>
                    <w:color w:val="000000"/>
                  </w:rPr>
                  <m:t>T</m:t>
                </m:r>
              </m:sup>
            </m:sSup>
            <m:r>
              <w:rPr>
                <w:rFonts w:ascii="Cambria Math" w:hAnsi="Cambria Math" w:cs="Times New Roman"/>
                <w:color w:val="000000"/>
              </w:rPr>
              <m:t>x))+λ</m:t>
            </m:r>
            <m:nary>
              <m:naryPr>
                <m:chr m:val="∑"/>
                <m:limLoc m:val="subSup"/>
                <m:ctrlPr>
                  <w:rPr>
                    <w:rFonts w:ascii="Cambria Math" w:hAnsi="Cambria Math" w:cs="Times New Roman"/>
                    <w:bCs/>
                    <w:color w:val="000000"/>
                  </w:rPr>
                </m:ctrlPr>
              </m:naryPr>
              <m:sub>
                <m:r>
                  <w:rPr>
                    <w:rFonts w:ascii="Cambria Math" w:hAnsi="Cambria Math" w:cs="Times New Roman"/>
                    <w:color w:val="000000"/>
                  </w:rPr>
                  <m:t>i=1</m:t>
                </m:r>
              </m:sub>
              <m:sup>
                <m:r>
                  <w:rPr>
                    <w:rFonts w:ascii="Cambria Math" w:hAnsi="Cambria Math" w:cs="Times New Roman"/>
                    <w:color w:val="000000"/>
                  </w:rPr>
                  <m:t>n</m:t>
                </m:r>
              </m:sup>
              <m:e>
                <m:d>
                  <m:dPr>
                    <m:begChr m:val="|"/>
                    <m:endChr m:val="|"/>
                    <m:ctrlPr>
                      <w:rPr>
                        <w:rFonts w:ascii="Cambria Math" w:hAnsi="Cambria Math" w:cs="Times New Roman"/>
                        <w:bCs/>
                        <w:color w:val="000000"/>
                      </w:rPr>
                    </m:ctrlPr>
                  </m:dPr>
                  <m:e>
                    <m:sSub>
                      <m:sSubPr>
                        <m:ctrlPr>
                          <w:rPr>
                            <w:rFonts w:ascii="Cambria Math" w:hAnsi="Cambria Math" w:cs="Times New Roman"/>
                            <w:bCs/>
                            <w:color w:val="000000"/>
                          </w:rPr>
                        </m:ctrlPr>
                      </m:sSubPr>
                      <m:e>
                        <m:r>
                          <w:rPr>
                            <w:rFonts w:ascii="Cambria Math" w:hAnsi="Cambria Math" w:cs="Times New Roman"/>
                            <w:color w:val="000000"/>
                          </w:rPr>
                          <m:t>w</m:t>
                        </m:r>
                      </m:e>
                      <m:sub>
                        <m:r>
                          <w:rPr>
                            <w:rFonts w:ascii="Cambria Math" w:hAnsi="Cambria Math" w:cs="Times New Roman"/>
                            <w:color w:val="000000"/>
                          </w:rPr>
                          <m:t>i</m:t>
                        </m:r>
                      </m:sub>
                    </m:sSub>
                  </m:e>
                </m:d>
              </m:e>
            </m:nary>
          </m:e>
        </m:nary>
      </m:oMath>
    </w:p>
    <w:p w14:paraId="6D7B2350" w14:textId="43D5EC7C" w:rsidR="00E9116C" w:rsidRPr="00E9116C" w:rsidRDefault="00E9116C" w:rsidP="00E9116C">
      <w:pPr>
        <w:rPr>
          <w:bCs/>
          <w:color w:val="000000"/>
        </w:rPr>
      </w:pPr>
      <w:r w:rsidRPr="00E9116C">
        <w:rPr>
          <w:bCs/>
          <w:color w:val="000000"/>
        </w:rPr>
        <w:t xml:space="preserve">Lasso (L1) penalty </w:t>
      </w:r>
      <w:r w:rsidRPr="00E9116C">
        <w:t xml:space="preserve">encourages the sum of the absolute values of the </w:t>
      </w:r>
      <m:oMath>
        <m:sSub>
          <m:sSubPr>
            <m:ctrlPr>
              <w:rPr>
                <w:rFonts w:ascii="Cambria Math" w:hAnsi="Cambria Math"/>
                <w:bCs/>
                <w:color w:val="000000"/>
              </w:rPr>
            </m:ctrlPr>
          </m:sSubPr>
          <m:e>
            <m:r>
              <m:rPr>
                <m:sty m:val="p"/>
              </m:rPr>
              <w:rPr>
                <w:rFonts w:ascii="Cambria Math" w:hAnsi="Cambria Math"/>
                <w:color w:val="000000"/>
              </w:rPr>
              <m:t>w</m:t>
            </m:r>
          </m:e>
          <m:sub>
            <m:r>
              <m:rPr>
                <m:sty m:val="p"/>
              </m:rPr>
              <w:rPr>
                <w:rFonts w:ascii="Cambria Math" w:hAnsi="Cambria Math"/>
                <w:color w:val="000000"/>
              </w:rPr>
              <m:t>i</m:t>
            </m:r>
          </m:sub>
        </m:sSub>
        <m:r>
          <m:rPr>
            <m:sty m:val="p"/>
          </m:rPr>
          <w:rPr>
            <w:rFonts w:ascii="Cambria Math" w:hAnsi="Cambria Math"/>
            <w:color w:val="000000"/>
          </w:rPr>
          <m:t xml:space="preserve"> </m:t>
        </m:r>
      </m:oMath>
      <w:r w:rsidRPr="00E9116C">
        <w:t>to be small</w:t>
      </w:r>
      <w:r w:rsidR="006820CF">
        <w:t xml:space="preserve"> </w:t>
      </w:r>
      <w:r w:rsidR="006820CF">
        <w:fldChar w:fldCharType="begin"/>
      </w:r>
      <w:r w:rsidR="006820CF">
        <w:instrText xml:space="preserve"> REF _Ref522478528 \n \h </w:instrText>
      </w:r>
      <w:r w:rsidR="006820CF">
        <w:fldChar w:fldCharType="separate"/>
      </w:r>
      <w:r w:rsidR="006820CF">
        <w:t>[36]</w:t>
      </w:r>
      <w:r w:rsidR="006820CF">
        <w:fldChar w:fldCharType="end"/>
      </w:r>
      <w:r w:rsidRPr="00E9116C">
        <w:t>. It</w:t>
      </w:r>
      <w:r w:rsidRPr="00E9116C">
        <w:rPr>
          <w:bCs/>
          <w:color w:val="000000"/>
        </w:rPr>
        <w:t xml:space="preserve"> uses sparsity to f</w:t>
      </w:r>
      <w:r w:rsidR="009C384C">
        <w:rPr>
          <w:bCs/>
          <w:color w:val="000000"/>
        </w:rPr>
        <w:t>it model with many features</w:t>
      </w:r>
      <w:r w:rsidR="006820CF">
        <w:rPr>
          <w:bCs/>
          <w:color w:val="000000"/>
        </w:rPr>
        <w:t xml:space="preserve"> </w:t>
      </w:r>
      <w:r w:rsidR="006820CF">
        <w:rPr>
          <w:bCs/>
          <w:color w:val="000000"/>
        </w:rPr>
        <w:fldChar w:fldCharType="begin"/>
      </w:r>
      <w:r w:rsidR="006820CF">
        <w:rPr>
          <w:bCs/>
          <w:color w:val="000000"/>
        </w:rPr>
        <w:instrText xml:space="preserve"> REF _Ref522478720 \n \h </w:instrText>
      </w:r>
      <w:r w:rsidR="006820CF">
        <w:rPr>
          <w:bCs/>
          <w:color w:val="000000"/>
        </w:rPr>
      </w:r>
      <w:r w:rsidR="006820CF">
        <w:rPr>
          <w:bCs/>
          <w:color w:val="000000"/>
        </w:rPr>
        <w:fldChar w:fldCharType="separate"/>
      </w:r>
      <w:r w:rsidR="006820CF">
        <w:rPr>
          <w:bCs/>
          <w:color w:val="000000"/>
        </w:rPr>
        <w:t>[37]</w:t>
      </w:r>
      <w:r w:rsidR="006820CF">
        <w:rPr>
          <w:bCs/>
          <w:color w:val="000000"/>
        </w:rPr>
        <w:fldChar w:fldCharType="end"/>
      </w:r>
      <w:r w:rsidRPr="00E9116C">
        <w:rPr>
          <w:bCs/>
          <w:color w:val="000000"/>
        </w:rPr>
        <w:t>. The sparsity means that L1 penalty will automatically filter some features that have less impact on classification. L1 penalty achieves the filtering by reducing the regression coefficient to 0 and slightly reducing other regression coefficients</w:t>
      </w:r>
      <w:r w:rsidR="006820CF">
        <w:rPr>
          <w:bCs/>
          <w:color w:val="000000"/>
        </w:rPr>
        <w:t xml:space="preserve"> </w:t>
      </w:r>
      <w:r w:rsidR="006820CF">
        <w:rPr>
          <w:bCs/>
          <w:color w:val="000000"/>
        </w:rPr>
        <w:fldChar w:fldCharType="begin"/>
      </w:r>
      <w:r w:rsidR="006820CF">
        <w:rPr>
          <w:bCs/>
          <w:color w:val="000000"/>
        </w:rPr>
        <w:instrText xml:space="preserve"> REF _Ref522478733 \n \h </w:instrText>
      </w:r>
      <w:r w:rsidR="006820CF">
        <w:rPr>
          <w:bCs/>
          <w:color w:val="000000"/>
        </w:rPr>
      </w:r>
      <w:r w:rsidR="006820CF">
        <w:rPr>
          <w:bCs/>
          <w:color w:val="000000"/>
        </w:rPr>
        <w:fldChar w:fldCharType="separate"/>
      </w:r>
      <w:r w:rsidR="006820CF">
        <w:rPr>
          <w:bCs/>
          <w:color w:val="000000"/>
        </w:rPr>
        <w:t>[38]</w:t>
      </w:r>
      <w:r w:rsidR="006820CF">
        <w:rPr>
          <w:bCs/>
          <w:color w:val="000000"/>
        </w:rPr>
        <w:fldChar w:fldCharType="end"/>
      </w:r>
      <w:r w:rsidRPr="00E9116C">
        <w:rPr>
          <w:bCs/>
          <w:color w:val="000000"/>
        </w:rPr>
        <w:t xml:space="preserve">. </w:t>
      </w:r>
    </w:p>
    <w:p w14:paraId="14446118" w14:textId="55A8EC80" w:rsidR="00E9116C" w:rsidRDefault="00E9116C" w:rsidP="00E9116C">
      <w:pPr>
        <w:pStyle w:val="Equation"/>
        <w:rPr>
          <w:rFonts w:cs="Times New Roman"/>
          <w:bCs/>
          <w:i w:val="0"/>
          <w:color w:val="000000"/>
        </w:rPr>
      </w:pPr>
      <w:r w:rsidRPr="00E9116C">
        <w:rPr>
          <w:rFonts w:cs="Times New Roman"/>
          <w:bCs/>
          <w:i w:val="0"/>
          <w:color w:val="000000"/>
        </w:rPr>
        <w:t>L2 regularization</w:t>
      </w:r>
      <w:r w:rsidR="006820CF">
        <w:rPr>
          <w:rFonts w:cs="Times New Roman"/>
          <w:bCs/>
          <w:i w:val="0"/>
          <w:color w:val="000000"/>
        </w:rPr>
        <w:t xml:space="preserve"> </w:t>
      </w:r>
      <w:r w:rsidR="006820CF">
        <w:rPr>
          <w:rFonts w:cs="Times New Roman"/>
          <w:bCs/>
          <w:i w:val="0"/>
          <w:color w:val="000000"/>
        </w:rPr>
        <w:fldChar w:fldCharType="begin"/>
      </w:r>
      <w:r w:rsidR="006820CF">
        <w:rPr>
          <w:rFonts w:cs="Times New Roman"/>
          <w:bCs/>
          <w:i w:val="0"/>
          <w:color w:val="000000"/>
        </w:rPr>
        <w:instrText xml:space="preserve"> REF _Ref522478512 \n \h </w:instrText>
      </w:r>
      <w:r w:rsidR="006820CF">
        <w:rPr>
          <w:rFonts w:cs="Times New Roman"/>
          <w:bCs/>
          <w:i w:val="0"/>
          <w:color w:val="000000"/>
        </w:rPr>
      </w:r>
      <w:r w:rsidR="006820CF">
        <w:rPr>
          <w:rFonts w:cs="Times New Roman"/>
          <w:bCs/>
          <w:i w:val="0"/>
          <w:color w:val="000000"/>
        </w:rPr>
        <w:fldChar w:fldCharType="separate"/>
      </w:r>
      <w:r w:rsidR="006820CF">
        <w:rPr>
          <w:rFonts w:cs="Times New Roman"/>
          <w:bCs/>
          <w:i w:val="0"/>
          <w:color w:val="000000"/>
        </w:rPr>
        <w:t>[35]</w:t>
      </w:r>
      <w:r w:rsidR="006820CF">
        <w:rPr>
          <w:rFonts w:cs="Times New Roman"/>
          <w:bCs/>
          <w:i w:val="0"/>
          <w:color w:val="000000"/>
        </w:rPr>
        <w:fldChar w:fldCharType="end"/>
      </w:r>
      <w:r w:rsidRPr="00E9116C">
        <w:rPr>
          <w:rFonts w:cs="Times New Roman"/>
          <w:bCs/>
          <w:i w:val="0"/>
          <w:color w:val="000000"/>
        </w:rPr>
        <w:t>:</w:t>
      </w:r>
    </w:p>
    <w:p w14:paraId="46A33FDE" w14:textId="47D0745E" w:rsidR="00F74053" w:rsidRPr="00553DBA" w:rsidRDefault="007D156D" w:rsidP="00EA5F3D">
      <w:pPr>
        <w:pStyle w:val="Equation"/>
        <w:numPr>
          <w:ilvl w:val="0"/>
          <w:numId w:val="5"/>
        </w:numPr>
        <w:ind w:left="1560" w:hangingChars="650" w:hanging="1560"/>
        <w:rPr>
          <w:rFonts w:cs="Times New Roman"/>
          <w:bCs/>
          <w:color w:val="000000"/>
        </w:rPr>
      </w:pPr>
      <m:oMath>
        <m:sSub>
          <m:sSubPr>
            <m:ctrlPr>
              <w:rPr>
                <w:rFonts w:ascii="Cambria Math" w:hAnsi="Cambria Math" w:cs="Times New Roman"/>
                <w:bCs/>
                <w:color w:val="000000"/>
              </w:rPr>
            </m:ctrlPr>
          </m:sSubPr>
          <m:e>
            <m:r>
              <w:rPr>
                <w:rFonts w:ascii="Cambria Math" w:hAnsi="Cambria Math" w:cs="Times New Roman"/>
                <w:color w:val="000000"/>
              </w:rPr>
              <m:t>l</m:t>
            </m:r>
          </m:e>
          <m:sub>
            <m:r>
              <w:rPr>
                <w:rFonts w:ascii="Cambria Math" w:hAnsi="Cambria Math" w:cs="Times New Roman"/>
                <w:color w:val="000000"/>
              </w:rPr>
              <m:t>avg</m:t>
            </m:r>
          </m:sub>
        </m:sSub>
        <m:d>
          <m:dPr>
            <m:ctrlPr>
              <w:rPr>
                <w:rFonts w:ascii="Cambria Math" w:hAnsi="Cambria Math" w:cs="Times New Roman"/>
                <w:bCs/>
                <w:color w:val="000000"/>
              </w:rPr>
            </m:ctrlPr>
          </m:dPr>
          <m:e>
            <m:r>
              <w:rPr>
                <w:rFonts w:ascii="Cambria Math" w:hAnsi="Cambria Math" w:cs="Times New Roman"/>
                <w:color w:val="000000"/>
              </w:rPr>
              <m:t>v,w</m:t>
            </m:r>
          </m:e>
        </m:d>
        <m:r>
          <w:rPr>
            <w:rFonts w:ascii="Cambria Math" w:hAnsi="Cambria Math" w:cs="Times New Roman"/>
            <w:color w:val="000000"/>
          </w:rPr>
          <m:t>+λ</m:t>
        </m:r>
        <m:sSubSup>
          <m:sSubSupPr>
            <m:ctrlPr>
              <w:rPr>
                <w:rFonts w:ascii="Cambria Math" w:hAnsi="Cambria Math" w:cs="Times New Roman"/>
                <w:bCs/>
                <w:color w:val="000000"/>
              </w:rPr>
            </m:ctrlPr>
          </m:sSubSupPr>
          <m:e>
            <m:d>
              <m:dPr>
                <m:begChr m:val="‖"/>
                <m:endChr m:val="‖"/>
                <m:ctrlPr>
                  <w:rPr>
                    <w:rFonts w:ascii="Cambria Math" w:hAnsi="Cambria Math" w:cs="Times New Roman"/>
                    <w:bCs/>
                    <w:color w:val="000000"/>
                  </w:rPr>
                </m:ctrlPr>
              </m:dPr>
              <m:e>
                <m:r>
                  <w:rPr>
                    <w:rFonts w:ascii="Cambria Math" w:hAnsi="Cambria Math" w:cs="Times New Roman"/>
                    <w:color w:val="000000"/>
                  </w:rPr>
                  <m:t>w</m:t>
                </m:r>
              </m:e>
            </m:d>
          </m:e>
          <m:sub>
            <m:r>
              <w:rPr>
                <w:rFonts w:ascii="Cambria Math" w:hAnsi="Cambria Math" w:cs="Times New Roman"/>
                <w:color w:val="000000"/>
              </w:rPr>
              <m:t>2</m:t>
            </m:r>
          </m:sub>
          <m:sup>
            <m:r>
              <w:rPr>
                <w:rFonts w:ascii="Cambria Math" w:hAnsi="Cambria Math" w:cs="Times New Roman"/>
                <w:color w:val="000000"/>
              </w:rPr>
              <m:t>2</m:t>
            </m:r>
          </m:sup>
        </m:sSubSup>
        <m:r>
          <w:rPr>
            <w:rFonts w:ascii="Cambria Math" w:hAnsi="Cambria Math" w:cs="Times New Roman"/>
            <w:color w:val="000000"/>
          </w:rPr>
          <m:t>=(1/m)</m:t>
        </m:r>
        <m:nary>
          <m:naryPr>
            <m:chr m:val="∑"/>
            <m:limLoc m:val="subSup"/>
            <m:ctrlPr>
              <w:rPr>
                <w:rFonts w:ascii="Cambria Math" w:hAnsi="Cambria Math" w:cs="Times New Roman"/>
                <w:bCs/>
                <w:color w:val="000000"/>
              </w:rPr>
            </m:ctrlPr>
          </m:naryPr>
          <m:sub>
            <m:r>
              <w:rPr>
                <w:rFonts w:ascii="Cambria Math" w:hAnsi="Cambria Math" w:cs="Times New Roman"/>
                <w:color w:val="000000"/>
              </w:rPr>
              <m:t>i=1</m:t>
            </m:r>
          </m:sub>
          <m:sup>
            <m:r>
              <w:rPr>
                <w:rFonts w:ascii="Cambria Math" w:hAnsi="Cambria Math" w:cs="Times New Roman"/>
                <w:color w:val="000000"/>
              </w:rPr>
              <m:t>m</m:t>
            </m:r>
          </m:sup>
          <m:e>
            <m:r>
              <w:rPr>
                <w:rFonts w:ascii="Cambria Math" w:hAnsi="Cambria Math" w:cs="Times New Roman"/>
                <w:color w:val="000000"/>
              </w:rPr>
              <m:t>f(</m:t>
            </m:r>
            <m:sSup>
              <m:sSupPr>
                <m:ctrlPr>
                  <w:rPr>
                    <w:rFonts w:ascii="Cambria Math" w:hAnsi="Cambria Math" w:cs="Times New Roman"/>
                    <w:bCs/>
                    <w:color w:val="000000"/>
                  </w:rPr>
                </m:ctrlPr>
              </m:sSupPr>
              <m:e>
                <m:r>
                  <w:rPr>
                    <w:rFonts w:ascii="Cambria Math" w:hAnsi="Cambria Math" w:cs="Times New Roman"/>
                    <w:color w:val="000000"/>
                  </w:rPr>
                  <m:t>b(w</m:t>
                </m:r>
              </m:e>
              <m:sup>
                <m:r>
                  <w:rPr>
                    <w:rFonts w:ascii="Cambria Math" w:hAnsi="Cambria Math" w:cs="Times New Roman"/>
                    <w:color w:val="000000"/>
                  </w:rPr>
                  <m:t>T</m:t>
                </m:r>
              </m:sup>
            </m:sSup>
            <m:r>
              <w:rPr>
                <w:rFonts w:ascii="Cambria Math" w:hAnsi="Cambria Math" w:cs="Times New Roman"/>
                <w:color w:val="000000"/>
              </w:rPr>
              <m:t>x))+λ</m:t>
            </m:r>
            <m:nary>
              <m:naryPr>
                <m:chr m:val="∑"/>
                <m:limLoc m:val="subSup"/>
                <m:ctrlPr>
                  <w:rPr>
                    <w:rFonts w:ascii="Cambria Math" w:hAnsi="Cambria Math" w:cs="Times New Roman"/>
                    <w:bCs/>
                    <w:color w:val="000000"/>
                  </w:rPr>
                </m:ctrlPr>
              </m:naryPr>
              <m:sub>
                <m:r>
                  <w:rPr>
                    <w:rFonts w:ascii="Cambria Math" w:hAnsi="Cambria Math" w:cs="Times New Roman"/>
                    <w:color w:val="000000"/>
                  </w:rPr>
                  <m:t>i=1</m:t>
                </m:r>
              </m:sub>
              <m:sup>
                <m:r>
                  <w:rPr>
                    <w:rFonts w:ascii="Cambria Math" w:hAnsi="Cambria Math" w:cs="Times New Roman"/>
                    <w:color w:val="000000"/>
                  </w:rPr>
                  <m:t>n</m:t>
                </m:r>
              </m:sup>
              <m:e>
                <m:sSup>
                  <m:sSupPr>
                    <m:ctrlPr>
                      <w:rPr>
                        <w:rFonts w:ascii="Cambria Math" w:hAnsi="Cambria Math" w:cs="Times New Roman"/>
                        <w:bCs/>
                        <w:color w:val="000000"/>
                      </w:rPr>
                    </m:ctrlPr>
                  </m:sSupPr>
                  <m:e>
                    <m:sSub>
                      <m:sSubPr>
                        <m:ctrlPr>
                          <w:rPr>
                            <w:rFonts w:ascii="Cambria Math" w:hAnsi="Cambria Math" w:cs="Times New Roman"/>
                            <w:bCs/>
                            <w:color w:val="000000"/>
                          </w:rPr>
                        </m:ctrlPr>
                      </m:sSubPr>
                      <m:e>
                        <m:r>
                          <w:rPr>
                            <w:rFonts w:ascii="Cambria Math" w:hAnsi="Cambria Math" w:cs="Times New Roman"/>
                            <w:color w:val="000000"/>
                          </w:rPr>
                          <m:t>w</m:t>
                        </m:r>
                      </m:e>
                      <m:sub>
                        <m:r>
                          <w:rPr>
                            <w:rFonts w:ascii="Cambria Math" w:hAnsi="Cambria Math" w:cs="Times New Roman"/>
                            <w:color w:val="000000"/>
                          </w:rPr>
                          <m:t>i</m:t>
                        </m:r>
                      </m:sub>
                    </m:sSub>
                  </m:e>
                  <m:sup>
                    <m:r>
                      <w:rPr>
                        <w:rFonts w:ascii="Cambria Math" w:hAnsi="Cambria Math" w:cs="Times New Roman"/>
                        <w:color w:val="000000"/>
                      </w:rPr>
                      <m:t>2</m:t>
                    </m:r>
                  </m:sup>
                </m:sSup>
              </m:e>
            </m:nary>
          </m:e>
        </m:nary>
      </m:oMath>
    </w:p>
    <w:p w14:paraId="31FCE58E" w14:textId="01EE9943" w:rsidR="00F74053" w:rsidRPr="00F74053" w:rsidRDefault="00F74053" w:rsidP="00F74053">
      <w:pPr>
        <w:rPr>
          <w:lang w:eastAsia="en-US"/>
        </w:rPr>
      </w:pPr>
      <w:r w:rsidRPr="00F74053">
        <w:rPr>
          <w:bCs/>
          <w:color w:val="000000"/>
        </w:rPr>
        <w:t xml:space="preserve">L2 penalty </w:t>
      </w:r>
      <w:r w:rsidRPr="00F74053">
        <w:t xml:space="preserve">encourages the sum of the squares of the </w:t>
      </w:r>
      <m:oMath>
        <m:sSub>
          <m:sSubPr>
            <m:ctrlPr>
              <w:rPr>
                <w:rFonts w:ascii="Cambria Math" w:hAnsi="Cambria Math"/>
                <w:bCs/>
                <w:color w:val="000000"/>
              </w:rPr>
            </m:ctrlPr>
          </m:sSubPr>
          <m:e>
            <m:r>
              <m:rPr>
                <m:sty m:val="p"/>
              </m:rPr>
              <w:rPr>
                <w:rFonts w:ascii="Cambria Math" w:hAnsi="Cambria Math"/>
                <w:color w:val="000000"/>
              </w:rPr>
              <m:t>w</m:t>
            </m:r>
          </m:e>
          <m:sub>
            <m:r>
              <m:rPr>
                <m:sty m:val="p"/>
              </m:rPr>
              <w:rPr>
                <w:rFonts w:ascii="Cambria Math" w:hAnsi="Cambria Math"/>
                <w:color w:val="000000"/>
              </w:rPr>
              <m:t>i</m:t>
            </m:r>
          </m:sub>
        </m:sSub>
      </m:oMath>
      <w:r w:rsidRPr="00F74053">
        <w:rPr>
          <w:bCs/>
          <w:color w:val="000000"/>
        </w:rPr>
        <w:t xml:space="preserve"> </w:t>
      </w:r>
      <w:r w:rsidRPr="00F74053">
        <w:t>to be small</w:t>
      </w:r>
      <w:r w:rsidR="006820CF">
        <w:t xml:space="preserve"> </w:t>
      </w:r>
      <w:r w:rsidR="006820CF">
        <w:fldChar w:fldCharType="begin"/>
      </w:r>
      <w:r w:rsidR="006820CF">
        <w:instrText xml:space="preserve"> REF _Ref522478528 \n \h </w:instrText>
      </w:r>
      <w:r w:rsidR="006820CF">
        <w:fldChar w:fldCharType="separate"/>
      </w:r>
      <w:r w:rsidR="006820CF">
        <w:t>[36]</w:t>
      </w:r>
      <w:r w:rsidR="006820CF">
        <w:fldChar w:fldCharType="end"/>
      </w:r>
      <w:r w:rsidRPr="00F74053">
        <w:rPr>
          <w:bCs/>
          <w:color w:val="000000"/>
        </w:rPr>
        <w:t>. It will reduce the regression coefficient but will not be zero</w:t>
      </w:r>
      <w:r w:rsidR="006820CF">
        <w:rPr>
          <w:bCs/>
          <w:color w:val="000000"/>
        </w:rPr>
        <w:t xml:space="preserve"> </w:t>
      </w:r>
      <w:r w:rsidR="006820CF">
        <w:rPr>
          <w:bCs/>
          <w:color w:val="000000"/>
        </w:rPr>
        <w:fldChar w:fldCharType="begin"/>
      </w:r>
      <w:r w:rsidR="006820CF">
        <w:rPr>
          <w:bCs/>
          <w:color w:val="000000"/>
        </w:rPr>
        <w:instrText xml:space="preserve"> REF _Ref522478733 \n \h </w:instrText>
      </w:r>
      <w:r w:rsidR="006820CF">
        <w:rPr>
          <w:bCs/>
          <w:color w:val="000000"/>
        </w:rPr>
      </w:r>
      <w:r w:rsidR="006820CF">
        <w:rPr>
          <w:bCs/>
          <w:color w:val="000000"/>
        </w:rPr>
        <w:fldChar w:fldCharType="separate"/>
      </w:r>
      <w:r w:rsidR="006820CF">
        <w:rPr>
          <w:bCs/>
          <w:color w:val="000000"/>
        </w:rPr>
        <w:t>[38]</w:t>
      </w:r>
      <w:r w:rsidR="006820CF">
        <w:rPr>
          <w:bCs/>
          <w:color w:val="000000"/>
        </w:rPr>
        <w:fldChar w:fldCharType="end"/>
      </w:r>
      <w:r w:rsidRPr="00F74053">
        <w:rPr>
          <w:bCs/>
          <w:color w:val="000000"/>
        </w:rPr>
        <w:t>. Thus, L2 penalty will weaken the dominant classification feature and enhance the influence of other features. If each feature has an effect on the classification, L2 penalty is more suitable.</w:t>
      </w:r>
    </w:p>
    <w:p w14:paraId="3F29CC0E" w14:textId="12AE7E29" w:rsidR="001E0D9C" w:rsidRPr="001E0D9C" w:rsidRDefault="00F74053" w:rsidP="001E0D9C">
      <w:pPr>
        <w:rPr>
          <w:lang w:eastAsia="zh-CN"/>
        </w:rPr>
      </w:pPr>
      <w:r w:rsidRPr="00F74053">
        <w:t xml:space="preserve">In this project, using logistic regression and its L1 and L2 regularizations can not only help the project to obtain </w:t>
      </w:r>
      <w:r w:rsidRPr="00F74053">
        <w:rPr>
          <w:bCs/>
          <w:color w:val="000000"/>
        </w:rPr>
        <w:t>probabilities</w:t>
      </w:r>
      <w:r w:rsidRPr="00F74053">
        <w:t xml:space="preserve"> but also help the project to see the impact of each feature on the classification results.</w:t>
      </w:r>
    </w:p>
    <w:p w14:paraId="41860E1A" w14:textId="42AA02B6" w:rsidR="008863BE" w:rsidRDefault="00022937" w:rsidP="00022937">
      <w:pPr>
        <w:pStyle w:val="1"/>
      </w:pPr>
      <w:bookmarkStart w:id="11" w:name="_Toc169086641"/>
      <w:r>
        <w:lastRenderedPageBreak/>
        <w:br/>
      </w:r>
      <w:r>
        <w:br/>
      </w:r>
      <w:bookmarkEnd w:id="11"/>
      <w:r w:rsidR="00553DBA">
        <w:t>Iteration 1</w:t>
      </w:r>
      <w:r w:rsidR="008863BE">
        <w:t xml:space="preserve"> </w:t>
      </w:r>
    </w:p>
    <w:p w14:paraId="5147CBB1" w14:textId="56D712A7" w:rsidR="008863BE" w:rsidRDefault="00553DBA" w:rsidP="00EE08D8">
      <w:r w:rsidRPr="00985785">
        <w:t>In iteration one, the following tasks: data acquisition, data cleaning and data visualisation</w:t>
      </w:r>
      <w:r w:rsidR="005B2884">
        <w:rPr>
          <w:lang w:eastAsia="zh-CN"/>
        </w:rPr>
        <w:t xml:space="preserve"> were done by the project</w:t>
      </w:r>
      <w:r w:rsidRPr="00985785">
        <w:rPr>
          <w:rFonts w:hint="eastAsia"/>
          <w:lang w:eastAsia="zh-CN"/>
        </w:rPr>
        <w:t>.</w:t>
      </w:r>
      <w:r w:rsidRPr="00985785">
        <w:t xml:space="preserve"> The data acquisition procedure is mainly responsible for </w:t>
      </w:r>
      <w:r w:rsidR="000D0964">
        <w:t>retrieving</w:t>
      </w:r>
      <w:r w:rsidRPr="00985785">
        <w:t xml:space="preserve"> and storing menu websites. The data cleaning process </w:t>
      </w:r>
      <w:r w:rsidR="00DC088B">
        <w:t>is</w:t>
      </w:r>
      <w:r w:rsidRPr="00985785">
        <w:t xml:space="preserve"> primarily responsible for obtaining independent single words from </w:t>
      </w:r>
      <w:r w:rsidR="000D0964">
        <w:t>retrieved</w:t>
      </w:r>
      <w:r w:rsidRPr="00985785">
        <w:t xml:space="preserve"> HTML files. The data visualisation phrase </w:t>
      </w:r>
      <w:r w:rsidR="00DC088B">
        <w:t>is</w:t>
      </w:r>
      <w:r w:rsidRPr="00985785">
        <w:t xml:space="preserve"> divided into two parts. One of them is geographical map visualisation and another is trend visualisation (details in 3.1.3). The aim of the iteration one is to find regional features of regional words through observing the result of some known regional words’ geographical distribution map and trend graph. In addition, iteration one details the process of discovering these features and makes plans for the next iteration.</w:t>
      </w:r>
    </w:p>
    <w:p w14:paraId="75553AF3" w14:textId="0EFFE332" w:rsidR="00553DBA" w:rsidRDefault="00553DBA" w:rsidP="00553DBA">
      <w:pPr>
        <w:pStyle w:val="2"/>
        <w:rPr>
          <w:rFonts w:cs="Times New Roman"/>
          <w:lang w:eastAsia="zh-CN"/>
        </w:rPr>
      </w:pPr>
      <w:r w:rsidRPr="00553DBA">
        <w:rPr>
          <w:rFonts w:cs="Times New Roman"/>
          <w:lang w:eastAsia="zh-CN"/>
        </w:rPr>
        <w:t>Methodology</w:t>
      </w:r>
    </w:p>
    <w:p w14:paraId="09BBBE86" w14:textId="24DCF2C4" w:rsidR="00553DBA" w:rsidRDefault="00553DBA" w:rsidP="00553DBA">
      <w:r w:rsidRPr="00985785">
        <w:t>Iteration one mainly focuses on four aspects, which are web data acquisition, HTML data cleaning, geographic data and ratio trend visualisation and exploration of features</w:t>
      </w:r>
      <w:r>
        <w:t>.</w:t>
      </w:r>
    </w:p>
    <w:p w14:paraId="1D3696D1" w14:textId="296AF06F" w:rsidR="00553DBA" w:rsidRDefault="00553DBA" w:rsidP="00CD6AD2">
      <w:pPr>
        <w:pStyle w:val="3"/>
        <w:rPr>
          <w:rFonts w:cs="Times New Roman"/>
          <w:szCs w:val="24"/>
        </w:rPr>
      </w:pPr>
      <w:r w:rsidRPr="00CD6AD2">
        <w:rPr>
          <w:szCs w:val="24"/>
          <w:lang w:eastAsia="en-US"/>
        </w:rPr>
        <w:t>Data</w:t>
      </w:r>
      <w:r w:rsidRPr="00CD6AD2">
        <w:rPr>
          <w:szCs w:val="24"/>
        </w:rPr>
        <w:t xml:space="preserve"> </w:t>
      </w:r>
      <w:r w:rsidRPr="00CD6AD2">
        <w:rPr>
          <w:rFonts w:cs="Times New Roman"/>
          <w:szCs w:val="24"/>
        </w:rPr>
        <w:t>acquisition</w:t>
      </w:r>
    </w:p>
    <w:p w14:paraId="33139F37" w14:textId="2CCD531A" w:rsidR="00CD6AD2" w:rsidRPr="00985785" w:rsidRDefault="007C75FE" w:rsidP="00CD6AD2">
      <w:r w:rsidRPr="007C75FE">
        <w:t>After the project identified the data source is independent ‘Fish &amp; Chips’ shops’ websites, the project started to find URLs of these websites through searching on the Google and other food recommendation websites. The method for searching websites is first finding the city, then searching for ‘Fish &amp; Chips’ and get websites URLs from the searching result. At the beginning of the project, the project collected websites of ‘Fish &amp; Chips’ shops in twenty-one cities which have a large population size in the UK, such as London, Manchester, and Glasgow. However, the project found that these collected shops are concentrated in the north-central (e.g. Edinburgh, Glasgow) and south-central (e.g. Manchester, Sheffield), with few shops in the north (e.g. Dundee, Inverness), southwest (e.g. Plymouth) and central regions (e.g. Newcastle). In order to solve the problem of uneven distribution of shops, the project added seventeen shops which distributed in northern, central, and southwestern cities.</w:t>
      </w:r>
    </w:p>
    <w:p w14:paraId="3E2F767D" w14:textId="77777777" w:rsidR="007C75FE" w:rsidRDefault="007C75FE" w:rsidP="007C75FE">
      <w:r>
        <w:t xml:space="preserve">The initial goal of the project is to obtain a collection of shops that their distribution can cover all parts of the UK. However, in the UK, although there are a lot of ‘Fish &amp; Chips’ shops, not every ‘Fish &amp; Chips’ shop offers a menu on its website. Besides, as 2.1 described, some of these ‘Fish &amp; Chips’ websites cannot be retrieved. As a consequence, the project finally collected two hundred and forty available websites of the ‘Fish &amp; Chips’ shop. The distribution of the shops which contain these websites basically covers most parts of the UK. However, although the distribution of shops covers most cities, the number of shops in each city still shows bias. That means most of the shops are concentrated in large population cities, and other cities with sparse populations such as </w:t>
      </w:r>
      <w:r>
        <w:lastRenderedPageBreak/>
        <w:t>Inverness and Carlisle have fewer shops. Thus, this imbalance will be reflected when the project visualises the shops' geographic data in 3.1.3. Each ‘Fish &amp; Chips’ shop collected by the project will be assigned Id, city name, and the URL and this information are stored in a CSV format file. Id is used to uniquely identify the shop and the city name is used to find the coordinates of the city where the shop is located (cities with their coordinates are stored in another file created by the project).</w:t>
      </w:r>
    </w:p>
    <w:p w14:paraId="3DE15DF8" w14:textId="77777777" w:rsidR="007C75FE" w:rsidRDefault="007C75FE" w:rsidP="007C75FE">
      <w:r>
        <w:t xml:space="preserve">After the project completes the shop collection, the project wrote a Python script that uses urllib2 module to retrieve HTML data from the collected websites. The urllib2 module provides a way to simulate a browser to send HTTP requests to a website. This method avoids the problem of some websites’ denying access due to the detection of abnormal access. Besides, the script uses a file which has the coordinates of different cities and finds the geographic coordinates of each shop. (In this project, the coordinates of the shops in the same city are the coordinates of the city). </w:t>
      </w:r>
    </w:p>
    <w:p w14:paraId="0696AD5E" w14:textId="09DED4A7" w:rsidR="00CD6AD2" w:rsidRDefault="007C75FE" w:rsidP="007C75FE">
      <w:pPr>
        <w:rPr>
          <w:rFonts w:hint="eastAsia"/>
          <w:lang w:eastAsia="zh-CN"/>
        </w:rPr>
      </w:pPr>
      <w:r>
        <w:t>The script generates a file for every shop, and each file stores the HTML source code of a shop, and the file name is the Id of the shop (e.g. 1.csv). In addition, the script also generates a mapping file which contains shop Id, name of HTML source code file and coordinates of that shop. The main role of this mapping file is to associate the shop with its website HTML file and coordinates. As a result, after the data acquisition procedure, the project connected each shops’ HTML content with its coordinates.</w:t>
      </w:r>
    </w:p>
    <w:p w14:paraId="40EB6395" w14:textId="45095D8D" w:rsidR="009C78F0" w:rsidRDefault="009C78F0" w:rsidP="009C78F0">
      <w:pPr>
        <w:pStyle w:val="3"/>
        <w:rPr>
          <w:szCs w:val="24"/>
          <w:lang w:eastAsia="en-US"/>
        </w:rPr>
      </w:pPr>
      <w:r w:rsidRPr="009C78F0">
        <w:rPr>
          <w:rFonts w:cs="Times New Roman"/>
          <w:szCs w:val="24"/>
        </w:rPr>
        <w:t xml:space="preserve">Data </w:t>
      </w:r>
      <w:r w:rsidRPr="009C78F0">
        <w:rPr>
          <w:szCs w:val="24"/>
          <w:lang w:eastAsia="en-US"/>
        </w:rPr>
        <w:t>cleaning</w:t>
      </w:r>
    </w:p>
    <w:p w14:paraId="133FA209" w14:textId="354976D8" w:rsidR="009C78F0" w:rsidRDefault="009C78F0" w:rsidP="009C78F0">
      <w:pPr>
        <w:rPr>
          <w:rFonts w:hint="eastAsia"/>
          <w:lang w:eastAsia="zh-CN"/>
        </w:rPr>
      </w:pPr>
      <w:r w:rsidRPr="00985785">
        <w:t xml:space="preserve">The entire process of data cleaning in this project </w:t>
      </w:r>
      <w:r w:rsidR="004C2B54">
        <w:t>was</w:t>
      </w:r>
      <w:r w:rsidRPr="00985785">
        <w:t xml:space="preserve"> a process similar to Map-Reduce that the Map method generates a series of intermediate key and value pairs and the Reduce method merges the results of the Map method according to the same key value</w:t>
      </w:r>
      <w:r w:rsidR="00A77419">
        <w:t xml:space="preserve"> </w:t>
      </w:r>
      <w:r w:rsidR="00A77419">
        <w:fldChar w:fldCharType="begin"/>
      </w:r>
      <w:r w:rsidR="00A77419">
        <w:instrText xml:space="preserve"> REF _Ref522479533 \n \h </w:instrText>
      </w:r>
      <w:r w:rsidR="00A77419">
        <w:fldChar w:fldCharType="separate"/>
      </w:r>
      <w:r w:rsidR="00A77419">
        <w:t>[39]</w:t>
      </w:r>
      <w:r w:rsidR="00A77419">
        <w:fldChar w:fldCharType="end"/>
      </w:r>
      <w:r w:rsidRPr="00985785">
        <w:t>. The reason why data cleaning procedure is similar to the Map-Reduce is that this projec</w:t>
      </w:r>
      <w:r w:rsidR="006B54F5">
        <w:t>t extracted</w:t>
      </w:r>
      <w:r w:rsidRPr="00985785">
        <w:t xml:space="preserve"> the content from the HTML source code in the form of key (</w:t>
      </w:r>
      <w:r w:rsidR="00464109">
        <w:t>menu word</w:t>
      </w:r>
      <w:r w:rsidRPr="00985785">
        <w:t xml:space="preserve">)-value (shop id and a set of coordinates) and merge the content with the same key. </w:t>
      </w:r>
      <w:r w:rsidR="006B54F5">
        <w:t>T</w:t>
      </w:r>
      <w:r w:rsidRPr="00985785">
        <w:t xml:space="preserve">wo Python scripts </w:t>
      </w:r>
      <w:r w:rsidR="006B54F5">
        <w:t xml:space="preserve">were used in the project </w:t>
      </w:r>
      <w:r w:rsidRPr="00985785">
        <w:t xml:space="preserve">to achieve the Map and Reduce processes to complete the data cleaning procedure. The Map script </w:t>
      </w:r>
      <w:r w:rsidR="006B54F5">
        <w:t>was</w:t>
      </w:r>
      <w:r w:rsidRPr="00985785">
        <w:t xml:space="preserve"> responsible for extracting independent single words with their shop id (its role will be described in the Reduce script) and shop coordinates. The Reduce script </w:t>
      </w:r>
      <w:r w:rsidR="00D0237B">
        <w:t>was</w:t>
      </w:r>
      <w:r w:rsidRPr="00985785">
        <w:t xml:space="preserve"> mainly responsible for merging the words output by the Map script</w:t>
      </w:r>
      <w:r w:rsidR="003D07C6">
        <w:rPr>
          <w:lang w:eastAsia="zh-CN"/>
        </w:rPr>
        <w:t>.</w:t>
      </w:r>
      <w:r w:rsidRPr="00985785">
        <w:t xml:space="preserve"> </w:t>
      </w:r>
      <w:r w:rsidR="003D07C6">
        <w:t>It added</w:t>
      </w:r>
      <w:r w:rsidRPr="00985785">
        <w:t xml:space="preserve"> the coordinates of the same word </w:t>
      </w:r>
      <w:r w:rsidR="003D07C6" w:rsidRPr="003D07C6">
        <w:t xml:space="preserve">but from different shops </w:t>
      </w:r>
      <w:r w:rsidRPr="00985785">
        <w:t xml:space="preserve">to the coordinate set of that word. </w:t>
      </w:r>
      <w:r w:rsidR="0010788E" w:rsidRPr="0010788E">
        <w:t xml:space="preserve">The </w:t>
      </w:r>
      <w:r w:rsidR="0010788E">
        <w:rPr>
          <w:rFonts w:hint="eastAsia"/>
          <w:lang w:eastAsia="zh-CN"/>
        </w:rPr>
        <w:t>Fig</w:t>
      </w:r>
      <w:r w:rsidR="0010788E">
        <w:rPr>
          <w:lang w:eastAsia="zh-CN"/>
        </w:rPr>
        <w:t>. 6</w:t>
      </w:r>
      <w:r w:rsidR="0010788E" w:rsidRPr="0010788E">
        <w:t xml:space="preserve"> </w:t>
      </w:r>
      <w:r w:rsidR="0026560C">
        <w:t>is an example of</w:t>
      </w:r>
      <w:r w:rsidR="0010788E" w:rsidRPr="0010788E">
        <w:t xml:space="preserve"> the extraction operation of the Map script and the merging operation of the Reduce script.</w:t>
      </w:r>
      <w:r w:rsidR="0010788E">
        <w:t xml:space="preserve"> </w:t>
      </w:r>
    </w:p>
    <w:p w14:paraId="7809E172" w14:textId="7A132C0D" w:rsidR="00663343" w:rsidRPr="00985785" w:rsidRDefault="00673AC3" w:rsidP="0010788E">
      <w:pPr>
        <w:jc w:val="center"/>
      </w:pPr>
      <w:r>
        <w:rPr>
          <w:b/>
          <w:noProof/>
        </w:rPr>
        <w:drawing>
          <wp:inline distT="0" distB="0" distL="0" distR="0" wp14:anchorId="4C8DD586" wp14:editId="007E46D8">
            <wp:extent cx="5258435" cy="132905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nterFighting-5.png"/>
                    <pic:cNvPicPr/>
                  </pic:nvPicPr>
                  <pic:blipFill>
                    <a:blip r:embed="rId20">
                      <a:extLst>
                        <a:ext uri="{28A0092B-C50C-407E-A947-70E740481C1C}">
                          <a14:useLocalDpi xmlns:a14="http://schemas.microsoft.com/office/drawing/2010/main" val="0"/>
                        </a:ext>
                      </a:extLst>
                    </a:blip>
                    <a:stretch>
                      <a:fillRect/>
                    </a:stretch>
                  </pic:blipFill>
                  <pic:spPr>
                    <a:xfrm>
                      <a:off x="0" y="0"/>
                      <a:ext cx="5258435" cy="1329055"/>
                    </a:xfrm>
                    <a:prstGeom prst="rect">
                      <a:avLst/>
                    </a:prstGeom>
                  </pic:spPr>
                </pic:pic>
              </a:graphicData>
            </a:graphic>
          </wp:inline>
        </w:drawing>
      </w:r>
      <w:r w:rsidR="0010788E">
        <w:rPr>
          <w:b/>
        </w:rPr>
        <w:t xml:space="preserve">Figure </w:t>
      </w:r>
      <w:r w:rsidR="0010788E" w:rsidRPr="001C24CE">
        <w:rPr>
          <w:b/>
        </w:rPr>
        <w:fldChar w:fldCharType="begin"/>
      </w:r>
      <w:r w:rsidR="0010788E" w:rsidRPr="001C24CE">
        <w:rPr>
          <w:b/>
        </w:rPr>
        <w:instrText xml:space="preserve"> SEQ Figure \* ARABIC </w:instrText>
      </w:r>
      <w:r w:rsidR="0010788E" w:rsidRPr="001C24CE">
        <w:rPr>
          <w:b/>
        </w:rPr>
        <w:fldChar w:fldCharType="separate"/>
      </w:r>
      <w:r w:rsidR="0010788E">
        <w:rPr>
          <w:b/>
          <w:noProof/>
        </w:rPr>
        <w:t>6</w:t>
      </w:r>
      <w:r w:rsidR="0010788E" w:rsidRPr="001C24CE">
        <w:rPr>
          <w:b/>
        </w:rPr>
        <w:fldChar w:fldCharType="end"/>
      </w:r>
      <w:r w:rsidR="0010788E">
        <w:rPr>
          <w:b/>
        </w:rPr>
        <w:t xml:space="preserve">: </w:t>
      </w:r>
      <w:r w:rsidR="0010788E">
        <w:rPr>
          <w:rFonts w:hint="eastAsia"/>
          <w:b/>
          <w:lang w:eastAsia="zh-CN"/>
        </w:rPr>
        <w:t>D</w:t>
      </w:r>
      <w:r w:rsidR="0010788E" w:rsidRPr="0010788E">
        <w:rPr>
          <w:b/>
        </w:rPr>
        <w:t>ata operation flow chart</w:t>
      </w:r>
      <w:r w:rsidR="0010788E">
        <w:rPr>
          <w:b/>
        </w:rPr>
        <w:t xml:space="preserve"> </w:t>
      </w:r>
      <w:r w:rsidR="0010788E">
        <w:rPr>
          <w:rFonts w:hint="eastAsia"/>
          <w:b/>
          <w:lang w:eastAsia="zh-CN"/>
        </w:rPr>
        <w:t>of</w:t>
      </w:r>
      <w:r w:rsidR="0010788E">
        <w:rPr>
          <w:b/>
          <w:lang w:eastAsia="zh-CN"/>
        </w:rPr>
        <w:t xml:space="preserve"> </w:t>
      </w:r>
      <w:r w:rsidR="0010788E" w:rsidRPr="0010788E">
        <w:rPr>
          <w:b/>
          <w:lang w:eastAsia="zh-CN"/>
        </w:rPr>
        <w:t>Map script and Reduce script</w:t>
      </w:r>
    </w:p>
    <w:p w14:paraId="0B37E2C7" w14:textId="4B01D8F8" w:rsidR="009C78F0" w:rsidRPr="00985785" w:rsidRDefault="0024468F" w:rsidP="009C78F0">
      <w:r>
        <w:lastRenderedPageBreak/>
        <w:t>The Map script mainly focused</w:t>
      </w:r>
      <w:r w:rsidR="009C78F0" w:rsidRPr="00985785">
        <w:t xml:space="preserve"> on filtering useless HTML content, extracting the content in the HTML tag, splitting the content into separate independent words and converting all plural nouns to sin</w:t>
      </w:r>
      <w:r w:rsidR="00602516">
        <w:t>gular. Firstly, the script read</w:t>
      </w:r>
      <w:r w:rsidR="009C78F0" w:rsidRPr="00985785">
        <w:t xml:space="preserve"> the mapping file generated </w:t>
      </w:r>
      <w:r w:rsidR="00602516">
        <w:t xml:space="preserve">in 3.1.1 and sequentially read </w:t>
      </w:r>
      <w:r w:rsidR="009C78F0" w:rsidRPr="00985785">
        <w:t>the H</w:t>
      </w:r>
      <w:r w:rsidR="00602516">
        <w:t xml:space="preserve">TML files </w:t>
      </w:r>
      <w:r w:rsidR="000D0964">
        <w:t xml:space="preserve">retrieved </w:t>
      </w:r>
      <w:r w:rsidR="00602516">
        <w:t xml:space="preserve">by the project </w:t>
      </w:r>
      <w:r w:rsidR="009C78F0" w:rsidRPr="00985785">
        <w:t>and hand HTML content to the HTMLParser for processing</w:t>
      </w:r>
      <w:r w:rsidR="00602516">
        <w:t>. The HTMLParser firstly filtered</w:t>
      </w:r>
      <w:r w:rsidR="009C78F0" w:rsidRPr="00985785">
        <w:t xml:space="preserve"> the tags with the</w:t>
      </w:r>
      <w:r w:rsidR="00602516">
        <w:t xml:space="preserve"> content in them that project did</w:t>
      </w:r>
      <w:r w:rsidR="009C78F0" w:rsidRPr="00985785">
        <w:t xml:space="preserve"> not need. The useless tags names </w:t>
      </w:r>
      <w:r w:rsidR="00602516">
        <w:t>were</w:t>
      </w:r>
      <w:r w:rsidR="009C78F0" w:rsidRPr="00985785">
        <w:t xml:space="preserve"> defined by the project and in this project, useless tags </w:t>
      </w:r>
      <w:r w:rsidR="00372036">
        <w:rPr>
          <w:rFonts w:hint="eastAsia"/>
          <w:lang w:eastAsia="zh-CN"/>
        </w:rPr>
        <w:t>were</w:t>
      </w:r>
      <w:r w:rsidR="00D119ED">
        <w:t xml:space="preserve"> </w:t>
      </w:r>
      <w:r w:rsidR="009C78F0" w:rsidRPr="00985785">
        <w:t xml:space="preserve">‘script’, ‘style’, ‘link’, ‘head’, ‘a’ and ‘title’, since most of the content in these tags </w:t>
      </w:r>
      <w:r w:rsidR="00201506">
        <w:rPr>
          <w:rFonts w:hint="eastAsia"/>
          <w:lang w:eastAsia="zh-CN"/>
        </w:rPr>
        <w:t>was</w:t>
      </w:r>
      <w:r w:rsidR="009C78F0" w:rsidRPr="00985785">
        <w:t xml:space="preserve"> HTML code. Next, the HTMLParser sequentially recognize</w:t>
      </w:r>
      <w:r w:rsidR="00A4514D">
        <w:rPr>
          <w:rFonts w:hint="eastAsia"/>
          <w:lang w:eastAsia="zh-CN"/>
        </w:rPr>
        <w:t>d</w:t>
      </w:r>
      <w:r w:rsidR="009C78F0" w:rsidRPr="00985785">
        <w:t xml:space="preserve"> the names of other tags with their conten</w:t>
      </w:r>
      <w:r w:rsidR="00A4514D">
        <w:t>t, but this project only focused</w:t>
      </w:r>
      <w:r w:rsidR="009C78F0" w:rsidRPr="00985785">
        <w:t xml:space="preserve"> on the content. In order to extract independen</w:t>
      </w:r>
      <w:r w:rsidR="00A4514D">
        <w:t>t single words, the project used</w:t>
      </w:r>
      <w:r w:rsidR="009C78F0" w:rsidRPr="00985785">
        <w:t xml:space="preserve"> regular expressions and </w:t>
      </w:r>
      <w:proofErr w:type="gramStart"/>
      <w:r w:rsidR="009C78F0" w:rsidRPr="009C78F0">
        <w:rPr>
          <w:i/>
        </w:rPr>
        <w:t>split(</w:t>
      </w:r>
      <w:proofErr w:type="gramEnd"/>
      <w:r w:rsidR="009C78F0" w:rsidRPr="009C78F0">
        <w:rPr>
          <w:i/>
        </w:rPr>
        <w:t>)</w:t>
      </w:r>
      <w:r w:rsidR="009C78F0" w:rsidRPr="00985785">
        <w:t xml:space="preserve"> function in the function</w:t>
      </w:r>
      <w:r w:rsidR="000274A7">
        <w:t xml:space="preserve"> which HTMLParser handle</w:t>
      </w:r>
      <w:r w:rsidR="000274A7">
        <w:rPr>
          <w:rFonts w:hint="eastAsia"/>
          <w:lang w:eastAsia="zh-CN"/>
        </w:rPr>
        <w:t>s</w:t>
      </w:r>
      <w:r w:rsidR="009C78F0" w:rsidRPr="00985785">
        <w:t xml:space="preserve"> the contents of the HTML tag. The project first</w:t>
      </w:r>
      <w:r w:rsidR="00E97FBB">
        <w:t>ly</w:t>
      </w:r>
      <w:r w:rsidR="009C78F0" w:rsidRPr="00985785">
        <w:t xml:space="preserve"> use</w:t>
      </w:r>
      <w:r w:rsidR="00E97FBB">
        <w:t>d</w:t>
      </w:r>
      <w:r w:rsidR="009C78F0" w:rsidRPr="00985785">
        <w:t xml:space="preserve"> regular expressions to filter numbers and process special symbols such as ‘.’, ‘+’ and ‘-’, and then use</w:t>
      </w:r>
      <w:r w:rsidR="00E97FBB">
        <w:t>d</w:t>
      </w:r>
      <w:r w:rsidR="009C78F0" w:rsidRPr="00985785">
        <w:t xml:space="preserve"> the segmentation method to split the content into separate independent words and convert</w:t>
      </w:r>
      <w:r w:rsidR="00E97FBB">
        <w:t>ed</w:t>
      </w:r>
      <w:r w:rsidR="009C78F0" w:rsidRPr="00985785">
        <w:t xml:space="preserve"> them to lowercase. </w:t>
      </w:r>
    </w:p>
    <w:p w14:paraId="7A03A5E9" w14:textId="1054C536" w:rsidR="009C78F0" w:rsidRPr="00985785" w:rsidRDefault="009C78F0" w:rsidP="009C78F0">
      <w:r w:rsidRPr="00985785">
        <w:t xml:space="preserve">The project originally wanted to convert plural nouns into singular nouns after getting the independent single words. However, the ASCII encoded special spaces </w:t>
      </w:r>
      <w:r w:rsidR="006E6D25" w:rsidRPr="00985785">
        <w:t>such as ‘</w:t>
      </w:r>
      <w:r w:rsidR="006E6D25" w:rsidRPr="00985785">
        <w:rPr>
          <w:color w:val="000000" w:themeColor="text1"/>
        </w:rPr>
        <w:t>\xc2\xa0</w:t>
      </w:r>
      <w:r w:rsidR="006E6D25" w:rsidRPr="00985785">
        <w:t>’</w:t>
      </w:r>
      <w:r w:rsidR="006E6D25">
        <w:t xml:space="preserve"> </w:t>
      </w:r>
      <w:r w:rsidRPr="00985785">
        <w:t>appear</w:t>
      </w:r>
      <w:r w:rsidR="00C81B63">
        <w:rPr>
          <w:rFonts w:hint="eastAsia"/>
          <w:lang w:eastAsia="zh-CN"/>
        </w:rPr>
        <w:t>ed</w:t>
      </w:r>
      <w:r w:rsidRPr="00985785">
        <w:t xml:space="preserve"> in some of independent single words and the regular expressions </w:t>
      </w:r>
      <w:r w:rsidR="00C81B63">
        <w:rPr>
          <w:rFonts w:hint="eastAsia"/>
          <w:lang w:eastAsia="zh-CN"/>
        </w:rPr>
        <w:t>could</w:t>
      </w:r>
      <w:r w:rsidR="00C81B63">
        <w:rPr>
          <w:lang w:eastAsia="zh-CN"/>
        </w:rPr>
        <w:t xml:space="preserve"> </w:t>
      </w:r>
      <w:r w:rsidR="00C81B63">
        <w:rPr>
          <w:rFonts w:hint="eastAsia"/>
          <w:lang w:eastAsia="zh-CN"/>
        </w:rPr>
        <w:t>not</w:t>
      </w:r>
      <w:r w:rsidRPr="00985785">
        <w:t xml:space="preserve"> recognize them. The reason for </w:t>
      </w:r>
      <w:r w:rsidR="00627104">
        <w:rPr>
          <w:rFonts w:hint="eastAsia"/>
          <w:lang w:eastAsia="zh-CN"/>
        </w:rPr>
        <w:t>appearing</w:t>
      </w:r>
      <w:r w:rsidR="00627104">
        <w:rPr>
          <w:lang w:eastAsia="zh-CN"/>
        </w:rPr>
        <w:t xml:space="preserve"> </w:t>
      </w:r>
      <w:r w:rsidRPr="00985785">
        <w:t xml:space="preserve">these special spaces is the inconsistency between the character set encoding of some websites and the compiler character set encoding. As a consequence, if the project directly converts the part of speech, plural nouns with special spaces will be treated as proprietary singular nouns. Further, the project </w:t>
      </w:r>
      <w:r w:rsidR="00F60AC6">
        <w:rPr>
          <w:rFonts w:hint="eastAsia"/>
          <w:lang w:eastAsia="zh-CN"/>
        </w:rPr>
        <w:t>found</w:t>
      </w:r>
      <w:r w:rsidR="00F60AC6">
        <w:rPr>
          <w:lang w:eastAsia="zh-CN"/>
        </w:rPr>
        <w:t xml:space="preserve"> </w:t>
      </w:r>
      <w:r w:rsidRPr="00985785">
        <w:t>that these words with special spaces only display</w:t>
      </w:r>
      <w:r w:rsidR="00F60AC6">
        <w:rPr>
          <w:rFonts w:hint="eastAsia"/>
          <w:lang w:eastAsia="zh-CN"/>
        </w:rPr>
        <w:t>ed</w:t>
      </w:r>
      <w:r w:rsidRPr="00985785">
        <w:t xml:space="preserve"> the ASCII code of the special space after added to the list. Thus, the</w:t>
      </w:r>
      <w:r w:rsidR="00586750">
        <w:t xml:space="preserve"> project first </w:t>
      </w:r>
      <w:r w:rsidR="00586750">
        <w:rPr>
          <w:rFonts w:hint="eastAsia"/>
          <w:lang w:eastAsia="zh-CN"/>
        </w:rPr>
        <w:t>added</w:t>
      </w:r>
      <w:r w:rsidRPr="00985785">
        <w:t xml:space="preserve"> all the results of HTMLParser to the output list. Each</w:t>
      </w:r>
      <w:r w:rsidR="00ED2FB5">
        <w:t xml:space="preserve"> row of the output list include</w:t>
      </w:r>
      <w:r w:rsidR="00ED2FB5">
        <w:rPr>
          <w:rFonts w:hint="eastAsia"/>
          <w:lang w:eastAsia="zh-CN"/>
        </w:rPr>
        <w:t>d</w:t>
      </w:r>
      <w:r w:rsidRPr="00985785">
        <w:t xml:space="preserve"> shop Id, independent single word (may contain special spaces) and the shop coordinates. Next, the project convert</w:t>
      </w:r>
      <w:r w:rsidR="00A33C35">
        <w:rPr>
          <w:rFonts w:hint="eastAsia"/>
          <w:lang w:eastAsia="zh-CN"/>
        </w:rPr>
        <w:t>ed</w:t>
      </w:r>
      <w:r w:rsidRPr="00985785">
        <w:t xml:space="preserve"> output array to string, and the ASCII code of special spaces existed as </w:t>
      </w:r>
      <w:r w:rsidR="00F17706">
        <w:t>ASCII characters</w:t>
      </w:r>
      <w:r w:rsidRPr="00985785">
        <w:t>, and then the project use</w:t>
      </w:r>
      <w:r w:rsidR="00A33C35">
        <w:rPr>
          <w:rFonts w:hint="eastAsia"/>
          <w:lang w:eastAsia="zh-CN"/>
        </w:rPr>
        <w:t>d</w:t>
      </w:r>
      <w:r w:rsidRPr="00985785">
        <w:t xml:space="preserve"> the regular expression to filter </w:t>
      </w:r>
      <w:r w:rsidR="00F25AF9">
        <w:t>these characters</w:t>
      </w:r>
      <w:r w:rsidRPr="00985785">
        <w:t>. After filtering the specia</w:t>
      </w:r>
      <w:r w:rsidR="00A33C35">
        <w:t>l spaces, the project reconvert</w:t>
      </w:r>
      <w:r w:rsidR="00A33C35">
        <w:rPr>
          <w:rFonts w:hint="eastAsia"/>
          <w:lang w:eastAsia="zh-CN"/>
        </w:rPr>
        <w:t>ed</w:t>
      </w:r>
      <w:r w:rsidRPr="00985785">
        <w:t xml:space="preserve"> the string of the output list to a list and used as the output of the Map script.</w:t>
      </w:r>
    </w:p>
    <w:p w14:paraId="7900CFA1" w14:textId="6DBA9248" w:rsidR="009C78F0" w:rsidRPr="00985785" w:rsidRDefault="009C78F0" w:rsidP="009C78F0">
      <w:r w:rsidRPr="00985785">
        <w:t xml:space="preserve">Before the Reduce script processing the output data of the Map script, the Unix </w:t>
      </w:r>
      <w:proofErr w:type="gramStart"/>
      <w:r w:rsidRPr="009C78F0">
        <w:rPr>
          <w:i/>
        </w:rPr>
        <w:t>sort(</w:t>
      </w:r>
      <w:proofErr w:type="gramEnd"/>
      <w:r w:rsidRPr="009C78F0">
        <w:rPr>
          <w:i/>
        </w:rPr>
        <w:t>)</w:t>
      </w:r>
      <w:r w:rsidRPr="00985785">
        <w:t xml:space="preserve"> method </w:t>
      </w:r>
      <w:r w:rsidR="00B07F0B">
        <w:t xml:space="preserve">was used </w:t>
      </w:r>
      <w:r w:rsidRPr="00985785">
        <w:t>to sort the independent single word column of the output list of the Map script. This reduce</w:t>
      </w:r>
      <w:r w:rsidR="00A735F7">
        <w:t>d</w:t>
      </w:r>
      <w:r w:rsidRPr="00985785">
        <w:t xml:space="preserve"> the workload of the Reduce script that when processing each row, the Reduce script does not have to determine whether the word in current row appear in the words that have appeared before. The script only needs to determine whether the word in the current row is the same as the word in the previous row. If the same, add the coordinates of the current word to the previous coordinate set. If they are different, a new coordinate set is created for the current word, and the current coordinate is added to the new set. Besides, in this project, each word </w:t>
      </w:r>
      <w:r w:rsidR="00456D36">
        <w:t>was</w:t>
      </w:r>
      <w:r w:rsidRPr="00985785">
        <w:t xml:space="preserve"> only allowed to appear once in one shop. That means in terms of same words with the same shop id which is one of the output value of Map script, only one set of coordinates </w:t>
      </w:r>
      <w:r w:rsidR="00456D36">
        <w:t>could</w:t>
      </w:r>
      <w:r w:rsidRPr="00985785">
        <w:t xml:space="preserve"> be added to the word coordinates collection. The reason for this is because the coordinates of the word added to the collection can represent the coordinates of all the same words in a shop.</w:t>
      </w:r>
    </w:p>
    <w:p w14:paraId="1356B11C" w14:textId="3CB65350" w:rsidR="009C78F0" w:rsidRDefault="009C78F0" w:rsidP="009C78F0">
      <w:r w:rsidRPr="00985785">
        <w:t>The output of the Reduce script is a CSV format file which each row is an independent single word with its coordinates collection</w:t>
      </w:r>
      <w:r w:rsidR="00E1123C">
        <w:rPr>
          <w:lang w:eastAsia="zh-CN"/>
        </w:rPr>
        <w:t xml:space="preserve"> as Fig. 7 shows</w:t>
      </w:r>
      <w:r w:rsidRPr="00985785">
        <w:t xml:space="preserve">. As a result, this file can be </w:t>
      </w:r>
      <w:r w:rsidRPr="00985785">
        <w:lastRenderedPageBreak/>
        <w:t>used for calculating the central point of each word’s distribution and the data cleaning procedure has finished.</w:t>
      </w:r>
    </w:p>
    <w:p w14:paraId="39A6FE5A" w14:textId="0CD71196" w:rsidR="00305892" w:rsidRDefault="00B91A0B" w:rsidP="009C78F0">
      <w:pPr>
        <w:rPr>
          <w:lang w:val="en-US"/>
        </w:rPr>
      </w:pPr>
      <w:r>
        <w:rPr>
          <w:noProof/>
          <w:lang w:val="en-US"/>
        </w:rPr>
        <w:drawing>
          <wp:inline distT="0" distB="0" distL="0" distR="0" wp14:anchorId="31CA6A41" wp14:editId="0E8D9D84">
            <wp:extent cx="5258435" cy="3336290"/>
            <wp:effectExtent l="0" t="0" r="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屏幕快照 2018-08-21 01.31.3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58435" cy="3336290"/>
                    </a:xfrm>
                    <a:prstGeom prst="rect">
                      <a:avLst/>
                    </a:prstGeom>
                  </pic:spPr>
                </pic:pic>
              </a:graphicData>
            </a:graphic>
          </wp:inline>
        </w:drawing>
      </w:r>
    </w:p>
    <w:p w14:paraId="74096C39" w14:textId="16BA5793" w:rsidR="00305892" w:rsidRPr="00305892" w:rsidRDefault="00305892" w:rsidP="00305892">
      <w:pPr>
        <w:jc w:val="center"/>
        <w:rPr>
          <w:lang w:val="en-US"/>
        </w:rPr>
      </w:pPr>
      <w:r>
        <w:rPr>
          <w:b/>
        </w:rPr>
        <w:t xml:space="preserve">Figure </w:t>
      </w:r>
      <w:r w:rsidRPr="001C24CE">
        <w:rPr>
          <w:b/>
        </w:rPr>
        <w:fldChar w:fldCharType="begin"/>
      </w:r>
      <w:r w:rsidRPr="001C24CE">
        <w:rPr>
          <w:b/>
        </w:rPr>
        <w:instrText xml:space="preserve"> SEQ Figure \* ARABIC </w:instrText>
      </w:r>
      <w:r w:rsidRPr="001C24CE">
        <w:rPr>
          <w:b/>
        </w:rPr>
        <w:fldChar w:fldCharType="separate"/>
      </w:r>
      <w:r w:rsidR="00A77419">
        <w:rPr>
          <w:b/>
          <w:noProof/>
        </w:rPr>
        <w:t>7</w:t>
      </w:r>
      <w:r w:rsidRPr="001C24CE">
        <w:rPr>
          <w:b/>
        </w:rPr>
        <w:fldChar w:fldCharType="end"/>
      </w:r>
      <w:r>
        <w:rPr>
          <w:b/>
        </w:rPr>
        <w:t xml:space="preserve">: The result of </w:t>
      </w:r>
      <w:r w:rsidRPr="0010788E">
        <w:rPr>
          <w:b/>
          <w:lang w:eastAsia="zh-CN"/>
        </w:rPr>
        <w:t>Reduce script</w:t>
      </w:r>
    </w:p>
    <w:p w14:paraId="4F5643BD" w14:textId="01C0D18B" w:rsidR="00CD6AD2" w:rsidRPr="00820D35" w:rsidRDefault="009C78F0" w:rsidP="009C78F0">
      <w:pPr>
        <w:pStyle w:val="3"/>
        <w:rPr>
          <w:rFonts w:cs="Times New Roman"/>
          <w:szCs w:val="24"/>
        </w:rPr>
      </w:pPr>
      <w:r w:rsidRPr="00820D35">
        <w:rPr>
          <w:rFonts w:cs="Times New Roman"/>
          <w:szCs w:val="24"/>
        </w:rPr>
        <w:t>Data visualisation</w:t>
      </w:r>
    </w:p>
    <w:p w14:paraId="71FF8776" w14:textId="755EEA91" w:rsidR="002D7062" w:rsidRPr="00D513FF" w:rsidRDefault="009C78F0" w:rsidP="009C78F0">
      <w:pPr>
        <w:rPr>
          <w:color w:val="000000" w:themeColor="text1"/>
          <w:lang w:eastAsia="zh-CN"/>
        </w:rPr>
      </w:pPr>
      <w:r w:rsidRPr="00985785">
        <w:t xml:space="preserve">In iteration one, the data visualisation of this project </w:t>
      </w:r>
      <w:r w:rsidR="00DC088B">
        <w:t>was</w:t>
      </w:r>
      <w:r w:rsidRPr="00985785">
        <w:t xml:space="preserve"> divided into two parts. One of them </w:t>
      </w:r>
      <w:r w:rsidR="00DC088B">
        <w:t>was</w:t>
      </w:r>
      <w:r w:rsidRPr="00985785">
        <w:t xml:space="preserve"> geographic maps data visualisation, and another </w:t>
      </w:r>
      <w:r w:rsidR="00DC088B">
        <w:t>was</w:t>
      </w:r>
      <w:r w:rsidRPr="00985785">
        <w:t xml:space="preserve"> trend of the number of shops which contain a specific word increasing with distance (meter) from the</w:t>
      </w:r>
      <w:r w:rsidR="00A77419">
        <w:t xml:space="preserve"> centr</w:t>
      </w:r>
      <w:r w:rsidR="00A77419">
        <w:rPr>
          <w:rFonts w:hint="eastAsia"/>
          <w:lang w:eastAsia="zh-CN"/>
        </w:rPr>
        <w:t>al</w:t>
      </w:r>
      <w:r w:rsidR="00DC088B">
        <w:t xml:space="preserve"> point. </w:t>
      </w:r>
      <w:r w:rsidR="002126B5">
        <w:t>The project wanted</w:t>
      </w:r>
      <w:r w:rsidR="002126B5" w:rsidRPr="00985785">
        <w:t xml:space="preserve"> to find the features of regional words through the results of these </w:t>
      </w:r>
      <w:r w:rsidR="002126B5">
        <w:t>two kinds of data visualisation results</w:t>
      </w:r>
      <w:r w:rsidR="002126B5" w:rsidRPr="00985785">
        <w:t>.</w:t>
      </w:r>
      <w:r w:rsidR="002126B5">
        <w:t xml:space="preserve"> </w:t>
      </w:r>
      <w:r w:rsidR="009B66EE" w:rsidRPr="00985785">
        <w:t>In terms of the geogra</w:t>
      </w:r>
      <w:r w:rsidR="009B66EE">
        <w:t>phic maps, the project considered</w:t>
      </w:r>
      <w:r w:rsidR="009B66EE" w:rsidRPr="00985785">
        <w:t xml:space="preserve"> this to be the most intuitive way to see if a word is a regional word.</w:t>
      </w:r>
      <w:r w:rsidR="009B66EE">
        <w:t xml:space="preserve"> The reason why the project wanted</w:t>
      </w:r>
      <w:r w:rsidR="009B66EE" w:rsidRPr="00985785">
        <w:t xml:space="preserve"> to visualise the trend </w:t>
      </w:r>
      <w:r w:rsidR="009B66EE">
        <w:t>was</w:t>
      </w:r>
      <w:r w:rsidR="009B66EE" w:rsidRPr="00985785">
        <w:t xml:space="preserve"> that trend graph </w:t>
      </w:r>
      <w:r w:rsidR="009B66EE">
        <w:t>was</w:t>
      </w:r>
      <w:r w:rsidR="009B66EE" w:rsidRPr="00985785">
        <w:t xml:space="preserve"> a conjecture of the project for the distribution trend of words with regional features.</w:t>
      </w:r>
      <w:r w:rsidR="002D7062">
        <w:t xml:space="preserve">  </w:t>
      </w:r>
      <w:r w:rsidR="003E5A1E">
        <w:t xml:space="preserve">The Fig. 8 and Fig. 9 </w:t>
      </w:r>
      <w:r w:rsidR="00D513FF">
        <w:t>are the project’</w:t>
      </w:r>
      <w:r w:rsidR="003E5A1E" w:rsidRPr="003E5A1E">
        <w:t xml:space="preserve">s </w:t>
      </w:r>
      <w:r w:rsidR="003E5A1E">
        <w:rPr>
          <w:rFonts w:hint="eastAsia"/>
          <w:lang w:eastAsia="zh-CN"/>
        </w:rPr>
        <w:t>conjecture</w:t>
      </w:r>
      <w:r w:rsidR="003E5A1E" w:rsidRPr="003E5A1E">
        <w:t xml:space="preserve"> maps for regional </w:t>
      </w:r>
      <w:r w:rsidR="003E5A1E">
        <w:rPr>
          <w:rFonts w:hint="eastAsia"/>
          <w:lang w:eastAsia="zh-CN"/>
        </w:rPr>
        <w:t>words</w:t>
      </w:r>
      <w:r w:rsidR="003E5A1E" w:rsidRPr="003E5A1E">
        <w:t xml:space="preserve"> and </w:t>
      </w:r>
      <w:r w:rsidR="003E5A1E">
        <w:rPr>
          <w:rFonts w:hint="eastAsia"/>
          <w:lang w:eastAsia="zh-CN"/>
        </w:rPr>
        <w:t>non</w:t>
      </w:r>
      <w:r w:rsidR="003E5A1E">
        <w:rPr>
          <w:lang w:eastAsia="zh-CN"/>
        </w:rPr>
        <w:t>-regional</w:t>
      </w:r>
      <w:r w:rsidR="003E5A1E" w:rsidRPr="003E5A1E">
        <w:t xml:space="preserve"> </w:t>
      </w:r>
      <w:r w:rsidR="003E5A1E">
        <w:rPr>
          <w:rFonts w:hint="eastAsia"/>
          <w:lang w:eastAsia="zh-CN"/>
        </w:rPr>
        <w:t>words</w:t>
      </w:r>
      <w:r w:rsidR="003E5A1E" w:rsidRPr="003E5A1E">
        <w:t>.</w:t>
      </w:r>
      <w:r w:rsidR="00A96A3B">
        <w:t xml:space="preserve"> </w:t>
      </w:r>
      <w:r w:rsidR="00A96A3B">
        <w:rPr>
          <w:rFonts w:hint="eastAsia"/>
          <w:lang w:eastAsia="zh-CN"/>
        </w:rPr>
        <w:t>The</w:t>
      </w:r>
      <w:r w:rsidR="00A96A3B">
        <w:rPr>
          <w:lang w:eastAsia="zh-CN"/>
        </w:rPr>
        <w:t xml:space="preserve"> </w:t>
      </w:r>
      <w:r w:rsidR="00A96A3B">
        <w:rPr>
          <w:rFonts w:hint="eastAsia"/>
          <w:lang w:eastAsia="zh-CN"/>
        </w:rPr>
        <w:t>b</w:t>
      </w:r>
      <w:r w:rsidR="00A96A3B" w:rsidRPr="00A96A3B">
        <w:t>lack arrow indicates the distance from the cent</w:t>
      </w:r>
      <w:r w:rsidR="00A96A3B">
        <w:rPr>
          <w:rFonts w:hint="eastAsia"/>
          <w:lang w:eastAsia="zh-CN"/>
        </w:rPr>
        <w:t>ral</w:t>
      </w:r>
      <w:r w:rsidR="00A96A3B" w:rsidRPr="00A96A3B">
        <w:t xml:space="preserve"> point</w:t>
      </w:r>
      <w:r w:rsidR="00076460">
        <w:rPr>
          <w:lang w:eastAsia="zh-CN"/>
        </w:rPr>
        <w:t xml:space="preserve">. </w:t>
      </w:r>
      <w:r w:rsidR="00076460" w:rsidRPr="00076460">
        <w:rPr>
          <w:lang w:eastAsia="zh-CN"/>
        </w:rPr>
        <w:t>The circle</w:t>
      </w:r>
      <w:r w:rsidR="00076460">
        <w:rPr>
          <w:rFonts w:hint="eastAsia"/>
          <w:lang w:eastAsia="zh-CN"/>
        </w:rPr>
        <w:t>s</w:t>
      </w:r>
      <w:r w:rsidR="00076460">
        <w:rPr>
          <w:lang w:eastAsia="zh-CN"/>
        </w:rPr>
        <w:t xml:space="preserve"> indicate</w:t>
      </w:r>
      <w:r w:rsidR="00076460" w:rsidRPr="00076460">
        <w:rPr>
          <w:lang w:eastAsia="zh-CN"/>
        </w:rPr>
        <w:t xml:space="preserve"> the distribution </w:t>
      </w:r>
      <w:r w:rsidR="00076460">
        <w:rPr>
          <w:rFonts w:hint="eastAsia"/>
          <w:lang w:eastAsia="zh-CN"/>
        </w:rPr>
        <w:t>range</w:t>
      </w:r>
      <w:r w:rsidR="008536B5">
        <w:rPr>
          <w:lang w:eastAsia="zh-CN"/>
        </w:rPr>
        <w:t>s</w:t>
      </w:r>
      <w:r w:rsidR="00076460">
        <w:rPr>
          <w:lang w:eastAsia="zh-CN"/>
        </w:rPr>
        <w:t xml:space="preserve"> </w:t>
      </w:r>
      <w:r w:rsidR="00076460" w:rsidRPr="00076460">
        <w:rPr>
          <w:lang w:eastAsia="zh-CN"/>
        </w:rPr>
        <w:t>of the word as the distance from the cent</w:t>
      </w:r>
      <w:r w:rsidR="00076460">
        <w:rPr>
          <w:rFonts w:hint="eastAsia"/>
          <w:lang w:eastAsia="zh-CN"/>
        </w:rPr>
        <w:t>ral</w:t>
      </w:r>
      <w:r w:rsidR="00076460" w:rsidRPr="00076460">
        <w:rPr>
          <w:lang w:eastAsia="zh-CN"/>
        </w:rPr>
        <w:t xml:space="preserve"> point increases</w:t>
      </w:r>
      <w:r w:rsidR="00456212">
        <w:rPr>
          <w:lang w:eastAsia="zh-CN"/>
        </w:rPr>
        <w:t>.</w:t>
      </w:r>
      <w:r w:rsidR="000E1203">
        <w:rPr>
          <w:lang w:eastAsia="zh-CN"/>
        </w:rPr>
        <w:t xml:space="preserve"> The red circles in these two graphs have same size.</w:t>
      </w:r>
      <w:r w:rsidR="009374A8">
        <w:rPr>
          <w:lang w:eastAsia="zh-CN"/>
        </w:rPr>
        <w:t xml:space="preserve"> The blue pointer represents the cities</w:t>
      </w:r>
      <w:r w:rsidR="009374A8" w:rsidRPr="009374A8">
        <w:rPr>
          <w:lang w:eastAsia="zh-CN"/>
        </w:rPr>
        <w:t xml:space="preserve"> of </w:t>
      </w:r>
      <w:r w:rsidR="009374A8">
        <w:rPr>
          <w:rFonts w:hint="eastAsia"/>
          <w:lang w:eastAsia="zh-CN"/>
        </w:rPr>
        <w:t>words</w:t>
      </w:r>
      <w:r w:rsidR="009374A8" w:rsidRPr="009374A8">
        <w:rPr>
          <w:lang w:eastAsia="zh-CN"/>
        </w:rPr>
        <w:t xml:space="preserve"> distribution</w:t>
      </w:r>
      <w:r w:rsidR="009374A8">
        <w:rPr>
          <w:lang w:eastAsia="zh-CN"/>
        </w:rPr>
        <w:t xml:space="preserve"> and in each city, </w:t>
      </w:r>
      <w:r w:rsidR="009374A8">
        <w:rPr>
          <w:rFonts w:hint="eastAsia"/>
          <w:lang w:eastAsia="zh-CN"/>
        </w:rPr>
        <w:t>word</w:t>
      </w:r>
      <w:r w:rsidR="009374A8">
        <w:rPr>
          <w:lang w:eastAsia="zh-CN"/>
        </w:rPr>
        <w:t>s</w:t>
      </w:r>
      <w:r w:rsidR="009374A8" w:rsidRPr="009374A8">
        <w:rPr>
          <w:lang w:eastAsia="zh-CN"/>
        </w:rPr>
        <w:t xml:space="preserve"> may be distributed in many </w:t>
      </w:r>
      <w:r w:rsidR="009374A8">
        <w:rPr>
          <w:rFonts w:hint="eastAsia"/>
          <w:lang w:eastAsia="zh-CN"/>
        </w:rPr>
        <w:t>shops</w:t>
      </w:r>
      <w:r w:rsidR="009374A8">
        <w:rPr>
          <w:lang w:eastAsia="zh-CN"/>
        </w:rPr>
        <w:t>.</w:t>
      </w:r>
      <w:r w:rsidR="002126B5">
        <w:rPr>
          <w:rFonts w:hint="eastAsia"/>
          <w:lang w:eastAsia="zh-CN"/>
        </w:rPr>
        <w:t xml:space="preserve"> </w:t>
      </w:r>
      <w:r w:rsidR="009374A8">
        <w:rPr>
          <w:lang w:eastAsia="zh-CN"/>
        </w:rPr>
        <w:t>The project thought that the regional words might be clustered together close to their centroid. Thus,</w:t>
      </w:r>
      <w:r w:rsidR="009374A8">
        <w:rPr>
          <w:rFonts w:hint="eastAsia"/>
          <w:lang w:eastAsia="zh-CN"/>
        </w:rPr>
        <w:t xml:space="preserve"> i</w:t>
      </w:r>
      <w:r w:rsidR="009374A8" w:rsidRPr="00985785">
        <w:t xml:space="preserve">f a word is a regional word, as the distance from the central point becomes larger, the number of shops will increase to a certain value and then no longer grow. Besides, when the distance from the central point begins to increase, the number of shops of regional words </w:t>
      </w:r>
      <w:r w:rsidR="009374A8">
        <w:t>may</w:t>
      </w:r>
      <w:r w:rsidR="009374A8" w:rsidRPr="00985785">
        <w:t xml:space="preserve"> increase rapidly, and as the distance increases to a certain distance, the growth of the number of shops will</w:t>
      </w:r>
      <w:r w:rsidR="009374A8">
        <w:t xml:space="preserve"> slow down.</w:t>
      </w:r>
      <w:r w:rsidR="009374A8" w:rsidRPr="00985785">
        <w:t xml:space="preserve"> </w:t>
      </w:r>
      <w:r w:rsidR="00EB6D73">
        <w:t xml:space="preserve">However, if a word is a non-regional word, </w:t>
      </w:r>
      <w:r w:rsidR="00FB2291">
        <w:rPr>
          <w:rFonts w:hint="eastAsia"/>
          <w:lang w:eastAsia="zh-CN"/>
        </w:rPr>
        <w:t>a</w:t>
      </w:r>
      <w:r w:rsidR="00FB2291" w:rsidRPr="00FB2291">
        <w:t xml:space="preserve">s the distance increases, the number of </w:t>
      </w:r>
      <w:r w:rsidR="00FB2291">
        <w:rPr>
          <w:rFonts w:hint="eastAsia"/>
          <w:lang w:eastAsia="zh-CN"/>
        </w:rPr>
        <w:t>shop</w:t>
      </w:r>
      <w:r w:rsidR="00FB2291" w:rsidRPr="00FB2291">
        <w:t xml:space="preserve"> will continue to increase until the distance increases to a </w:t>
      </w:r>
      <w:r w:rsidR="00264491" w:rsidRPr="00264491">
        <w:t xml:space="preserve">great </w:t>
      </w:r>
      <w:r w:rsidR="00FB2291" w:rsidRPr="00FB2291">
        <w:t>distance</w:t>
      </w:r>
      <w:r w:rsidR="00FB2291">
        <w:t>.</w:t>
      </w:r>
      <w:r w:rsidR="00BF0B67">
        <w:t xml:space="preserve"> </w:t>
      </w:r>
      <w:r w:rsidR="00BF0B67">
        <w:rPr>
          <w:rFonts w:hint="eastAsia"/>
          <w:lang w:eastAsia="zh-CN"/>
        </w:rPr>
        <w:t>Further</w:t>
      </w:r>
      <w:r w:rsidR="00BF0B67">
        <w:rPr>
          <w:lang w:eastAsia="zh-CN"/>
        </w:rPr>
        <w:t xml:space="preserve">, </w:t>
      </w:r>
      <w:r w:rsidR="00264491" w:rsidRPr="00264491">
        <w:rPr>
          <w:lang w:eastAsia="zh-CN"/>
        </w:rPr>
        <w:t xml:space="preserve">when the distance </w:t>
      </w:r>
      <w:r w:rsidR="00503B71">
        <w:rPr>
          <w:lang w:eastAsia="zh-CN"/>
        </w:rPr>
        <w:t>has</w:t>
      </w:r>
      <w:r w:rsidR="00264491" w:rsidRPr="00264491">
        <w:rPr>
          <w:lang w:eastAsia="zh-CN"/>
        </w:rPr>
        <w:t xml:space="preserve"> not increase</w:t>
      </w:r>
      <w:r w:rsidR="00503B71">
        <w:rPr>
          <w:rFonts w:hint="eastAsia"/>
          <w:lang w:eastAsia="zh-CN"/>
        </w:rPr>
        <w:t>d</w:t>
      </w:r>
      <w:r w:rsidR="00264491" w:rsidRPr="00264491">
        <w:rPr>
          <w:lang w:eastAsia="zh-CN"/>
        </w:rPr>
        <w:t xml:space="preserve"> much</w:t>
      </w:r>
      <w:r w:rsidR="00503B71">
        <w:rPr>
          <w:lang w:eastAsia="zh-CN"/>
        </w:rPr>
        <w:t xml:space="preserve"> (</w:t>
      </w:r>
      <w:r w:rsidR="00CA329D">
        <w:rPr>
          <w:lang w:eastAsia="zh-CN"/>
        </w:rPr>
        <w:t xml:space="preserve">e.g. </w:t>
      </w:r>
      <w:r w:rsidR="00CA329D">
        <w:rPr>
          <w:rFonts w:hint="eastAsia"/>
          <w:lang w:eastAsia="zh-CN"/>
        </w:rPr>
        <w:t>o</w:t>
      </w:r>
      <w:r w:rsidR="00CA329D" w:rsidRPr="00CA329D">
        <w:rPr>
          <w:lang w:eastAsia="zh-CN"/>
        </w:rPr>
        <w:t>ne-third of the</w:t>
      </w:r>
      <w:r w:rsidR="00474735">
        <w:rPr>
          <w:lang w:eastAsia="zh-CN"/>
        </w:rPr>
        <w:t xml:space="preserve"> distance of the arrow in Fig.</w:t>
      </w:r>
      <w:r w:rsidR="00CA329D" w:rsidRPr="00CA329D">
        <w:rPr>
          <w:lang w:eastAsia="zh-CN"/>
        </w:rPr>
        <w:t xml:space="preserve"> 9</w:t>
      </w:r>
      <w:r w:rsidR="00503B71">
        <w:rPr>
          <w:rFonts w:hint="eastAsia"/>
          <w:lang w:eastAsia="zh-CN"/>
        </w:rPr>
        <w:t>)</w:t>
      </w:r>
      <w:r w:rsidR="00264491" w:rsidRPr="00264491">
        <w:rPr>
          <w:lang w:eastAsia="zh-CN"/>
        </w:rPr>
        <w:t xml:space="preserve">, the number of </w:t>
      </w:r>
      <w:r w:rsidR="00503B71">
        <w:rPr>
          <w:rFonts w:hint="eastAsia"/>
          <w:lang w:eastAsia="zh-CN"/>
        </w:rPr>
        <w:t>shops</w:t>
      </w:r>
      <w:r w:rsidR="002F2E7F">
        <w:rPr>
          <w:lang w:eastAsia="zh-CN"/>
        </w:rPr>
        <w:t xml:space="preserve"> of non-regional words</w:t>
      </w:r>
      <w:r w:rsidR="00264491" w:rsidRPr="00264491">
        <w:rPr>
          <w:lang w:eastAsia="zh-CN"/>
        </w:rPr>
        <w:t xml:space="preserve"> </w:t>
      </w:r>
      <w:r w:rsidR="00503B71">
        <w:rPr>
          <w:rFonts w:hint="eastAsia"/>
          <w:lang w:eastAsia="zh-CN"/>
        </w:rPr>
        <w:lastRenderedPageBreak/>
        <w:t>would</w:t>
      </w:r>
      <w:r w:rsidR="00264491" w:rsidRPr="00264491">
        <w:rPr>
          <w:lang w:eastAsia="zh-CN"/>
        </w:rPr>
        <w:t xml:space="preserve"> not</w:t>
      </w:r>
      <w:r w:rsidR="00264491">
        <w:rPr>
          <w:lang w:eastAsia="zh-CN"/>
        </w:rPr>
        <w:t xml:space="preserve"> increase to </w:t>
      </w:r>
      <w:r w:rsidR="00503B71" w:rsidRPr="00503B71">
        <w:rPr>
          <w:lang w:eastAsia="zh-CN"/>
        </w:rPr>
        <w:t>a lot</w:t>
      </w:r>
      <w:r w:rsidR="00503B71">
        <w:rPr>
          <w:lang w:eastAsia="zh-CN"/>
        </w:rPr>
        <w:t xml:space="preserve"> </w:t>
      </w:r>
      <w:r w:rsidR="00503B71" w:rsidRPr="00503B71">
        <w:rPr>
          <w:lang w:eastAsia="zh-CN"/>
        </w:rPr>
        <w:t>relative to the total</w:t>
      </w:r>
      <w:r w:rsidR="00503B71">
        <w:rPr>
          <w:lang w:eastAsia="zh-CN"/>
        </w:rPr>
        <w:t xml:space="preserve"> </w:t>
      </w:r>
      <w:r w:rsidR="00503B71">
        <w:rPr>
          <w:rFonts w:hint="eastAsia"/>
          <w:lang w:eastAsia="zh-CN"/>
        </w:rPr>
        <w:t>shop number</w:t>
      </w:r>
      <w:r w:rsidR="00264491" w:rsidRPr="00264491">
        <w:rPr>
          <w:lang w:eastAsia="zh-CN"/>
        </w:rPr>
        <w:t xml:space="preserve">. </w:t>
      </w:r>
      <w:r w:rsidR="00D513FF">
        <w:rPr>
          <w:lang w:eastAsia="zh-CN"/>
        </w:rPr>
        <w:t xml:space="preserve">As a consequence, </w:t>
      </w:r>
      <w:r w:rsidR="00D513FF">
        <w:rPr>
          <w:color w:val="000000" w:themeColor="text1"/>
        </w:rPr>
        <w:t>t</w:t>
      </w:r>
      <w:r w:rsidR="00D513FF" w:rsidRPr="00D513FF">
        <w:rPr>
          <w:color w:val="000000" w:themeColor="text1"/>
        </w:rPr>
        <w:t>he project believed that ‘</w:t>
      </w:r>
      <w:r w:rsidR="00D513FF" w:rsidRPr="00D513FF">
        <w:rPr>
          <w:bCs/>
          <w:color w:val="000000" w:themeColor="text1"/>
        </w:rPr>
        <w:t xml:space="preserve">ratio’ </w:t>
      </w:r>
      <w:r w:rsidR="00A03BA6">
        <w:rPr>
          <w:bCs/>
          <w:color w:val="000000" w:themeColor="text1"/>
        </w:rPr>
        <w:t xml:space="preserve">which means </w:t>
      </w:r>
      <w:r w:rsidR="00D513FF" w:rsidRPr="00D513FF">
        <w:rPr>
          <w:bCs/>
          <w:color w:val="000000" w:themeColor="text1"/>
        </w:rPr>
        <w:t xml:space="preserve">the number of shops whose distance is less than </w:t>
      </w:r>
      <w:r w:rsidR="004E2DCA">
        <w:rPr>
          <w:bCs/>
          <w:color w:val="000000" w:themeColor="text1"/>
        </w:rPr>
        <w:t xml:space="preserve">a </w:t>
      </w:r>
      <w:r w:rsidR="00D513FF" w:rsidRPr="00D513FF">
        <w:rPr>
          <w:bCs/>
          <w:color w:val="000000" w:themeColor="text1"/>
        </w:rPr>
        <w:t xml:space="preserve">specific </w:t>
      </w:r>
      <w:r w:rsidR="00687A45">
        <w:rPr>
          <w:bCs/>
          <w:color w:val="000000" w:themeColor="text1"/>
        </w:rPr>
        <w:t>distance</w:t>
      </w:r>
      <w:r w:rsidR="008B6906">
        <w:rPr>
          <w:bCs/>
          <w:color w:val="000000" w:themeColor="text1"/>
        </w:rPr>
        <w:t xml:space="preserve"> </w:t>
      </w:r>
      <w:r w:rsidR="008B6906">
        <w:rPr>
          <w:rFonts w:hint="eastAsia"/>
          <w:bCs/>
          <w:color w:val="000000" w:themeColor="text1"/>
        </w:rPr>
        <w:t>(</w:t>
      </w:r>
      <w:r w:rsidR="008B6906">
        <w:rPr>
          <w:rFonts w:hint="eastAsia"/>
          <w:bCs/>
          <w:color w:val="000000" w:themeColor="text1"/>
          <w:lang w:eastAsia="zh-CN"/>
        </w:rPr>
        <w:t>r</w:t>
      </w:r>
      <w:r w:rsidR="008B6906" w:rsidRPr="008B6906">
        <w:rPr>
          <w:bCs/>
          <w:color w:val="000000" w:themeColor="text1"/>
        </w:rPr>
        <w:t>adius of the red circle</w:t>
      </w:r>
      <w:r w:rsidR="008B6906">
        <w:rPr>
          <w:bCs/>
          <w:color w:val="000000" w:themeColor="text1"/>
        </w:rPr>
        <w:t xml:space="preserve"> </w:t>
      </w:r>
      <w:r w:rsidR="008B6906">
        <w:rPr>
          <w:rFonts w:hint="eastAsia"/>
          <w:bCs/>
          <w:color w:val="000000" w:themeColor="text1"/>
          <w:lang w:eastAsia="zh-CN"/>
        </w:rPr>
        <w:t>in</w:t>
      </w:r>
      <w:r w:rsidR="008B6906">
        <w:rPr>
          <w:bCs/>
          <w:color w:val="000000" w:themeColor="text1"/>
          <w:lang w:eastAsia="zh-CN"/>
        </w:rPr>
        <w:t xml:space="preserve"> </w:t>
      </w:r>
      <w:r w:rsidR="008B6906">
        <w:rPr>
          <w:rFonts w:hint="eastAsia"/>
          <w:bCs/>
          <w:color w:val="000000" w:themeColor="text1"/>
          <w:lang w:eastAsia="zh-CN"/>
        </w:rPr>
        <w:t>Fig</w:t>
      </w:r>
      <w:r w:rsidR="008B6906">
        <w:rPr>
          <w:bCs/>
          <w:color w:val="000000" w:themeColor="text1"/>
          <w:lang w:eastAsia="zh-CN"/>
        </w:rPr>
        <w:t>. 8 and Fig. 9</w:t>
      </w:r>
      <w:r w:rsidR="008B6906">
        <w:rPr>
          <w:rFonts w:hint="eastAsia"/>
          <w:bCs/>
          <w:color w:val="000000" w:themeColor="text1"/>
        </w:rPr>
        <w:t>)</w:t>
      </w:r>
      <w:r w:rsidR="00D513FF" w:rsidRPr="00D513FF">
        <w:rPr>
          <w:bCs/>
          <w:color w:val="000000" w:themeColor="text1"/>
        </w:rPr>
        <w:t xml:space="preserve"> from the central point </w:t>
      </w:r>
      <w:r w:rsidR="00D513FF" w:rsidRPr="00D513FF">
        <w:rPr>
          <w:rFonts w:hint="eastAsia"/>
          <w:bCs/>
          <w:color w:val="000000" w:themeColor="text1"/>
          <w:lang w:eastAsia="zh-CN"/>
        </w:rPr>
        <w:t>divided</w:t>
      </w:r>
      <w:r w:rsidR="00D513FF" w:rsidRPr="00D513FF">
        <w:rPr>
          <w:bCs/>
          <w:color w:val="000000" w:themeColor="text1"/>
          <w:lang w:eastAsia="zh-CN"/>
        </w:rPr>
        <w:t xml:space="preserve"> </w:t>
      </w:r>
      <w:r w:rsidR="00D513FF" w:rsidRPr="00D513FF">
        <w:rPr>
          <w:rFonts w:hint="eastAsia"/>
          <w:bCs/>
          <w:color w:val="000000" w:themeColor="text1"/>
          <w:lang w:eastAsia="zh-CN"/>
        </w:rPr>
        <w:t>by</w:t>
      </w:r>
      <w:r w:rsidR="00D513FF" w:rsidRPr="00D513FF">
        <w:rPr>
          <w:bCs/>
          <w:color w:val="000000" w:themeColor="text1"/>
          <w:lang w:eastAsia="zh-CN"/>
        </w:rPr>
        <w:t xml:space="preserve"> </w:t>
      </w:r>
      <w:r w:rsidR="00D513FF" w:rsidRPr="00D513FF">
        <w:rPr>
          <w:bCs/>
          <w:color w:val="000000" w:themeColor="text1"/>
        </w:rPr>
        <w:t xml:space="preserve">total shop number </w:t>
      </w:r>
      <w:r w:rsidR="00D513FF" w:rsidRPr="00D513FF">
        <w:rPr>
          <w:color w:val="000000" w:themeColor="text1"/>
        </w:rPr>
        <w:t>could be considered as a feature of regional word</w:t>
      </w:r>
      <w:r w:rsidR="00D513FF" w:rsidRPr="00D513FF">
        <w:rPr>
          <w:bCs/>
          <w:color w:val="000000" w:themeColor="text1"/>
        </w:rPr>
        <w:t>.</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1"/>
        <w:gridCol w:w="4490"/>
      </w:tblGrid>
      <w:tr w:rsidR="002912DD" w14:paraId="65825FC6" w14:textId="77777777" w:rsidTr="004E0F1D">
        <w:tc>
          <w:tcPr>
            <w:tcW w:w="3791" w:type="dxa"/>
          </w:tcPr>
          <w:p w14:paraId="05EF0E6F" w14:textId="1588D140" w:rsidR="00DD7BCF" w:rsidRDefault="008B6906" w:rsidP="009C78F0">
            <w:pPr>
              <w:rPr>
                <w:rFonts w:hint="eastAsia"/>
                <w:lang w:eastAsia="zh-CN"/>
              </w:rPr>
            </w:pPr>
            <w:r>
              <w:rPr>
                <w:rFonts w:hint="eastAsia"/>
                <w:noProof/>
                <w:lang w:eastAsia="zh-CN"/>
              </w:rPr>
              <w:drawing>
                <wp:inline distT="0" distB="0" distL="0" distR="0" wp14:anchorId="3CD03AA6" wp14:editId="1FA51795">
                  <wp:extent cx="2326740" cy="2996299"/>
                  <wp:effectExtent l="0" t="0" r="0" b="12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屏幕快照 2018-08-22 19.07.3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38992" cy="3012077"/>
                          </a:xfrm>
                          <a:prstGeom prst="rect">
                            <a:avLst/>
                          </a:prstGeom>
                        </pic:spPr>
                      </pic:pic>
                    </a:graphicData>
                  </a:graphic>
                </wp:inline>
              </w:drawing>
            </w:r>
          </w:p>
        </w:tc>
        <w:tc>
          <w:tcPr>
            <w:tcW w:w="4490" w:type="dxa"/>
          </w:tcPr>
          <w:p w14:paraId="3F095EB0" w14:textId="1974AF0D" w:rsidR="00DD7BCF" w:rsidRDefault="002912DD" w:rsidP="009C78F0">
            <w:pPr>
              <w:rPr>
                <w:rFonts w:hint="eastAsia"/>
                <w:lang w:eastAsia="zh-CN"/>
              </w:rPr>
            </w:pPr>
            <w:r>
              <w:rPr>
                <w:rFonts w:hint="eastAsia"/>
                <w:noProof/>
                <w:lang w:eastAsia="zh-CN"/>
              </w:rPr>
              <w:drawing>
                <wp:inline distT="0" distB="0" distL="0" distR="0" wp14:anchorId="2C6C488F" wp14:editId="01628B3C">
                  <wp:extent cx="2780064" cy="3077845"/>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屏幕快照 2018-08-22 19.06.0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96363" cy="3095890"/>
                          </a:xfrm>
                          <a:prstGeom prst="rect">
                            <a:avLst/>
                          </a:prstGeom>
                        </pic:spPr>
                      </pic:pic>
                    </a:graphicData>
                  </a:graphic>
                </wp:inline>
              </w:drawing>
            </w:r>
          </w:p>
        </w:tc>
      </w:tr>
      <w:tr w:rsidR="002912DD" w14:paraId="7191927C" w14:textId="77777777" w:rsidTr="004E0F1D">
        <w:tc>
          <w:tcPr>
            <w:tcW w:w="3791" w:type="dxa"/>
          </w:tcPr>
          <w:p w14:paraId="55A126F7" w14:textId="7513878C" w:rsidR="00DD7BCF" w:rsidRPr="00F618BD" w:rsidRDefault="00F618BD" w:rsidP="009C78F0">
            <w:pPr>
              <w:rPr>
                <w:rFonts w:hint="eastAsia"/>
                <w:b/>
                <w:lang w:eastAsia="zh-CN"/>
              </w:rPr>
            </w:pPr>
            <w:r w:rsidRPr="00F618BD">
              <w:rPr>
                <w:rFonts w:hint="eastAsia"/>
                <w:b/>
                <w:lang w:eastAsia="zh-CN"/>
              </w:rPr>
              <w:t xml:space="preserve">Figure </w:t>
            </w:r>
            <w:r w:rsidRPr="00F618BD">
              <w:rPr>
                <w:b/>
              </w:rPr>
              <w:fldChar w:fldCharType="begin"/>
            </w:r>
            <w:r w:rsidRPr="00F618BD">
              <w:rPr>
                <w:b/>
              </w:rPr>
              <w:instrText xml:space="preserve"> SEQ Figure \* ARABIC </w:instrText>
            </w:r>
            <w:r w:rsidRPr="00F618BD">
              <w:rPr>
                <w:b/>
              </w:rPr>
              <w:fldChar w:fldCharType="separate"/>
            </w:r>
            <w:r w:rsidRPr="00F618BD">
              <w:rPr>
                <w:b/>
                <w:noProof/>
              </w:rPr>
              <w:t>8</w:t>
            </w:r>
            <w:r w:rsidRPr="00F618BD">
              <w:rPr>
                <w:b/>
              </w:rPr>
              <w:fldChar w:fldCharType="end"/>
            </w:r>
            <w:r w:rsidRPr="00F618BD">
              <w:rPr>
                <w:rFonts w:hint="eastAsia"/>
                <w:b/>
                <w:lang w:eastAsia="zh-CN"/>
              </w:rPr>
              <w:t>:</w:t>
            </w:r>
            <w:r w:rsidRPr="00F618BD">
              <w:rPr>
                <w:b/>
                <w:lang w:eastAsia="zh-CN"/>
              </w:rPr>
              <w:t xml:space="preserve"> Conjecture map of regional distribution words</w:t>
            </w:r>
          </w:p>
        </w:tc>
        <w:tc>
          <w:tcPr>
            <w:tcW w:w="4490" w:type="dxa"/>
          </w:tcPr>
          <w:p w14:paraId="2260AB1F" w14:textId="74E21D94" w:rsidR="00DD7BCF" w:rsidRDefault="00F618BD" w:rsidP="009C78F0">
            <w:pPr>
              <w:rPr>
                <w:rFonts w:hint="eastAsia"/>
                <w:lang w:eastAsia="zh-CN"/>
              </w:rPr>
            </w:pPr>
            <w:r w:rsidRPr="00F618BD">
              <w:rPr>
                <w:rFonts w:hint="eastAsia"/>
                <w:b/>
                <w:lang w:eastAsia="zh-CN"/>
              </w:rPr>
              <w:t xml:space="preserve">Figure </w:t>
            </w:r>
            <w:r w:rsidRPr="00F618BD">
              <w:rPr>
                <w:b/>
              </w:rPr>
              <w:fldChar w:fldCharType="begin"/>
            </w:r>
            <w:r w:rsidRPr="00F618BD">
              <w:rPr>
                <w:b/>
              </w:rPr>
              <w:instrText xml:space="preserve"> SEQ Figure \* ARABIC </w:instrText>
            </w:r>
            <w:r w:rsidRPr="00F618BD">
              <w:rPr>
                <w:b/>
              </w:rPr>
              <w:fldChar w:fldCharType="separate"/>
            </w:r>
            <w:r>
              <w:rPr>
                <w:b/>
                <w:noProof/>
              </w:rPr>
              <w:t>9</w:t>
            </w:r>
            <w:r w:rsidRPr="00F618BD">
              <w:rPr>
                <w:b/>
              </w:rPr>
              <w:fldChar w:fldCharType="end"/>
            </w:r>
            <w:r w:rsidRPr="00F618BD">
              <w:rPr>
                <w:rFonts w:hint="eastAsia"/>
                <w:b/>
                <w:lang w:eastAsia="zh-CN"/>
              </w:rPr>
              <w:t>:</w:t>
            </w:r>
            <w:r w:rsidRPr="00F618BD">
              <w:rPr>
                <w:b/>
                <w:lang w:eastAsia="zh-CN"/>
              </w:rPr>
              <w:t xml:space="preserve"> Conjecture map of </w:t>
            </w:r>
            <w:r>
              <w:rPr>
                <w:rFonts w:hint="eastAsia"/>
                <w:b/>
                <w:lang w:eastAsia="zh-CN"/>
              </w:rPr>
              <w:t>non</w:t>
            </w:r>
            <w:r>
              <w:rPr>
                <w:b/>
                <w:lang w:eastAsia="zh-CN"/>
              </w:rPr>
              <w:t>-</w:t>
            </w:r>
            <w:r w:rsidRPr="00F618BD">
              <w:rPr>
                <w:b/>
                <w:lang w:eastAsia="zh-CN"/>
              </w:rPr>
              <w:t>regional distribution words</w:t>
            </w:r>
          </w:p>
        </w:tc>
      </w:tr>
    </w:tbl>
    <w:p w14:paraId="15DC5C24" w14:textId="58EB4677" w:rsidR="004E0F1D" w:rsidRDefault="004E0F1D" w:rsidP="004E0F1D">
      <w:r>
        <w:t>Before visualising the geographic maps, firstly, the central point of a word distribution was calculated by the project based on the coordinates set results of the word. Secondly, the radius of the word distribution was calculated. The method of calculating the radius is calculating the distance between all wo</w:t>
      </w:r>
      <w:r>
        <w:t>rd’s coordinates from the centr</w:t>
      </w:r>
      <w:r>
        <w:rPr>
          <w:rFonts w:hint="eastAsia"/>
          <w:lang w:eastAsia="zh-CN"/>
        </w:rPr>
        <w:t>al</w:t>
      </w:r>
      <w:r>
        <w:t xml:space="preserve"> point and find the largest distance as the radius. The distance between the central point and each coordinate point was derived from the Euclidean distance because the Basemap has converted the Earth's sphere into a plane. Next, the number of shops in the city which contain the word was calculated by the project and then the proportion of those shops in the total number of shops in the city was calculated. By this way, the geographic map could not only show the distribution of the word but also show the uneven distribution of the number of shops in each city. This can help users better understand the details of word distribution. </w:t>
      </w:r>
    </w:p>
    <w:p w14:paraId="41C79BA2" w14:textId="77777777" w:rsidR="004E0F1D" w:rsidRDefault="004E0F1D" w:rsidP="004E0F1D">
      <w:r>
        <w:t xml:space="preserve">However, there is a problem that some outliers which means few shops are far from the central point will have a huge impact on the above parameters, especially on the radius that the radius will become very large because it covers all the shops. For example, if a word is distributed in the north of the UK, but there are one or two shops located in the southernmost part of the UK, the central point will be shifted south. Besides, the geographical map visualisation results of that word will have a large distribution range, because it contains the southernmost shops of that word. This will cause inconvenience to the developer to observe the word distribution range and affect the exploration for features. In addition, the large deviations of the central point will lead to deviations of </w:t>
      </w:r>
      <w:r>
        <w:lastRenderedPageBreak/>
        <w:t>important features of the word, because most of regional features derived from the central point (details in 3.2 and 3.3).</w:t>
      </w:r>
    </w:p>
    <w:p w14:paraId="5D33708D" w14:textId="21AA656D" w:rsidR="009C78F0" w:rsidRPr="006D7A03" w:rsidRDefault="004E0F1D" w:rsidP="004E0F1D">
      <w:r>
        <w:t>In order to filter the outlier shops, the project firstly calculated the central point of shops which contain the word and then sorted the distances of all shops. Next, the project set a percentage that the project only took a percentage of the shops close to the central point and then recalculated the central points and other parameters. The project used ‘haggis’ and ‘bru’ as examples (the project knew these two words are regional word in advance) to adjust the filtering percentage to observe changes in the distribution range and finally decides to keep 95% of the shops. The project found that selecting 95% shops could filter out almost all outliers that have a huge impact on the results. In addition, this percentage can retain all normal distribution shops whose distance from the central point is within a reasonable range. The Fig. 5 is an example of the distribution of ‘haggis’ which contain 95% shops. In Fig. 5, ‘X’ represents the central point of the distribution of ‘haggis’. The bold blue line represents the circumference of the distribution. The size of many blue small circles in the figure represents the number of shops which contain ‘haggis’ in each city. The decimal in each blue circle means the number of shops in the city that contain the word as a percentage of the total number of shops in the city.</w:t>
      </w:r>
      <w:r w:rsidR="00FD0070">
        <w:t xml:space="preserve"> </w:t>
      </w:r>
    </w:p>
    <w:p w14:paraId="7A94F6FF" w14:textId="51D00F44" w:rsidR="00A633E2" w:rsidRPr="00FD0070" w:rsidRDefault="009C78F0" w:rsidP="00A633E2">
      <w:pPr>
        <w:pStyle w:val="2"/>
        <w:rPr>
          <w:rFonts w:cs="Times New Roman"/>
        </w:rPr>
      </w:pPr>
      <w:r w:rsidRPr="009C78F0">
        <w:rPr>
          <w:rFonts w:cs="Times New Roman"/>
        </w:rPr>
        <w:t>Findings</w:t>
      </w:r>
    </w:p>
    <w:p w14:paraId="67625B0C" w14:textId="445DD777" w:rsidR="00FD0070" w:rsidRDefault="00A633E2" w:rsidP="00A633E2">
      <w:r w:rsidRPr="00985785">
        <w:t xml:space="preserve">In iteration one, the project obtained the features of some regional word by comparing the results of pre-known regional words with the results of pre-known </w:t>
      </w:r>
      <w:r w:rsidR="008C1B94">
        <w:t>non-regional</w:t>
      </w:r>
      <w:r w:rsidR="008C1B94" w:rsidRPr="00985785">
        <w:t xml:space="preserve"> </w:t>
      </w:r>
      <w:r w:rsidRPr="00985785">
        <w:t>words.</w:t>
      </w:r>
      <w:r w:rsidR="00AB521D">
        <w:t xml:space="preserve"> </w:t>
      </w:r>
      <w:r w:rsidR="00FD0070" w:rsidRPr="00985785">
        <w:t xml:space="preserve">The following diagrams show geographic map visualisation and the trend visualisation results of regional words and </w:t>
      </w:r>
      <w:r w:rsidR="00FD0070">
        <w:t>non-</w:t>
      </w:r>
      <w:r w:rsidR="00FD0070" w:rsidRPr="003A156F">
        <w:t>regional</w:t>
      </w:r>
      <w:r w:rsidR="00FD0070" w:rsidRPr="00985785">
        <w:t xml:space="preserve"> words.</w:t>
      </w:r>
    </w:p>
    <w:p w14:paraId="31AB1523" w14:textId="3F1D5F1B" w:rsidR="00820D35" w:rsidRDefault="00820D35" w:rsidP="00820D35">
      <w:pPr>
        <w:pStyle w:val="3"/>
        <w:rPr>
          <w:rFonts w:cs="Times New Roman"/>
          <w:szCs w:val="24"/>
        </w:rPr>
      </w:pPr>
      <w:r w:rsidRPr="00820D35">
        <w:rPr>
          <w:rFonts w:cs="Times New Roman"/>
          <w:szCs w:val="24"/>
        </w:rPr>
        <w:t>Regional words findings</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7"/>
        <w:gridCol w:w="5294"/>
      </w:tblGrid>
      <w:tr w:rsidR="006C509E" w:rsidRPr="00985785" w14:paraId="12E2F204" w14:textId="77777777" w:rsidTr="008869D2">
        <w:tc>
          <w:tcPr>
            <w:tcW w:w="2987" w:type="dxa"/>
          </w:tcPr>
          <w:p w14:paraId="11FAA8A6" w14:textId="77777777" w:rsidR="006C509E" w:rsidRPr="00985785" w:rsidRDefault="006C509E" w:rsidP="00484B92">
            <w:pPr>
              <w:jc w:val="center"/>
              <w:rPr>
                <w:b/>
              </w:rPr>
            </w:pPr>
            <w:r w:rsidRPr="00985785">
              <w:rPr>
                <w:b/>
                <w:noProof/>
                <w:sz w:val="26"/>
                <w:szCs w:val="26"/>
              </w:rPr>
              <w:drawing>
                <wp:inline distT="0" distB="0" distL="0" distR="0" wp14:anchorId="492A1668" wp14:editId="6EAA818C">
                  <wp:extent cx="1793436" cy="197223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aggi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04255" cy="2094103"/>
                          </a:xfrm>
                          <a:prstGeom prst="rect">
                            <a:avLst/>
                          </a:prstGeom>
                        </pic:spPr>
                      </pic:pic>
                    </a:graphicData>
                  </a:graphic>
                </wp:inline>
              </w:drawing>
            </w:r>
          </w:p>
        </w:tc>
        <w:tc>
          <w:tcPr>
            <w:tcW w:w="5294" w:type="dxa"/>
          </w:tcPr>
          <w:p w14:paraId="5824B28F" w14:textId="77777777" w:rsidR="006C509E" w:rsidRPr="00985785" w:rsidRDefault="006C509E" w:rsidP="00484B92">
            <w:pPr>
              <w:jc w:val="center"/>
              <w:rPr>
                <w:b/>
              </w:rPr>
            </w:pPr>
            <w:r w:rsidRPr="00985785">
              <w:rPr>
                <w:b/>
                <w:noProof/>
                <w:sz w:val="26"/>
                <w:szCs w:val="26"/>
              </w:rPr>
              <w:drawing>
                <wp:inline distT="0" distB="0" distL="0" distR="0" wp14:anchorId="1E38DC09" wp14:editId="065E08A2">
                  <wp:extent cx="3348073" cy="2008094"/>
                  <wp:effectExtent l="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aggi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70090" cy="2021299"/>
                          </a:xfrm>
                          <a:prstGeom prst="rect">
                            <a:avLst/>
                          </a:prstGeom>
                        </pic:spPr>
                      </pic:pic>
                    </a:graphicData>
                  </a:graphic>
                </wp:inline>
              </w:drawing>
            </w:r>
          </w:p>
        </w:tc>
      </w:tr>
      <w:tr w:rsidR="006C509E" w:rsidRPr="00985785" w14:paraId="4CE4B527" w14:textId="77777777" w:rsidTr="008869D2">
        <w:tc>
          <w:tcPr>
            <w:tcW w:w="2987" w:type="dxa"/>
          </w:tcPr>
          <w:p w14:paraId="276B43AB" w14:textId="4C7C91F2" w:rsidR="006C509E" w:rsidRPr="00985785" w:rsidRDefault="006C509E" w:rsidP="00484B92">
            <w:pPr>
              <w:jc w:val="center"/>
              <w:rPr>
                <w:b/>
                <w:noProof/>
                <w:sz w:val="26"/>
                <w:szCs w:val="26"/>
              </w:rPr>
            </w:pPr>
            <w:bookmarkStart w:id="12" w:name="_Toc522487867"/>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474735">
              <w:rPr>
                <w:b/>
                <w:noProof/>
              </w:rPr>
              <w:t>10</w:t>
            </w:r>
            <w:r w:rsidR="00EB50FA" w:rsidRPr="001C24CE">
              <w:rPr>
                <w:b/>
              </w:rPr>
              <w:fldChar w:fldCharType="end"/>
            </w:r>
            <w:r w:rsidRPr="00985785">
              <w:rPr>
                <w:b/>
              </w:rPr>
              <w:t>: ‘haggis’ distribution (95%)</w:t>
            </w:r>
            <w:bookmarkEnd w:id="12"/>
          </w:p>
        </w:tc>
        <w:tc>
          <w:tcPr>
            <w:tcW w:w="5294" w:type="dxa"/>
          </w:tcPr>
          <w:p w14:paraId="590FC425" w14:textId="14884A7B" w:rsidR="006C509E" w:rsidRPr="00985785" w:rsidRDefault="006C509E" w:rsidP="00484B92">
            <w:pPr>
              <w:jc w:val="center"/>
              <w:rPr>
                <w:b/>
                <w:noProof/>
                <w:sz w:val="26"/>
                <w:szCs w:val="26"/>
              </w:rPr>
            </w:pPr>
            <w:bookmarkStart w:id="13" w:name="_Toc522487868"/>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474735">
              <w:rPr>
                <w:b/>
                <w:noProof/>
              </w:rPr>
              <w:t>11</w:t>
            </w:r>
            <w:r w:rsidR="00EB50FA" w:rsidRPr="001C24CE">
              <w:rPr>
                <w:b/>
              </w:rPr>
              <w:fldChar w:fldCharType="end"/>
            </w:r>
            <w:r w:rsidRPr="00985785">
              <w:rPr>
                <w:b/>
              </w:rPr>
              <w:t>: The number of ‘haggis’ shops varies with distance</w:t>
            </w:r>
            <w:bookmarkEnd w:id="13"/>
          </w:p>
        </w:tc>
      </w:tr>
      <w:tr w:rsidR="006C509E" w:rsidRPr="00985785" w14:paraId="6FA10582" w14:textId="77777777" w:rsidTr="008869D2">
        <w:tc>
          <w:tcPr>
            <w:tcW w:w="2987" w:type="dxa"/>
          </w:tcPr>
          <w:p w14:paraId="7D0680B7" w14:textId="77777777" w:rsidR="006C509E" w:rsidRPr="00985785" w:rsidRDefault="006C509E" w:rsidP="00484B92">
            <w:pPr>
              <w:jc w:val="center"/>
              <w:rPr>
                <w:b/>
              </w:rPr>
            </w:pPr>
            <w:r w:rsidRPr="00985785">
              <w:rPr>
                <w:b/>
                <w:noProof/>
                <w:sz w:val="26"/>
                <w:szCs w:val="26"/>
              </w:rPr>
              <w:lastRenderedPageBreak/>
              <w:drawing>
                <wp:inline distT="0" distB="0" distL="0" distR="0" wp14:anchorId="607DEDA4" wp14:editId="6E6757A1">
                  <wp:extent cx="1792019" cy="1979893"/>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19093" cy="2009805"/>
                          </a:xfrm>
                          <a:prstGeom prst="rect">
                            <a:avLst/>
                          </a:prstGeom>
                        </pic:spPr>
                      </pic:pic>
                    </a:graphicData>
                  </a:graphic>
                </wp:inline>
              </w:drawing>
            </w:r>
          </w:p>
        </w:tc>
        <w:tc>
          <w:tcPr>
            <w:tcW w:w="5294" w:type="dxa"/>
          </w:tcPr>
          <w:p w14:paraId="7D84EDBA" w14:textId="77777777" w:rsidR="006C509E" w:rsidRPr="00985785" w:rsidRDefault="006C509E" w:rsidP="00484B92">
            <w:pPr>
              <w:jc w:val="center"/>
              <w:rPr>
                <w:b/>
              </w:rPr>
            </w:pPr>
            <w:r w:rsidRPr="00985785">
              <w:rPr>
                <w:b/>
                <w:noProof/>
              </w:rPr>
              <w:drawing>
                <wp:inline distT="0" distB="0" distL="0" distR="0" wp14:anchorId="14F7BA52" wp14:editId="7EB395DB">
                  <wp:extent cx="3345486" cy="2052918"/>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r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64604" cy="2064649"/>
                          </a:xfrm>
                          <a:prstGeom prst="rect">
                            <a:avLst/>
                          </a:prstGeom>
                        </pic:spPr>
                      </pic:pic>
                    </a:graphicData>
                  </a:graphic>
                </wp:inline>
              </w:drawing>
            </w:r>
          </w:p>
        </w:tc>
      </w:tr>
      <w:tr w:rsidR="006C509E" w:rsidRPr="00985785" w14:paraId="38D553B3" w14:textId="77777777" w:rsidTr="008869D2">
        <w:tc>
          <w:tcPr>
            <w:tcW w:w="2987" w:type="dxa"/>
          </w:tcPr>
          <w:p w14:paraId="0F5D3FB2" w14:textId="4F67435A" w:rsidR="006C509E" w:rsidRPr="00985785" w:rsidRDefault="006C509E" w:rsidP="00484B92">
            <w:pPr>
              <w:jc w:val="center"/>
              <w:rPr>
                <w:b/>
                <w:noProof/>
                <w:sz w:val="26"/>
                <w:szCs w:val="26"/>
              </w:rPr>
            </w:pPr>
            <w:bookmarkStart w:id="14" w:name="_Toc522487869"/>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474735">
              <w:rPr>
                <w:b/>
                <w:noProof/>
              </w:rPr>
              <w:t>12</w:t>
            </w:r>
            <w:r w:rsidR="00EB50FA" w:rsidRPr="001C24CE">
              <w:rPr>
                <w:b/>
              </w:rPr>
              <w:fldChar w:fldCharType="end"/>
            </w:r>
            <w:r w:rsidRPr="00985785">
              <w:rPr>
                <w:b/>
              </w:rPr>
              <w:t>: ‘bru’ distribution (95%)</w:t>
            </w:r>
            <w:bookmarkEnd w:id="14"/>
          </w:p>
        </w:tc>
        <w:tc>
          <w:tcPr>
            <w:tcW w:w="5294" w:type="dxa"/>
          </w:tcPr>
          <w:p w14:paraId="07613FB2" w14:textId="4BFDA5B1" w:rsidR="006C509E" w:rsidRPr="00985785" w:rsidRDefault="006C509E" w:rsidP="00484B92">
            <w:pPr>
              <w:jc w:val="center"/>
              <w:rPr>
                <w:b/>
              </w:rPr>
            </w:pPr>
            <w:bookmarkStart w:id="15" w:name="_Toc522487870"/>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474735">
              <w:rPr>
                <w:b/>
                <w:noProof/>
              </w:rPr>
              <w:t>13</w:t>
            </w:r>
            <w:r w:rsidR="00EB50FA" w:rsidRPr="001C24CE">
              <w:rPr>
                <w:b/>
              </w:rPr>
              <w:fldChar w:fldCharType="end"/>
            </w:r>
            <w:r w:rsidRPr="00985785">
              <w:rPr>
                <w:b/>
              </w:rPr>
              <w:t>: The number of ‘bru’ shops varies with distance</w:t>
            </w:r>
            <w:bookmarkEnd w:id="15"/>
          </w:p>
        </w:tc>
      </w:tr>
      <w:tr w:rsidR="00950585" w:rsidRPr="00985785" w14:paraId="6E58E843" w14:textId="77777777" w:rsidTr="008869D2">
        <w:tc>
          <w:tcPr>
            <w:tcW w:w="2987" w:type="dxa"/>
          </w:tcPr>
          <w:p w14:paraId="6AF8D12B" w14:textId="77777777" w:rsidR="00950585" w:rsidRPr="00985785" w:rsidRDefault="00950585" w:rsidP="00950585">
            <w:pPr>
              <w:jc w:val="center"/>
              <w:rPr>
                <w:b/>
              </w:rPr>
            </w:pPr>
            <w:r w:rsidRPr="00985785">
              <w:rPr>
                <w:b/>
                <w:noProof/>
              </w:rPr>
              <w:drawing>
                <wp:inline distT="0" distB="0" distL="0" distR="0" wp14:anchorId="4A88E9FE" wp14:editId="0185A3CC">
                  <wp:extent cx="1728000" cy="1915200"/>
                  <wp:effectExtent l="0" t="0" r="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a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28000" cy="1915200"/>
                          </a:xfrm>
                          <a:prstGeom prst="rect">
                            <a:avLst/>
                          </a:prstGeom>
                        </pic:spPr>
                      </pic:pic>
                    </a:graphicData>
                  </a:graphic>
                </wp:inline>
              </w:drawing>
            </w:r>
          </w:p>
        </w:tc>
        <w:tc>
          <w:tcPr>
            <w:tcW w:w="5294" w:type="dxa"/>
          </w:tcPr>
          <w:p w14:paraId="667D41F9" w14:textId="77777777" w:rsidR="00950585" w:rsidRPr="00985785" w:rsidRDefault="00950585" w:rsidP="00950585">
            <w:pPr>
              <w:jc w:val="center"/>
              <w:rPr>
                <w:b/>
              </w:rPr>
            </w:pPr>
            <w:r w:rsidRPr="00985785">
              <w:rPr>
                <w:b/>
                <w:noProof/>
              </w:rPr>
              <w:drawing>
                <wp:inline distT="0" distB="0" distL="0" distR="0" wp14:anchorId="7EE97982" wp14:editId="5DE77D77">
                  <wp:extent cx="3345180" cy="2052320"/>
                  <wp:effectExtent l="0" t="0" r="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aa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64587" cy="2064226"/>
                          </a:xfrm>
                          <a:prstGeom prst="rect">
                            <a:avLst/>
                          </a:prstGeom>
                        </pic:spPr>
                      </pic:pic>
                    </a:graphicData>
                  </a:graphic>
                </wp:inline>
              </w:drawing>
            </w:r>
          </w:p>
        </w:tc>
      </w:tr>
      <w:tr w:rsidR="00950585" w:rsidRPr="00985785" w14:paraId="5870190B" w14:textId="77777777" w:rsidTr="008869D2">
        <w:tc>
          <w:tcPr>
            <w:tcW w:w="2987" w:type="dxa"/>
          </w:tcPr>
          <w:p w14:paraId="63D34760" w14:textId="1F3D66C8" w:rsidR="00950585" w:rsidRPr="00985785" w:rsidRDefault="00950585" w:rsidP="00950585">
            <w:pPr>
              <w:jc w:val="center"/>
              <w:rPr>
                <w:b/>
                <w:noProof/>
              </w:rPr>
            </w:pPr>
            <w:bookmarkStart w:id="16" w:name="_Toc522487871"/>
            <w:r w:rsidRPr="00985785">
              <w:rPr>
                <w:b/>
              </w:rPr>
              <w:t xml:space="preserve">Figure </w:t>
            </w:r>
            <w:r w:rsidRPr="001C24CE">
              <w:rPr>
                <w:b/>
              </w:rPr>
              <w:fldChar w:fldCharType="begin"/>
            </w:r>
            <w:r w:rsidRPr="001C24CE">
              <w:rPr>
                <w:b/>
              </w:rPr>
              <w:instrText xml:space="preserve"> SEQ Figure \* ARABIC </w:instrText>
            </w:r>
            <w:r w:rsidRPr="001C24CE">
              <w:rPr>
                <w:b/>
              </w:rPr>
              <w:fldChar w:fldCharType="separate"/>
            </w:r>
            <w:r w:rsidR="00474735">
              <w:rPr>
                <w:b/>
                <w:noProof/>
              </w:rPr>
              <w:t>14</w:t>
            </w:r>
            <w:r w:rsidRPr="001C24CE">
              <w:rPr>
                <w:b/>
              </w:rPr>
              <w:fldChar w:fldCharType="end"/>
            </w:r>
            <w:r w:rsidRPr="00985785">
              <w:rPr>
                <w:b/>
              </w:rPr>
              <w:t>: ‘naan’ distribution (95%)</w:t>
            </w:r>
            <w:bookmarkEnd w:id="16"/>
          </w:p>
        </w:tc>
        <w:tc>
          <w:tcPr>
            <w:tcW w:w="5294" w:type="dxa"/>
          </w:tcPr>
          <w:p w14:paraId="3B662397" w14:textId="29867E7D" w:rsidR="00950585" w:rsidRPr="00985785" w:rsidRDefault="00950585" w:rsidP="00950585">
            <w:pPr>
              <w:jc w:val="center"/>
              <w:rPr>
                <w:b/>
              </w:rPr>
            </w:pPr>
            <w:bookmarkStart w:id="17" w:name="_Toc522487872"/>
            <w:r w:rsidRPr="00985785">
              <w:rPr>
                <w:b/>
              </w:rPr>
              <w:t>Figure</w:t>
            </w:r>
            <w:r>
              <w:rPr>
                <w:b/>
                <w:bCs/>
                <w:color w:val="000000"/>
              </w:rPr>
              <w:t xml:space="preserve"> </w:t>
            </w:r>
            <w:r w:rsidRPr="001C24CE">
              <w:rPr>
                <w:b/>
              </w:rPr>
              <w:fldChar w:fldCharType="begin"/>
            </w:r>
            <w:r w:rsidRPr="001C24CE">
              <w:rPr>
                <w:b/>
              </w:rPr>
              <w:instrText xml:space="preserve"> SEQ Figure \* ARABIC </w:instrText>
            </w:r>
            <w:r w:rsidRPr="001C24CE">
              <w:rPr>
                <w:b/>
              </w:rPr>
              <w:fldChar w:fldCharType="separate"/>
            </w:r>
            <w:r w:rsidR="00474735">
              <w:rPr>
                <w:b/>
                <w:noProof/>
              </w:rPr>
              <w:t>15</w:t>
            </w:r>
            <w:r w:rsidRPr="001C24CE">
              <w:rPr>
                <w:b/>
              </w:rPr>
              <w:fldChar w:fldCharType="end"/>
            </w:r>
            <w:r w:rsidRPr="00985785">
              <w:rPr>
                <w:b/>
              </w:rPr>
              <w:t>: The number of ‘naan’ shops varies with distance</w:t>
            </w:r>
            <w:bookmarkEnd w:id="17"/>
          </w:p>
        </w:tc>
      </w:tr>
      <w:tr w:rsidR="00950585" w:rsidRPr="00985785" w14:paraId="47D4315E" w14:textId="77777777" w:rsidTr="008869D2">
        <w:tc>
          <w:tcPr>
            <w:tcW w:w="2987" w:type="dxa"/>
          </w:tcPr>
          <w:p w14:paraId="5F7D95E2" w14:textId="77777777" w:rsidR="00950585" w:rsidRPr="00985785" w:rsidRDefault="00950585" w:rsidP="00950585">
            <w:pPr>
              <w:jc w:val="center"/>
              <w:rPr>
                <w:b/>
              </w:rPr>
            </w:pPr>
            <w:r w:rsidRPr="00985785">
              <w:rPr>
                <w:noProof/>
              </w:rPr>
              <w:drawing>
                <wp:inline distT="0" distB="0" distL="0" distR="0" wp14:anchorId="14C532BF" wp14:editId="6C388E2B">
                  <wp:extent cx="1728000" cy="191160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o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28000" cy="1911600"/>
                          </a:xfrm>
                          <a:prstGeom prst="rect">
                            <a:avLst/>
                          </a:prstGeom>
                        </pic:spPr>
                      </pic:pic>
                    </a:graphicData>
                  </a:graphic>
                </wp:inline>
              </w:drawing>
            </w:r>
          </w:p>
        </w:tc>
        <w:tc>
          <w:tcPr>
            <w:tcW w:w="5294" w:type="dxa"/>
          </w:tcPr>
          <w:p w14:paraId="6FEBE59A" w14:textId="77777777" w:rsidR="00950585" w:rsidRPr="00985785" w:rsidRDefault="00950585" w:rsidP="00950585">
            <w:pPr>
              <w:jc w:val="center"/>
              <w:rPr>
                <w:b/>
              </w:rPr>
            </w:pPr>
            <w:r w:rsidRPr="00985785">
              <w:rPr>
                <w:b/>
                <w:noProof/>
              </w:rPr>
              <w:drawing>
                <wp:inline distT="0" distB="0" distL="0" distR="0" wp14:anchorId="50B2FE15" wp14:editId="7DCA4C35">
                  <wp:extent cx="3345180" cy="2079553"/>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itio_reo.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98505" cy="2112703"/>
                          </a:xfrm>
                          <a:prstGeom prst="rect">
                            <a:avLst/>
                          </a:prstGeom>
                        </pic:spPr>
                      </pic:pic>
                    </a:graphicData>
                  </a:graphic>
                </wp:inline>
              </w:drawing>
            </w:r>
          </w:p>
        </w:tc>
      </w:tr>
      <w:tr w:rsidR="00950585" w:rsidRPr="00985785" w14:paraId="613DF9B3" w14:textId="77777777" w:rsidTr="008869D2">
        <w:tc>
          <w:tcPr>
            <w:tcW w:w="2987" w:type="dxa"/>
          </w:tcPr>
          <w:p w14:paraId="3276B6B2" w14:textId="2121FA0C" w:rsidR="00950585" w:rsidRPr="00985785" w:rsidRDefault="00950585" w:rsidP="00950585">
            <w:pPr>
              <w:jc w:val="center"/>
              <w:rPr>
                <w:noProof/>
              </w:rPr>
            </w:pPr>
            <w:bookmarkStart w:id="18" w:name="_Toc522487873"/>
            <w:r w:rsidRPr="00985785">
              <w:rPr>
                <w:b/>
              </w:rPr>
              <w:t>Figure</w:t>
            </w:r>
            <w:r>
              <w:rPr>
                <w:b/>
                <w:bCs/>
                <w:color w:val="000000"/>
              </w:rPr>
              <w:t xml:space="preserve"> </w:t>
            </w:r>
            <w:r w:rsidRPr="001C24CE">
              <w:rPr>
                <w:b/>
              </w:rPr>
              <w:fldChar w:fldCharType="begin"/>
            </w:r>
            <w:r w:rsidRPr="001C24CE">
              <w:rPr>
                <w:b/>
              </w:rPr>
              <w:instrText xml:space="preserve"> SEQ Figure \* ARABIC </w:instrText>
            </w:r>
            <w:r w:rsidRPr="001C24CE">
              <w:rPr>
                <w:b/>
              </w:rPr>
              <w:fldChar w:fldCharType="separate"/>
            </w:r>
            <w:r w:rsidR="00474735">
              <w:rPr>
                <w:b/>
                <w:noProof/>
              </w:rPr>
              <w:t>16</w:t>
            </w:r>
            <w:r w:rsidRPr="001C24CE">
              <w:rPr>
                <w:b/>
              </w:rPr>
              <w:fldChar w:fldCharType="end"/>
            </w:r>
            <w:r w:rsidRPr="00985785">
              <w:rPr>
                <w:b/>
              </w:rPr>
              <w:t>: ‘roe’ distribution (95%)</w:t>
            </w:r>
            <w:bookmarkEnd w:id="18"/>
          </w:p>
        </w:tc>
        <w:tc>
          <w:tcPr>
            <w:tcW w:w="5294" w:type="dxa"/>
          </w:tcPr>
          <w:p w14:paraId="0F4B9273" w14:textId="5E3189A5" w:rsidR="00950585" w:rsidRPr="00985785" w:rsidRDefault="00950585" w:rsidP="00950585">
            <w:pPr>
              <w:jc w:val="center"/>
              <w:rPr>
                <w:b/>
              </w:rPr>
            </w:pPr>
            <w:bookmarkStart w:id="19" w:name="_Toc522487874"/>
            <w:r w:rsidRPr="00985785">
              <w:rPr>
                <w:b/>
              </w:rPr>
              <w:t>Figure</w:t>
            </w:r>
            <w:r>
              <w:rPr>
                <w:b/>
                <w:bCs/>
                <w:color w:val="000000"/>
              </w:rPr>
              <w:t xml:space="preserve"> </w:t>
            </w:r>
            <w:r w:rsidRPr="001C24CE">
              <w:rPr>
                <w:b/>
              </w:rPr>
              <w:fldChar w:fldCharType="begin"/>
            </w:r>
            <w:r w:rsidRPr="001C24CE">
              <w:rPr>
                <w:b/>
              </w:rPr>
              <w:instrText xml:space="preserve"> SEQ Figure \* ARABIC </w:instrText>
            </w:r>
            <w:r w:rsidRPr="001C24CE">
              <w:rPr>
                <w:b/>
              </w:rPr>
              <w:fldChar w:fldCharType="separate"/>
            </w:r>
            <w:r w:rsidR="00474735">
              <w:rPr>
                <w:b/>
                <w:noProof/>
              </w:rPr>
              <w:t>17</w:t>
            </w:r>
            <w:r w:rsidRPr="001C24CE">
              <w:rPr>
                <w:b/>
              </w:rPr>
              <w:fldChar w:fldCharType="end"/>
            </w:r>
            <w:r w:rsidRPr="00985785">
              <w:rPr>
                <w:b/>
              </w:rPr>
              <w:t>: The number of ‘roe’ shops varies with distance</w:t>
            </w:r>
            <w:bookmarkEnd w:id="19"/>
          </w:p>
        </w:tc>
      </w:tr>
      <w:tr w:rsidR="00950585" w:rsidRPr="00985785" w14:paraId="377AC316" w14:textId="77777777" w:rsidTr="008869D2">
        <w:tc>
          <w:tcPr>
            <w:tcW w:w="2987" w:type="dxa"/>
          </w:tcPr>
          <w:p w14:paraId="21A14383" w14:textId="77777777" w:rsidR="00950585" w:rsidRPr="00985785" w:rsidRDefault="00950585" w:rsidP="00950585">
            <w:pPr>
              <w:jc w:val="center"/>
              <w:rPr>
                <w:b/>
              </w:rPr>
            </w:pPr>
            <w:r w:rsidRPr="00985785">
              <w:rPr>
                <w:b/>
                <w:noProof/>
              </w:rPr>
              <w:lastRenderedPageBreak/>
              <w:drawing>
                <wp:inline distT="0" distB="0" distL="0" distR="0" wp14:anchorId="54DA92A0" wp14:editId="6037EA40">
                  <wp:extent cx="1830224" cy="2017059"/>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pper.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31069" cy="2017990"/>
                          </a:xfrm>
                          <a:prstGeom prst="rect">
                            <a:avLst/>
                          </a:prstGeom>
                        </pic:spPr>
                      </pic:pic>
                    </a:graphicData>
                  </a:graphic>
                </wp:inline>
              </w:drawing>
            </w:r>
          </w:p>
        </w:tc>
        <w:tc>
          <w:tcPr>
            <w:tcW w:w="5294" w:type="dxa"/>
          </w:tcPr>
          <w:p w14:paraId="42A7B941" w14:textId="77777777" w:rsidR="00950585" w:rsidRPr="00985785" w:rsidRDefault="00950585" w:rsidP="00950585">
            <w:pPr>
              <w:jc w:val="center"/>
              <w:rPr>
                <w:b/>
              </w:rPr>
            </w:pPr>
            <w:r w:rsidRPr="00985785">
              <w:rPr>
                <w:b/>
                <w:noProof/>
              </w:rPr>
              <w:drawing>
                <wp:inline distT="0" distB="0" distL="0" distR="0" wp14:anchorId="5C228931" wp14:editId="33F604E1">
                  <wp:extent cx="3298190" cy="2133600"/>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atio_suppe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15207" cy="2144608"/>
                          </a:xfrm>
                          <a:prstGeom prst="rect">
                            <a:avLst/>
                          </a:prstGeom>
                        </pic:spPr>
                      </pic:pic>
                    </a:graphicData>
                  </a:graphic>
                </wp:inline>
              </w:drawing>
            </w:r>
          </w:p>
        </w:tc>
      </w:tr>
      <w:tr w:rsidR="00950585" w:rsidRPr="00985785" w14:paraId="32A6B085" w14:textId="77777777" w:rsidTr="008869D2">
        <w:tc>
          <w:tcPr>
            <w:tcW w:w="2987" w:type="dxa"/>
          </w:tcPr>
          <w:p w14:paraId="7B9AFFFA" w14:textId="79A1458A" w:rsidR="00950585" w:rsidRPr="00985785" w:rsidRDefault="00950585" w:rsidP="00950585">
            <w:pPr>
              <w:jc w:val="center"/>
              <w:rPr>
                <w:b/>
              </w:rPr>
            </w:pPr>
            <w:bookmarkStart w:id="20" w:name="_Toc522487875"/>
            <w:r w:rsidRPr="00985785">
              <w:rPr>
                <w:b/>
              </w:rPr>
              <w:t>Figure</w:t>
            </w:r>
            <w:r>
              <w:rPr>
                <w:b/>
                <w:bCs/>
                <w:color w:val="000000"/>
              </w:rPr>
              <w:t xml:space="preserve"> </w:t>
            </w:r>
            <w:r w:rsidRPr="001C24CE">
              <w:rPr>
                <w:b/>
              </w:rPr>
              <w:fldChar w:fldCharType="begin"/>
            </w:r>
            <w:r w:rsidRPr="001C24CE">
              <w:rPr>
                <w:b/>
              </w:rPr>
              <w:instrText xml:space="preserve"> SEQ Figure \* ARABIC </w:instrText>
            </w:r>
            <w:r w:rsidRPr="001C24CE">
              <w:rPr>
                <w:b/>
              </w:rPr>
              <w:fldChar w:fldCharType="separate"/>
            </w:r>
            <w:r w:rsidR="00474735">
              <w:rPr>
                <w:b/>
                <w:noProof/>
              </w:rPr>
              <w:t>18</w:t>
            </w:r>
            <w:r w:rsidRPr="001C24CE">
              <w:rPr>
                <w:b/>
              </w:rPr>
              <w:fldChar w:fldCharType="end"/>
            </w:r>
            <w:r w:rsidRPr="00985785">
              <w:rPr>
                <w:b/>
              </w:rPr>
              <w:t>: ‘supper’ distribution (95%)</w:t>
            </w:r>
            <w:bookmarkEnd w:id="20"/>
          </w:p>
        </w:tc>
        <w:tc>
          <w:tcPr>
            <w:tcW w:w="5294" w:type="dxa"/>
          </w:tcPr>
          <w:p w14:paraId="045B039F" w14:textId="57E32996" w:rsidR="00950585" w:rsidRPr="00985785" w:rsidRDefault="00950585" w:rsidP="00950585">
            <w:pPr>
              <w:jc w:val="center"/>
              <w:rPr>
                <w:b/>
              </w:rPr>
            </w:pPr>
            <w:bookmarkStart w:id="21" w:name="_Toc522487876"/>
            <w:r w:rsidRPr="00985785">
              <w:rPr>
                <w:b/>
              </w:rPr>
              <w:t>Figure</w:t>
            </w:r>
            <w:r>
              <w:rPr>
                <w:b/>
                <w:bCs/>
                <w:color w:val="000000"/>
              </w:rPr>
              <w:t xml:space="preserve"> </w:t>
            </w:r>
            <w:r w:rsidRPr="001C24CE">
              <w:rPr>
                <w:b/>
              </w:rPr>
              <w:fldChar w:fldCharType="begin"/>
            </w:r>
            <w:r w:rsidRPr="001C24CE">
              <w:rPr>
                <w:b/>
              </w:rPr>
              <w:instrText xml:space="preserve"> SEQ Figure \* ARABIC </w:instrText>
            </w:r>
            <w:r w:rsidRPr="001C24CE">
              <w:rPr>
                <w:b/>
              </w:rPr>
              <w:fldChar w:fldCharType="separate"/>
            </w:r>
            <w:r w:rsidR="00474735">
              <w:rPr>
                <w:b/>
                <w:noProof/>
              </w:rPr>
              <w:t>19</w:t>
            </w:r>
            <w:r w:rsidRPr="001C24CE">
              <w:rPr>
                <w:b/>
              </w:rPr>
              <w:fldChar w:fldCharType="end"/>
            </w:r>
            <w:r w:rsidRPr="00985785">
              <w:rPr>
                <w:b/>
              </w:rPr>
              <w:t>: The number of ‘supper’ shops varies with distance</w:t>
            </w:r>
            <w:bookmarkEnd w:id="21"/>
          </w:p>
        </w:tc>
      </w:tr>
      <w:tr w:rsidR="00950585" w:rsidRPr="00985785" w14:paraId="6C116C44" w14:textId="77777777" w:rsidTr="008869D2">
        <w:tc>
          <w:tcPr>
            <w:tcW w:w="2987" w:type="dxa"/>
          </w:tcPr>
          <w:p w14:paraId="3FCEBC47" w14:textId="77777777" w:rsidR="00950585" w:rsidRPr="00985785" w:rsidRDefault="00950585" w:rsidP="00950585">
            <w:pPr>
              <w:jc w:val="center"/>
              <w:rPr>
                <w:b/>
              </w:rPr>
            </w:pPr>
            <w:r w:rsidRPr="00985785">
              <w:rPr>
                <w:b/>
                <w:noProof/>
              </w:rPr>
              <w:drawing>
                <wp:inline distT="0" distB="0" distL="0" distR="0" wp14:anchorId="0025EAAF" wp14:editId="49A8DEDD">
                  <wp:extent cx="1812140" cy="1985803"/>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kora.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13428" cy="1987215"/>
                          </a:xfrm>
                          <a:prstGeom prst="rect">
                            <a:avLst/>
                          </a:prstGeom>
                        </pic:spPr>
                      </pic:pic>
                    </a:graphicData>
                  </a:graphic>
                </wp:inline>
              </w:drawing>
            </w:r>
          </w:p>
        </w:tc>
        <w:tc>
          <w:tcPr>
            <w:tcW w:w="5294" w:type="dxa"/>
          </w:tcPr>
          <w:p w14:paraId="7919C116" w14:textId="77777777" w:rsidR="00950585" w:rsidRPr="00985785" w:rsidRDefault="00950585" w:rsidP="00950585">
            <w:pPr>
              <w:jc w:val="center"/>
              <w:rPr>
                <w:b/>
              </w:rPr>
            </w:pPr>
            <w:r w:rsidRPr="00985785">
              <w:rPr>
                <w:b/>
                <w:noProof/>
              </w:rPr>
              <w:drawing>
                <wp:inline distT="0" distB="0" distL="0" distR="0" wp14:anchorId="6E7AB354" wp14:editId="743E8D15">
                  <wp:extent cx="3306829" cy="222324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atio_pakora.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19156" cy="2231535"/>
                          </a:xfrm>
                          <a:prstGeom prst="rect">
                            <a:avLst/>
                          </a:prstGeom>
                        </pic:spPr>
                      </pic:pic>
                    </a:graphicData>
                  </a:graphic>
                </wp:inline>
              </w:drawing>
            </w:r>
          </w:p>
        </w:tc>
      </w:tr>
      <w:tr w:rsidR="00950585" w:rsidRPr="00985785" w14:paraId="202511D7" w14:textId="77777777" w:rsidTr="008869D2">
        <w:tc>
          <w:tcPr>
            <w:tcW w:w="2987" w:type="dxa"/>
          </w:tcPr>
          <w:p w14:paraId="73734F88" w14:textId="66BF0EE3" w:rsidR="00950585" w:rsidRPr="00985785" w:rsidRDefault="00950585" w:rsidP="00950585">
            <w:pPr>
              <w:jc w:val="center"/>
              <w:rPr>
                <w:b/>
                <w:noProof/>
              </w:rPr>
            </w:pPr>
            <w:bookmarkStart w:id="22" w:name="_Toc522487877"/>
            <w:r w:rsidRPr="00985785">
              <w:rPr>
                <w:b/>
              </w:rPr>
              <w:t>Figure</w:t>
            </w:r>
            <w:r>
              <w:rPr>
                <w:b/>
                <w:bCs/>
                <w:color w:val="000000"/>
              </w:rPr>
              <w:t xml:space="preserve"> </w:t>
            </w:r>
            <w:r w:rsidRPr="001C24CE">
              <w:rPr>
                <w:b/>
              </w:rPr>
              <w:fldChar w:fldCharType="begin"/>
            </w:r>
            <w:r w:rsidRPr="001C24CE">
              <w:rPr>
                <w:b/>
              </w:rPr>
              <w:instrText xml:space="preserve"> SEQ Figure \* ARABIC </w:instrText>
            </w:r>
            <w:r w:rsidRPr="001C24CE">
              <w:rPr>
                <w:b/>
              </w:rPr>
              <w:fldChar w:fldCharType="separate"/>
            </w:r>
            <w:r w:rsidR="00474735">
              <w:rPr>
                <w:b/>
                <w:noProof/>
              </w:rPr>
              <w:t>20</w:t>
            </w:r>
            <w:r w:rsidRPr="001C24CE">
              <w:rPr>
                <w:b/>
              </w:rPr>
              <w:fldChar w:fldCharType="end"/>
            </w:r>
            <w:r w:rsidRPr="00985785">
              <w:rPr>
                <w:b/>
              </w:rPr>
              <w:t>: ‘</w:t>
            </w:r>
            <w:r w:rsidRPr="00985785">
              <w:rPr>
                <w:rFonts w:eastAsiaTheme="minorEastAsia"/>
                <w:b/>
                <w:bCs/>
                <w:color w:val="000000"/>
              </w:rPr>
              <w:t>pakora</w:t>
            </w:r>
            <w:r w:rsidRPr="00985785">
              <w:rPr>
                <w:b/>
              </w:rPr>
              <w:t>’ distribution (95%)</w:t>
            </w:r>
            <w:bookmarkEnd w:id="22"/>
          </w:p>
        </w:tc>
        <w:tc>
          <w:tcPr>
            <w:tcW w:w="5294" w:type="dxa"/>
          </w:tcPr>
          <w:p w14:paraId="29BF04BA" w14:textId="6D91A0FE" w:rsidR="00950585" w:rsidRPr="00985785" w:rsidRDefault="00950585" w:rsidP="00950585">
            <w:pPr>
              <w:jc w:val="center"/>
              <w:rPr>
                <w:b/>
              </w:rPr>
            </w:pPr>
            <w:bookmarkStart w:id="23" w:name="_Toc522487878"/>
            <w:r w:rsidRPr="00985785">
              <w:rPr>
                <w:b/>
              </w:rPr>
              <w:t>Figure</w:t>
            </w:r>
            <w:r>
              <w:rPr>
                <w:b/>
                <w:bCs/>
                <w:color w:val="000000"/>
              </w:rPr>
              <w:t xml:space="preserve"> </w:t>
            </w:r>
            <w:r w:rsidRPr="001C24CE">
              <w:rPr>
                <w:b/>
              </w:rPr>
              <w:fldChar w:fldCharType="begin"/>
            </w:r>
            <w:r w:rsidRPr="001C24CE">
              <w:rPr>
                <w:b/>
              </w:rPr>
              <w:instrText xml:space="preserve"> SEQ Figure \* ARABIC </w:instrText>
            </w:r>
            <w:r w:rsidRPr="001C24CE">
              <w:rPr>
                <w:b/>
              </w:rPr>
              <w:fldChar w:fldCharType="separate"/>
            </w:r>
            <w:r w:rsidR="00474735">
              <w:rPr>
                <w:b/>
                <w:noProof/>
              </w:rPr>
              <w:t>21</w:t>
            </w:r>
            <w:r w:rsidRPr="001C24CE">
              <w:rPr>
                <w:b/>
              </w:rPr>
              <w:fldChar w:fldCharType="end"/>
            </w:r>
            <w:r>
              <w:rPr>
                <w:b/>
              </w:rPr>
              <w:t>: The number of ‘pa</w:t>
            </w:r>
            <w:r w:rsidRPr="00985785">
              <w:rPr>
                <w:b/>
              </w:rPr>
              <w:t>kora’ shops varies with distance</w:t>
            </w:r>
            <w:bookmarkEnd w:id="23"/>
          </w:p>
        </w:tc>
      </w:tr>
    </w:tbl>
    <w:p w14:paraId="14E0666C" w14:textId="443FD491" w:rsidR="007F7D84" w:rsidRDefault="008C1B94" w:rsidP="00D36FB1">
      <w:pPr>
        <w:pStyle w:val="3"/>
        <w:rPr>
          <w:rFonts w:cs="Times New Roman"/>
          <w:szCs w:val="24"/>
        </w:rPr>
      </w:pPr>
      <w:r>
        <w:t>Non-regional</w:t>
      </w:r>
      <w:r w:rsidR="007F7D84" w:rsidRPr="007F7D84">
        <w:rPr>
          <w:rFonts w:cs="Times New Roman"/>
          <w:szCs w:val="24"/>
        </w:rPr>
        <w:t xml:space="preserve"> words findings</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5257"/>
      </w:tblGrid>
      <w:tr w:rsidR="007F7D84" w:rsidRPr="00985785" w14:paraId="15BC6487" w14:textId="77777777" w:rsidTr="00A60E3A">
        <w:tc>
          <w:tcPr>
            <w:tcW w:w="3024" w:type="dxa"/>
          </w:tcPr>
          <w:p w14:paraId="2FCC0FF0" w14:textId="77777777" w:rsidR="007F7D84" w:rsidRPr="00985785" w:rsidRDefault="007F7D84" w:rsidP="00484B92">
            <w:pPr>
              <w:jc w:val="center"/>
            </w:pPr>
            <w:r w:rsidRPr="00985785">
              <w:rPr>
                <w:b/>
                <w:noProof/>
              </w:rPr>
              <w:drawing>
                <wp:inline distT="0" distB="0" distL="0" distR="0" wp14:anchorId="3499A794" wp14:editId="05BEAA37">
                  <wp:extent cx="1846463" cy="203498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hip.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90803" cy="2083857"/>
                          </a:xfrm>
                          <a:prstGeom prst="rect">
                            <a:avLst/>
                          </a:prstGeom>
                        </pic:spPr>
                      </pic:pic>
                    </a:graphicData>
                  </a:graphic>
                </wp:inline>
              </w:drawing>
            </w:r>
          </w:p>
        </w:tc>
        <w:tc>
          <w:tcPr>
            <w:tcW w:w="5257" w:type="dxa"/>
          </w:tcPr>
          <w:p w14:paraId="428C26E1" w14:textId="77777777" w:rsidR="007F7D84" w:rsidRPr="00985785" w:rsidRDefault="007F7D84" w:rsidP="00484B92">
            <w:pPr>
              <w:jc w:val="center"/>
            </w:pPr>
            <w:r w:rsidRPr="00985785">
              <w:rPr>
                <w:b/>
                <w:noProof/>
              </w:rPr>
              <w:drawing>
                <wp:inline distT="0" distB="0" distL="0" distR="0" wp14:anchorId="7E94C476" wp14:editId="2C41E3D2">
                  <wp:extent cx="2940898" cy="2277035"/>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ip.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61393" cy="2292904"/>
                          </a:xfrm>
                          <a:prstGeom prst="rect">
                            <a:avLst/>
                          </a:prstGeom>
                        </pic:spPr>
                      </pic:pic>
                    </a:graphicData>
                  </a:graphic>
                </wp:inline>
              </w:drawing>
            </w:r>
          </w:p>
        </w:tc>
      </w:tr>
      <w:tr w:rsidR="007F7D84" w:rsidRPr="00985785" w14:paraId="7E2F66F2" w14:textId="77777777" w:rsidTr="00A60E3A">
        <w:tc>
          <w:tcPr>
            <w:tcW w:w="3024" w:type="dxa"/>
          </w:tcPr>
          <w:p w14:paraId="776939E6" w14:textId="1930E484" w:rsidR="007F7D84" w:rsidRPr="0004476C" w:rsidRDefault="007F7D84" w:rsidP="00484B92">
            <w:pPr>
              <w:jc w:val="center"/>
            </w:pPr>
            <w:bookmarkStart w:id="24" w:name="_Toc522487881"/>
            <w:r w:rsidRPr="0004476C">
              <w:rPr>
                <w:b/>
              </w:rPr>
              <w:lastRenderedPageBreak/>
              <w:t xml:space="preserve">Figure </w:t>
            </w:r>
            <w:r w:rsidR="004A390E" w:rsidRPr="0004476C">
              <w:rPr>
                <w:b/>
              </w:rPr>
              <w:fldChar w:fldCharType="begin"/>
            </w:r>
            <w:r w:rsidR="004A390E" w:rsidRPr="0004476C">
              <w:rPr>
                <w:b/>
              </w:rPr>
              <w:instrText xml:space="preserve"> SEQ Figure \* ARABIC </w:instrText>
            </w:r>
            <w:r w:rsidR="004A390E" w:rsidRPr="0004476C">
              <w:rPr>
                <w:b/>
              </w:rPr>
              <w:fldChar w:fldCharType="separate"/>
            </w:r>
            <w:r w:rsidR="00474735">
              <w:rPr>
                <w:b/>
                <w:noProof/>
              </w:rPr>
              <w:t>22</w:t>
            </w:r>
            <w:r w:rsidR="004A390E" w:rsidRPr="0004476C">
              <w:rPr>
                <w:b/>
              </w:rPr>
              <w:fldChar w:fldCharType="end"/>
            </w:r>
            <w:r w:rsidRPr="0004476C">
              <w:rPr>
                <w:b/>
              </w:rPr>
              <w:t>: ‘chip’ distribution (95%)</w:t>
            </w:r>
            <w:bookmarkEnd w:id="24"/>
          </w:p>
        </w:tc>
        <w:tc>
          <w:tcPr>
            <w:tcW w:w="5257" w:type="dxa"/>
          </w:tcPr>
          <w:p w14:paraId="1ADF28DD" w14:textId="05560A9D" w:rsidR="007F7D84" w:rsidRPr="0004476C" w:rsidRDefault="007F7D84" w:rsidP="00484B92">
            <w:pPr>
              <w:jc w:val="center"/>
            </w:pPr>
            <w:bookmarkStart w:id="25" w:name="_Toc522487882"/>
            <w:r w:rsidRPr="0004476C">
              <w:rPr>
                <w:b/>
              </w:rPr>
              <w:t>Figure</w:t>
            </w:r>
            <w:r w:rsidR="004A390E" w:rsidRPr="0004476C">
              <w:rPr>
                <w:b/>
              </w:rPr>
              <w:t xml:space="preserve"> </w:t>
            </w:r>
            <w:r w:rsidR="004A390E" w:rsidRPr="0004476C">
              <w:rPr>
                <w:b/>
              </w:rPr>
              <w:fldChar w:fldCharType="begin"/>
            </w:r>
            <w:r w:rsidR="004A390E" w:rsidRPr="0004476C">
              <w:rPr>
                <w:b/>
              </w:rPr>
              <w:instrText xml:space="preserve"> SEQ Figure \* ARABIC </w:instrText>
            </w:r>
            <w:r w:rsidR="004A390E" w:rsidRPr="0004476C">
              <w:rPr>
                <w:b/>
              </w:rPr>
              <w:fldChar w:fldCharType="separate"/>
            </w:r>
            <w:r w:rsidR="00474735">
              <w:rPr>
                <w:b/>
                <w:noProof/>
              </w:rPr>
              <w:t>23</w:t>
            </w:r>
            <w:r w:rsidR="004A390E" w:rsidRPr="0004476C">
              <w:rPr>
                <w:b/>
              </w:rPr>
              <w:fldChar w:fldCharType="end"/>
            </w:r>
            <w:r w:rsidRPr="0004476C">
              <w:rPr>
                <w:b/>
              </w:rPr>
              <w:t>: The number of ‘chip’ shops varies with distance</w:t>
            </w:r>
            <w:bookmarkEnd w:id="25"/>
          </w:p>
        </w:tc>
      </w:tr>
      <w:tr w:rsidR="007F7D84" w:rsidRPr="00985785" w14:paraId="2F7037EA" w14:textId="77777777" w:rsidTr="00A60E3A">
        <w:tc>
          <w:tcPr>
            <w:tcW w:w="3024" w:type="dxa"/>
          </w:tcPr>
          <w:p w14:paraId="7B8D48BF" w14:textId="77777777" w:rsidR="007F7D84" w:rsidRPr="00985785" w:rsidRDefault="007F7D84" w:rsidP="00484B92">
            <w:pPr>
              <w:jc w:val="center"/>
            </w:pPr>
            <w:r w:rsidRPr="00985785">
              <w:rPr>
                <w:bCs/>
                <w:noProof/>
                <w:color w:val="000000"/>
              </w:rPr>
              <w:drawing>
                <wp:inline distT="0" distB="0" distL="0" distR="0" wp14:anchorId="76CDB9FD" wp14:editId="4D6522C9">
                  <wp:extent cx="1810310" cy="1996262"/>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usag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40143" cy="2029160"/>
                          </a:xfrm>
                          <a:prstGeom prst="rect">
                            <a:avLst/>
                          </a:prstGeom>
                        </pic:spPr>
                      </pic:pic>
                    </a:graphicData>
                  </a:graphic>
                </wp:inline>
              </w:drawing>
            </w:r>
          </w:p>
        </w:tc>
        <w:tc>
          <w:tcPr>
            <w:tcW w:w="5257" w:type="dxa"/>
          </w:tcPr>
          <w:p w14:paraId="762CCAE2" w14:textId="77777777" w:rsidR="007F7D84" w:rsidRPr="00985785" w:rsidRDefault="007F7D84" w:rsidP="00484B92">
            <w:pPr>
              <w:jc w:val="center"/>
            </w:pPr>
            <w:r w:rsidRPr="00985785">
              <w:rPr>
                <w:b/>
                <w:noProof/>
              </w:rPr>
              <w:drawing>
                <wp:inline distT="0" distB="0" distL="0" distR="0" wp14:anchorId="3BF446DF" wp14:editId="254FA84A">
                  <wp:extent cx="2978589" cy="2357718"/>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ausag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99424" cy="2374210"/>
                          </a:xfrm>
                          <a:prstGeom prst="rect">
                            <a:avLst/>
                          </a:prstGeom>
                        </pic:spPr>
                      </pic:pic>
                    </a:graphicData>
                  </a:graphic>
                </wp:inline>
              </w:drawing>
            </w:r>
          </w:p>
        </w:tc>
      </w:tr>
      <w:tr w:rsidR="007F7D84" w:rsidRPr="00985785" w14:paraId="1AC8C075" w14:textId="77777777" w:rsidTr="00A60E3A">
        <w:tc>
          <w:tcPr>
            <w:tcW w:w="3024" w:type="dxa"/>
          </w:tcPr>
          <w:p w14:paraId="7F1DD090" w14:textId="420A7196" w:rsidR="007F7D84" w:rsidRPr="00985785" w:rsidRDefault="007F7D84" w:rsidP="00484B92">
            <w:pPr>
              <w:jc w:val="center"/>
            </w:pPr>
            <w:bookmarkStart w:id="26" w:name="_Toc522487883"/>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74735">
              <w:rPr>
                <w:b/>
                <w:noProof/>
              </w:rPr>
              <w:t>24</w:t>
            </w:r>
            <w:r w:rsidR="004A390E" w:rsidRPr="001C24CE">
              <w:rPr>
                <w:b/>
              </w:rPr>
              <w:fldChar w:fldCharType="end"/>
            </w:r>
            <w:r w:rsidRPr="00985785">
              <w:rPr>
                <w:b/>
              </w:rPr>
              <w:t>: ‘sausage’ distribution (95%)</w:t>
            </w:r>
            <w:bookmarkEnd w:id="26"/>
          </w:p>
        </w:tc>
        <w:tc>
          <w:tcPr>
            <w:tcW w:w="5257" w:type="dxa"/>
          </w:tcPr>
          <w:p w14:paraId="35D72C3C" w14:textId="61CDB46F" w:rsidR="007F7D84" w:rsidRPr="00985785" w:rsidRDefault="007F7D84" w:rsidP="00484B92">
            <w:pPr>
              <w:jc w:val="center"/>
            </w:pPr>
            <w:bookmarkStart w:id="27" w:name="_Toc522487884"/>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74735">
              <w:rPr>
                <w:b/>
                <w:noProof/>
              </w:rPr>
              <w:t>25</w:t>
            </w:r>
            <w:r w:rsidR="004A390E" w:rsidRPr="001C24CE">
              <w:rPr>
                <w:b/>
              </w:rPr>
              <w:fldChar w:fldCharType="end"/>
            </w:r>
            <w:r w:rsidRPr="00985785">
              <w:rPr>
                <w:b/>
              </w:rPr>
              <w:t>: The number of ‘sausage’ shops varies with distance</w:t>
            </w:r>
            <w:bookmarkEnd w:id="27"/>
          </w:p>
        </w:tc>
      </w:tr>
      <w:tr w:rsidR="007F7D84" w:rsidRPr="00985785" w14:paraId="087981E1" w14:textId="77777777" w:rsidTr="00A60E3A">
        <w:tc>
          <w:tcPr>
            <w:tcW w:w="3024" w:type="dxa"/>
          </w:tcPr>
          <w:p w14:paraId="228C06FF" w14:textId="77777777" w:rsidR="007F7D84" w:rsidRPr="00985785" w:rsidRDefault="007F7D84" w:rsidP="00484B92">
            <w:pPr>
              <w:jc w:val="center"/>
            </w:pPr>
            <w:r w:rsidRPr="00985785">
              <w:rPr>
                <w:noProof/>
              </w:rPr>
              <w:drawing>
                <wp:inline distT="0" distB="0" distL="0" distR="0" wp14:anchorId="7BF7D919" wp14:editId="6E509974">
                  <wp:extent cx="1819836" cy="200676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uprem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47847" cy="2037656"/>
                          </a:xfrm>
                          <a:prstGeom prst="rect">
                            <a:avLst/>
                          </a:prstGeom>
                        </pic:spPr>
                      </pic:pic>
                    </a:graphicData>
                  </a:graphic>
                </wp:inline>
              </w:drawing>
            </w:r>
          </w:p>
        </w:tc>
        <w:tc>
          <w:tcPr>
            <w:tcW w:w="5257" w:type="dxa"/>
          </w:tcPr>
          <w:p w14:paraId="70F52AD8" w14:textId="77777777" w:rsidR="007F7D84" w:rsidRPr="00985785" w:rsidRDefault="007F7D84" w:rsidP="00484B92">
            <w:pPr>
              <w:jc w:val="center"/>
            </w:pPr>
            <w:r w:rsidRPr="00985785">
              <w:rPr>
                <w:b/>
                <w:noProof/>
              </w:rPr>
              <w:drawing>
                <wp:inline distT="0" distB="0" distL="0" distR="0" wp14:anchorId="251BDD45" wp14:editId="390469B9">
                  <wp:extent cx="2967318" cy="2274112"/>
                  <wp:effectExtent l="0" t="0" r="508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uprem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04788" cy="2302828"/>
                          </a:xfrm>
                          <a:prstGeom prst="rect">
                            <a:avLst/>
                          </a:prstGeom>
                        </pic:spPr>
                      </pic:pic>
                    </a:graphicData>
                  </a:graphic>
                </wp:inline>
              </w:drawing>
            </w:r>
          </w:p>
        </w:tc>
      </w:tr>
      <w:tr w:rsidR="007F7D84" w:rsidRPr="00985785" w14:paraId="3852FBA0" w14:textId="77777777" w:rsidTr="00A60E3A">
        <w:tc>
          <w:tcPr>
            <w:tcW w:w="3024" w:type="dxa"/>
          </w:tcPr>
          <w:p w14:paraId="38784D4F" w14:textId="6001E462" w:rsidR="007F7D84" w:rsidRPr="0004476C" w:rsidRDefault="007F7D84" w:rsidP="00484B92">
            <w:pPr>
              <w:jc w:val="center"/>
            </w:pPr>
            <w:bookmarkStart w:id="28" w:name="_Toc522487885"/>
            <w:r w:rsidRPr="0004476C">
              <w:rPr>
                <w:b/>
              </w:rPr>
              <w:t xml:space="preserve">Figure </w:t>
            </w:r>
            <w:r w:rsidR="004A390E" w:rsidRPr="0004476C">
              <w:rPr>
                <w:b/>
              </w:rPr>
              <w:fldChar w:fldCharType="begin"/>
            </w:r>
            <w:r w:rsidR="004A390E" w:rsidRPr="0004476C">
              <w:rPr>
                <w:b/>
              </w:rPr>
              <w:instrText xml:space="preserve"> SEQ Figure \* ARABIC </w:instrText>
            </w:r>
            <w:r w:rsidR="004A390E" w:rsidRPr="0004476C">
              <w:rPr>
                <w:b/>
              </w:rPr>
              <w:fldChar w:fldCharType="separate"/>
            </w:r>
            <w:r w:rsidR="00474735">
              <w:rPr>
                <w:b/>
                <w:noProof/>
              </w:rPr>
              <w:t>26</w:t>
            </w:r>
            <w:r w:rsidR="004A390E" w:rsidRPr="0004476C">
              <w:rPr>
                <w:b/>
              </w:rPr>
              <w:fldChar w:fldCharType="end"/>
            </w:r>
            <w:r w:rsidRPr="0004476C">
              <w:rPr>
                <w:b/>
              </w:rPr>
              <w:t>: ‘supreme’ distribution (95%)</w:t>
            </w:r>
            <w:bookmarkEnd w:id="28"/>
          </w:p>
        </w:tc>
        <w:tc>
          <w:tcPr>
            <w:tcW w:w="5257" w:type="dxa"/>
          </w:tcPr>
          <w:p w14:paraId="7A3AAEDB" w14:textId="0ED0F5B5" w:rsidR="007F7D84" w:rsidRPr="0004476C" w:rsidRDefault="007F7D84" w:rsidP="00484B92">
            <w:pPr>
              <w:jc w:val="center"/>
            </w:pPr>
            <w:bookmarkStart w:id="29" w:name="_Toc522487886"/>
            <w:r w:rsidRPr="0004476C">
              <w:rPr>
                <w:b/>
              </w:rPr>
              <w:t xml:space="preserve">Figure </w:t>
            </w:r>
            <w:r w:rsidR="004A390E" w:rsidRPr="0004476C">
              <w:rPr>
                <w:b/>
              </w:rPr>
              <w:fldChar w:fldCharType="begin"/>
            </w:r>
            <w:r w:rsidR="004A390E" w:rsidRPr="0004476C">
              <w:rPr>
                <w:b/>
              </w:rPr>
              <w:instrText xml:space="preserve"> SEQ Figure \* ARABIC </w:instrText>
            </w:r>
            <w:r w:rsidR="004A390E" w:rsidRPr="0004476C">
              <w:rPr>
                <w:b/>
              </w:rPr>
              <w:fldChar w:fldCharType="separate"/>
            </w:r>
            <w:r w:rsidR="00474735">
              <w:rPr>
                <w:b/>
                <w:noProof/>
              </w:rPr>
              <w:t>27</w:t>
            </w:r>
            <w:r w:rsidR="004A390E" w:rsidRPr="0004476C">
              <w:rPr>
                <w:b/>
              </w:rPr>
              <w:fldChar w:fldCharType="end"/>
            </w:r>
            <w:r w:rsidRPr="0004476C">
              <w:rPr>
                <w:b/>
              </w:rPr>
              <w:t>: The number of ‘supreme’ shops varies with distance</w:t>
            </w:r>
            <w:bookmarkEnd w:id="29"/>
          </w:p>
        </w:tc>
      </w:tr>
      <w:tr w:rsidR="007F7D84" w:rsidRPr="00985785" w14:paraId="2F916374" w14:textId="77777777" w:rsidTr="00A60E3A">
        <w:tc>
          <w:tcPr>
            <w:tcW w:w="3024" w:type="dxa"/>
          </w:tcPr>
          <w:p w14:paraId="628BEA89" w14:textId="77777777" w:rsidR="007F7D84" w:rsidRPr="00985785" w:rsidRDefault="007F7D84" w:rsidP="00484B92">
            <w:pPr>
              <w:jc w:val="center"/>
            </w:pPr>
            <w:r w:rsidRPr="00985785">
              <w:rPr>
                <w:noProof/>
              </w:rPr>
              <w:lastRenderedPageBreak/>
              <w:drawing>
                <wp:inline distT="0" distB="0" distL="0" distR="0" wp14:anchorId="7958A6E2" wp14:editId="590733A5">
                  <wp:extent cx="1832807" cy="2026024"/>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ift_new.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55937" cy="2051593"/>
                          </a:xfrm>
                          <a:prstGeom prst="rect">
                            <a:avLst/>
                          </a:prstGeom>
                        </pic:spPr>
                      </pic:pic>
                    </a:graphicData>
                  </a:graphic>
                </wp:inline>
              </w:drawing>
            </w:r>
          </w:p>
        </w:tc>
        <w:tc>
          <w:tcPr>
            <w:tcW w:w="5257" w:type="dxa"/>
          </w:tcPr>
          <w:p w14:paraId="2CB17990" w14:textId="77777777" w:rsidR="007F7D84" w:rsidRPr="00985785" w:rsidRDefault="007F7D84" w:rsidP="00484B92">
            <w:pPr>
              <w:jc w:val="center"/>
            </w:pPr>
            <w:r w:rsidRPr="00985785">
              <w:rPr>
                <w:b/>
                <w:noProof/>
              </w:rPr>
              <w:drawing>
                <wp:inline distT="0" distB="0" distL="0" distR="0" wp14:anchorId="0455316A" wp14:editId="53555545">
                  <wp:extent cx="3308871" cy="2232212"/>
                  <wp:effectExtent l="0" t="0" r="635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ift.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21265" cy="2240573"/>
                          </a:xfrm>
                          <a:prstGeom prst="rect">
                            <a:avLst/>
                          </a:prstGeom>
                        </pic:spPr>
                      </pic:pic>
                    </a:graphicData>
                  </a:graphic>
                </wp:inline>
              </w:drawing>
            </w:r>
          </w:p>
        </w:tc>
      </w:tr>
      <w:tr w:rsidR="007F7D84" w:rsidRPr="00985785" w14:paraId="73D0E43F" w14:textId="77777777" w:rsidTr="00A60E3A">
        <w:trPr>
          <w:trHeight w:val="113"/>
        </w:trPr>
        <w:tc>
          <w:tcPr>
            <w:tcW w:w="3024" w:type="dxa"/>
          </w:tcPr>
          <w:p w14:paraId="77A12052" w14:textId="3CE89610" w:rsidR="007F7D84" w:rsidRPr="00985785" w:rsidRDefault="007F7D84" w:rsidP="00484B92">
            <w:pPr>
              <w:jc w:val="center"/>
            </w:pPr>
            <w:bookmarkStart w:id="30" w:name="_Toc522487887"/>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74735">
              <w:rPr>
                <w:b/>
                <w:noProof/>
              </w:rPr>
              <w:t>28</w:t>
            </w:r>
            <w:r w:rsidR="004A390E" w:rsidRPr="001C24CE">
              <w:rPr>
                <w:b/>
              </w:rPr>
              <w:fldChar w:fldCharType="end"/>
            </w:r>
            <w:r w:rsidRPr="00985785">
              <w:rPr>
                <w:b/>
              </w:rPr>
              <w:t>: ‘gift’ distribution (95%)</w:t>
            </w:r>
            <w:bookmarkEnd w:id="30"/>
          </w:p>
        </w:tc>
        <w:tc>
          <w:tcPr>
            <w:tcW w:w="5257" w:type="dxa"/>
          </w:tcPr>
          <w:p w14:paraId="7B61D90E" w14:textId="6650DAB6" w:rsidR="007F7D84" w:rsidRPr="00985785" w:rsidRDefault="007F7D84" w:rsidP="00484B92">
            <w:pPr>
              <w:jc w:val="center"/>
            </w:pPr>
            <w:bookmarkStart w:id="31" w:name="_Toc522487888"/>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74735">
              <w:rPr>
                <w:b/>
                <w:noProof/>
              </w:rPr>
              <w:t>29</w:t>
            </w:r>
            <w:r w:rsidR="004A390E" w:rsidRPr="001C24CE">
              <w:rPr>
                <w:b/>
              </w:rPr>
              <w:fldChar w:fldCharType="end"/>
            </w:r>
            <w:r w:rsidRPr="00985785">
              <w:rPr>
                <w:b/>
              </w:rPr>
              <w:t>: The number of ‘gift’ shops varies with distance</w:t>
            </w:r>
            <w:bookmarkEnd w:id="31"/>
          </w:p>
        </w:tc>
      </w:tr>
      <w:tr w:rsidR="007F7D84" w:rsidRPr="00985785" w14:paraId="66C101A2" w14:textId="77777777" w:rsidTr="00A60E3A">
        <w:trPr>
          <w:trHeight w:val="113"/>
        </w:trPr>
        <w:tc>
          <w:tcPr>
            <w:tcW w:w="3024" w:type="dxa"/>
          </w:tcPr>
          <w:p w14:paraId="2FD12FF6" w14:textId="77777777" w:rsidR="007F7D84" w:rsidRPr="00985785" w:rsidRDefault="007F7D84" w:rsidP="00484B92">
            <w:pPr>
              <w:jc w:val="center"/>
              <w:rPr>
                <w:b/>
              </w:rPr>
            </w:pPr>
            <w:r w:rsidRPr="00985785">
              <w:rPr>
                <w:b/>
                <w:noProof/>
              </w:rPr>
              <w:drawing>
                <wp:inline distT="0" distB="0" distL="0" distR="0" wp14:anchorId="0BB526E4" wp14:editId="3FA19EBE">
                  <wp:extent cx="1821105" cy="2014252"/>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oup.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43275" cy="2038773"/>
                          </a:xfrm>
                          <a:prstGeom prst="rect">
                            <a:avLst/>
                          </a:prstGeom>
                        </pic:spPr>
                      </pic:pic>
                    </a:graphicData>
                  </a:graphic>
                </wp:inline>
              </w:drawing>
            </w:r>
          </w:p>
        </w:tc>
        <w:tc>
          <w:tcPr>
            <w:tcW w:w="5257" w:type="dxa"/>
          </w:tcPr>
          <w:p w14:paraId="0729B993" w14:textId="77777777" w:rsidR="007F7D84" w:rsidRPr="00985785" w:rsidRDefault="007F7D84" w:rsidP="00484B92">
            <w:pPr>
              <w:jc w:val="center"/>
              <w:rPr>
                <w:b/>
              </w:rPr>
            </w:pPr>
            <w:r w:rsidRPr="00985785">
              <w:rPr>
                <w:b/>
                <w:noProof/>
              </w:rPr>
              <w:drawing>
                <wp:inline distT="0" distB="0" distL="0" distR="0" wp14:anchorId="3653B56B" wp14:editId="44638DE8">
                  <wp:extent cx="3190240" cy="218738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atio_soup.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21782" cy="2209014"/>
                          </a:xfrm>
                          <a:prstGeom prst="rect">
                            <a:avLst/>
                          </a:prstGeom>
                        </pic:spPr>
                      </pic:pic>
                    </a:graphicData>
                  </a:graphic>
                </wp:inline>
              </w:drawing>
            </w:r>
          </w:p>
        </w:tc>
      </w:tr>
      <w:tr w:rsidR="007F7D84" w:rsidRPr="00985785" w14:paraId="6372F30C" w14:textId="77777777" w:rsidTr="00A60E3A">
        <w:trPr>
          <w:trHeight w:val="113"/>
        </w:trPr>
        <w:tc>
          <w:tcPr>
            <w:tcW w:w="3024" w:type="dxa"/>
          </w:tcPr>
          <w:p w14:paraId="15689DC3" w14:textId="08AA9EB8" w:rsidR="007F7D84" w:rsidRPr="00985785" w:rsidRDefault="007F7D84" w:rsidP="00484B92">
            <w:pPr>
              <w:jc w:val="center"/>
              <w:rPr>
                <w:b/>
              </w:rPr>
            </w:pPr>
            <w:bookmarkStart w:id="32" w:name="_Toc522487889"/>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74735">
              <w:rPr>
                <w:b/>
                <w:noProof/>
              </w:rPr>
              <w:t>30</w:t>
            </w:r>
            <w:r w:rsidR="004A390E" w:rsidRPr="001C24CE">
              <w:rPr>
                <w:b/>
              </w:rPr>
              <w:fldChar w:fldCharType="end"/>
            </w:r>
            <w:r w:rsidRPr="00985785">
              <w:rPr>
                <w:b/>
              </w:rPr>
              <w:t>: ‘soup’ distribution (95%)</w:t>
            </w:r>
            <w:bookmarkEnd w:id="32"/>
          </w:p>
        </w:tc>
        <w:tc>
          <w:tcPr>
            <w:tcW w:w="5257" w:type="dxa"/>
          </w:tcPr>
          <w:p w14:paraId="6979099E" w14:textId="45C4BC98" w:rsidR="007F7D84" w:rsidRPr="00985785" w:rsidRDefault="007F7D84" w:rsidP="00484B92">
            <w:pPr>
              <w:jc w:val="center"/>
              <w:rPr>
                <w:b/>
              </w:rPr>
            </w:pPr>
            <w:bookmarkStart w:id="33" w:name="_Toc522487890"/>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74735">
              <w:rPr>
                <w:b/>
                <w:noProof/>
              </w:rPr>
              <w:t>31</w:t>
            </w:r>
            <w:r w:rsidR="004A390E" w:rsidRPr="001C24CE">
              <w:rPr>
                <w:b/>
              </w:rPr>
              <w:fldChar w:fldCharType="end"/>
            </w:r>
            <w:r w:rsidRPr="00985785">
              <w:rPr>
                <w:b/>
              </w:rPr>
              <w:t>: The number of ‘soup’ shops varies with distance</w:t>
            </w:r>
            <w:bookmarkEnd w:id="33"/>
          </w:p>
        </w:tc>
      </w:tr>
      <w:tr w:rsidR="007F7D84" w:rsidRPr="00985785" w14:paraId="55AC29D3" w14:textId="77777777" w:rsidTr="00A60E3A">
        <w:trPr>
          <w:trHeight w:val="113"/>
        </w:trPr>
        <w:tc>
          <w:tcPr>
            <w:tcW w:w="3024" w:type="dxa"/>
          </w:tcPr>
          <w:p w14:paraId="4BE30ED7" w14:textId="77777777" w:rsidR="007F7D84" w:rsidRPr="00985785" w:rsidRDefault="007F7D84" w:rsidP="00484B92">
            <w:pPr>
              <w:jc w:val="center"/>
              <w:rPr>
                <w:b/>
              </w:rPr>
            </w:pPr>
            <w:r w:rsidRPr="00985785">
              <w:rPr>
                <w:b/>
                <w:noProof/>
              </w:rPr>
              <w:drawing>
                <wp:inline distT="0" distB="0" distL="0" distR="0" wp14:anchorId="3A47D46C" wp14:editId="70AD1696">
                  <wp:extent cx="1830192" cy="2017059"/>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p_daily.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77882" cy="2069619"/>
                          </a:xfrm>
                          <a:prstGeom prst="rect">
                            <a:avLst/>
                          </a:prstGeom>
                        </pic:spPr>
                      </pic:pic>
                    </a:graphicData>
                  </a:graphic>
                </wp:inline>
              </w:drawing>
            </w:r>
          </w:p>
        </w:tc>
        <w:tc>
          <w:tcPr>
            <w:tcW w:w="5257" w:type="dxa"/>
          </w:tcPr>
          <w:p w14:paraId="60BD3521" w14:textId="77777777" w:rsidR="007F7D84" w:rsidRPr="00985785" w:rsidRDefault="007F7D84" w:rsidP="00484B92">
            <w:pPr>
              <w:jc w:val="center"/>
              <w:rPr>
                <w:b/>
              </w:rPr>
            </w:pPr>
            <w:r w:rsidRPr="00985785">
              <w:rPr>
                <w:b/>
                <w:noProof/>
              </w:rPr>
              <w:drawing>
                <wp:inline distT="0" distB="0" distL="0" distR="0" wp14:anchorId="3B487327" wp14:editId="65765FFB">
                  <wp:extent cx="3157670" cy="2160494"/>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ily.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71352" cy="2169855"/>
                          </a:xfrm>
                          <a:prstGeom prst="rect">
                            <a:avLst/>
                          </a:prstGeom>
                        </pic:spPr>
                      </pic:pic>
                    </a:graphicData>
                  </a:graphic>
                </wp:inline>
              </w:drawing>
            </w:r>
          </w:p>
        </w:tc>
      </w:tr>
      <w:tr w:rsidR="007F7D84" w:rsidRPr="00985785" w14:paraId="6BA85A36" w14:textId="77777777" w:rsidTr="00A60E3A">
        <w:trPr>
          <w:trHeight w:val="113"/>
        </w:trPr>
        <w:tc>
          <w:tcPr>
            <w:tcW w:w="3024" w:type="dxa"/>
          </w:tcPr>
          <w:p w14:paraId="48CD60A3" w14:textId="2216030D" w:rsidR="007F7D84" w:rsidRPr="00985785" w:rsidRDefault="007F7D84" w:rsidP="00484B92">
            <w:pPr>
              <w:jc w:val="center"/>
              <w:rPr>
                <w:b/>
              </w:rPr>
            </w:pPr>
            <w:bookmarkStart w:id="34" w:name="_Toc522487891"/>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74735">
              <w:rPr>
                <w:b/>
                <w:noProof/>
              </w:rPr>
              <w:t>32</w:t>
            </w:r>
            <w:r w:rsidR="004A390E" w:rsidRPr="001C24CE">
              <w:rPr>
                <w:b/>
              </w:rPr>
              <w:fldChar w:fldCharType="end"/>
            </w:r>
            <w:r w:rsidRPr="00985785">
              <w:rPr>
                <w:b/>
              </w:rPr>
              <w:t>: ‘daily’ distribution (95%)</w:t>
            </w:r>
            <w:bookmarkEnd w:id="34"/>
          </w:p>
        </w:tc>
        <w:tc>
          <w:tcPr>
            <w:tcW w:w="5257" w:type="dxa"/>
          </w:tcPr>
          <w:p w14:paraId="0A013704" w14:textId="6F06CF67" w:rsidR="007F7D84" w:rsidRPr="00985785" w:rsidRDefault="007F7D84" w:rsidP="00484B92">
            <w:pPr>
              <w:jc w:val="center"/>
              <w:rPr>
                <w:b/>
                <w:noProof/>
              </w:rPr>
            </w:pPr>
            <w:bookmarkStart w:id="35" w:name="_Toc522487892"/>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74735">
              <w:rPr>
                <w:b/>
                <w:noProof/>
              </w:rPr>
              <w:t>33</w:t>
            </w:r>
            <w:r w:rsidR="004A390E" w:rsidRPr="001C24CE">
              <w:rPr>
                <w:b/>
              </w:rPr>
              <w:fldChar w:fldCharType="end"/>
            </w:r>
            <w:r w:rsidRPr="00985785">
              <w:rPr>
                <w:b/>
              </w:rPr>
              <w:t>: The number of ‘daily’ shops varies with distance</w:t>
            </w:r>
            <w:bookmarkEnd w:id="35"/>
          </w:p>
        </w:tc>
      </w:tr>
    </w:tbl>
    <w:p w14:paraId="0F44AB7C" w14:textId="279C05D1" w:rsidR="00062F6E" w:rsidRDefault="00A60E3A" w:rsidP="007F7D84">
      <w:r w:rsidRPr="00985785">
        <w:lastRenderedPageBreak/>
        <w:t xml:space="preserve">The above figure shows three types of non-regional words. Fig. </w:t>
      </w:r>
      <w:r w:rsidR="00DC5B89">
        <w:t>22 – Fig. 25</w:t>
      </w:r>
      <w:r w:rsidRPr="00985785">
        <w:t xml:space="preserve"> show the distribution and trend of </w:t>
      </w:r>
      <w:r w:rsidR="008C1B94">
        <w:t>non-regional</w:t>
      </w:r>
      <w:r w:rsidR="008C1B94" w:rsidRPr="00985785">
        <w:t xml:space="preserve"> </w:t>
      </w:r>
      <w:r w:rsidRPr="00985785">
        <w:t>words which distributed in almost every shop in every city</w:t>
      </w:r>
      <w:r>
        <w:t xml:space="preserve">. </w:t>
      </w:r>
    </w:p>
    <w:p w14:paraId="60B2F631" w14:textId="2CF53362" w:rsidR="00062F6E" w:rsidRDefault="00DC5B89" w:rsidP="007F7D84">
      <w:r>
        <w:t>Fig. 26 – Fig. 29</w:t>
      </w:r>
      <w:r w:rsidR="00A60E3A" w:rsidRPr="00985785">
        <w:t xml:space="preserve"> show words which distributed in almost every city, but the number of shops contained that word in each city is not a lot</w:t>
      </w:r>
      <w:r w:rsidR="00A60E3A">
        <w:t xml:space="preserve">. </w:t>
      </w:r>
    </w:p>
    <w:p w14:paraId="095ABBCD" w14:textId="40FB595D" w:rsidR="00062F6E" w:rsidRDefault="00DC5B89" w:rsidP="007F7D84">
      <w:r>
        <w:t>Fig. 30</w:t>
      </w:r>
      <w:r w:rsidR="00A60E3A" w:rsidRPr="00985785">
        <w:t xml:space="preserve"> - Fig. </w:t>
      </w:r>
      <w:r>
        <w:t>33</w:t>
      </w:r>
      <w:r w:rsidR="00A60E3A" w:rsidRPr="00985785">
        <w:t xml:space="preserve"> show words which not distributes in many cities, but widely distributed throughout the UK. </w:t>
      </w:r>
    </w:p>
    <w:p w14:paraId="733DE6E0" w14:textId="38FFA1AA" w:rsidR="007F7D84" w:rsidRDefault="00A60E3A" w:rsidP="007F7D84">
      <w:r w:rsidRPr="00985785">
        <w:t xml:space="preserve">According to these </w:t>
      </w:r>
      <w:r w:rsidR="008C1B94">
        <w:t>non-regional</w:t>
      </w:r>
      <w:r w:rsidR="008C1B94" w:rsidRPr="00985785">
        <w:t xml:space="preserve"> </w:t>
      </w:r>
      <w:r w:rsidRPr="00985785">
        <w:t>words findings, the project found that</w:t>
      </w:r>
      <w:r w:rsidR="002A169F">
        <w:t xml:space="preserve"> </w:t>
      </w:r>
      <w:r w:rsidR="002A169F">
        <w:rPr>
          <w:rFonts w:hint="eastAsia"/>
          <w:lang w:eastAsia="zh-CN"/>
        </w:rPr>
        <w:t>the</w:t>
      </w:r>
      <w:r w:rsidR="002A169F">
        <w:rPr>
          <w:lang w:eastAsia="zh-CN"/>
        </w:rPr>
        <w:t xml:space="preserve"> growth of</w:t>
      </w:r>
      <w:r w:rsidRPr="00985785">
        <w:t xml:space="preserve"> the number of shops will not </w:t>
      </w:r>
      <w:r w:rsidR="002A169F">
        <w:t>be too fast</w:t>
      </w:r>
      <w:r w:rsidRPr="00985785">
        <w:t xml:space="preserve"> when the distance start to grow. This is more certain that ‘ratio’ is a feature of regional words rather than non-regional words.</w:t>
      </w:r>
    </w:p>
    <w:p w14:paraId="50D3DE9C" w14:textId="7E1A2C1B" w:rsidR="00DD51BA" w:rsidRDefault="00DD51BA" w:rsidP="00DD51BA">
      <w:pPr>
        <w:pStyle w:val="2"/>
        <w:rPr>
          <w:rFonts w:cs="Times New Roman"/>
        </w:rPr>
      </w:pPr>
      <w:r w:rsidRPr="00DD51BA">
        <w:rPr>
          <w:rFonts w:cs="Times New Roman"/>
          <w:lang w:eastAsia="en-US"/>
        </w:rPr>
        <w:t xml:space="preserve">Evaluation </w:t>
      </w:r>
      <w:r w:rsidRPr="00DD51BA">
        <w:rPr>
          <w:rFonts w:cs="Times New Roman"/>
        </w:rPr>
        <w:t>and</w:t>
      </w:r>
      <w:r w:rsidR="00D21332">
        <w:rPr>
          <w:rFonts w:cs="Times New Roman"/>
        </w:rPr>
        <w:t xml:space="preserve"> i</w:t>
      </w:r>
      <w:r w:rsidRPr="00DD51BA">
        <w:rPr>
          <w:rFonts w:cs="Times New Roman"/>
        </w:rPr>
        <w:t>mprovement</w:t>
      </w:r>
    </w:p>
    <w:p w14:paraId="5F97F328" w14:textId="30F67A57" w:rsidR="00A165A7" w:rsidRDefault="003E287C" w:rsidP="00962D3B">
      <w:r>
        <w:t>Through</w:t>
      </w:r>
      <w:r w:rsidRPr="003E287C">
        <w:t xml:space="preserve"> comparing the </w:t>
      </w:r>
      <w:r>
        <w:t>findings</w:t>
      </w:r>
      <w:r w:rsidRPr="003E287C">
        <w:t xml:space="preserve"> of regional </w:t>
      </w:r>
      <w:r>
        <w:t xml:space="preserve">words </w:t>
      </w:r>
      <w:r w:rsidRPr="003E287C">
        <w:t xml:space="preserve">and non-regional </w:t>
      </w:r>
      <w:r>
        <w:t xml:space="preserve">words, </w:t>
      </w:r>
      <w:r w:rsidR="00962D3B" w:rsidRPr="00985785">
        <w:t xml:space="preserve">the project found that the number of </w:t>
      </w:r>
      <w:r>
        <w:t>regional words’ shops increase</w:t>
      </w:r>
      <w:r>
        <w:rPr>
          <w:rFonts w:hint="eastAsia"/>
          <w:lang w:eastAsia="zh-CN"/>
        </w:rPr>
        <w:t>s</w:t>
      </w:r>
      <w:r w:rsidR="00962D3B" w:rsidRPr="00985785">
        <w:t xml:space="preserve"> greatly within 200,000 meters from the central point. After 200,000 meters, the growth trend shows a slowdown. </w:t>
      </w:r>
      <w:r>
        <w:t xml:space="preserve">However, </w:t>
      </w:r>
      <w:r w:rsidRPr="003E287C">
        <w:t xml:space="preserve">there is no such rule for the </w:t>
      </w:r>
      <w:r w:rsidR="00900019">
        <w:t>trend</w:t>
      </w:r>
      <w:r w:rsidRPr="003E287C">
        <w:t xml:space="preserve"> of </w:t>
      </w:r>
      <w:r w:rsidR="00900019">
        <w:t xml:space="preserve">the number of </w:t>
      </w:r>
      <w:r w:rsidRPr="003E287C">
        <w:t xml:space="preserve">non-regional </w:t>
      </w:r>
      <w:r w:rsidR="00877EC0">
        <w:rPr>
          <w:rFonts w:hint="eastAsia"/>
          <w:lang w:eastAsia="zh-CN"/>
        </w:rPr>
        <w:t>words</w:t>
      </w:r>
      <w:r w:rsidR="00877EC0">
        <w:rPr>
          <w:lang w:eastAsia="zh-CN"/>
        </w:rPr>
        <w:t>’</w:t>
      </w:r>
      <w:r w:rsidRPr="003E287C">
        <w:t xml:space="preserve"> </w:t>
      </w:r>
      <w:r w:rsidR="00877EC0">
        <w:rPr>
          <w:rFonts w:hint="eastAsia"/>
          <w:lang w:eastAsia="zh-CN"/>
        </w:rPr>
        <w:t>shops</w:t>
      </w:r>
      <w:r w:rsidRPr="003E287C">
        <w:t>.</w:t>
      </w:r>
      <w:r>
        <w:t xml:space="preserve"> </w:t>
      </w:r>
      <w:r w:rsidR="00A165A7">
        <w:t>Thus, t</w:t>
      </w:r>
      <w:r w:rsidR="00962D3B" w:rsidRPr="00985785">
        <w:t xml:space="preserve">his confirms the hypothesis of the project that regional words show a rapid growth trend within a certain distance and in this project, the certain distance is 200,000 meters. </w:t>
      </w:r>
      <w:r w:rsidR="00A165A7">
        <w:rPr>
          <w:rFonts w:hint="eastAsia"/>
          <w:lang w:eastAsia="zh-CN"/>
        </w:rPr>
        <w:t>Next</w:t>
      </w:r>
      <w:r w:rsidR="00A165A7" w:rsidRPr="00A165A7">
        <w:rPr>
          <w:rFonts w:hint="eastAsia"/>
          <w:lang w:eastAsia="zh-CN"/>
        </w:rPr>
        <w:t>,</w:t>
      </w:r>
      <w:r w:rsidR="00A165A7" w:rsidRPr="00A165A7">
        <w:t xml:space="preserve"> the project calculated the ‘ratio’ of </w:t>
      </w:r>
      <w:r w:rsidR="00A165A7">
        <w:rPr>
          <w:rFonts w:hint="eastAsia"/>
          <w:lang w:eastAsia="zh-CN"/>
        </w:rPr>
        <w:t>above</w:t>
      </w:r>
      <w:r w:rsidR="00A165A7">
        <w:rPr>
          <w:lang w:eastAsia="zh-CN"/>
        </w:rPr>
        <w:t xml:space="preserve"> </w:t>
      </w:r>
      <w:r w:rsidR="00A165A7" w:rsidRPr="00A165A7">
        <w:t xml:space="preserve">regional </w:t>
      </w:r>
      <w:r w:rsidR="00A165A7">
        <w:rPr>
          <w:rFonts w:hint="eastAsia"/>
          <w:lang w:eastAsia="zh-CN"/>
        </w:rPr>
        <w:t>words</w:t>
      </w:r>
      <w:r w:rsidR="00A165A7" w:rsidRPr="00A165A7">
        <w:t xml:space="preserve"> and non-regional </w:t>
      </w:r>
      <w:r w:rsidR="00A165A7">
        <w:rPr>
          <w:rFonts w:hint="eastAsia"/>
          <w:lang w:eastAsia="zh-CN"/>
        </w:rPr>
        <w:t>words</w:t>
      </w:r>
      <w:r w:rsidR="00A165A7" w:rsidRPr="00A165A7">
        <w:t xml:space="preserve"> based on the </w:t>
      </w:r>
      <w:r w:rsidR="00A165A7">
        <w:t xml:space="preserve">distance </w:t>
      </w:r>
      <w:r w:rsidR="00A165A7" w:rsidRPr="00A165A7">
        <w:t>threshold of 200</w:t>
      </w:r>
      <w:r w:rsidR="00A165A7">
        <w:rPr>
          <w:lang w:eastAsia="zh-CN"/>
        </w:rPr>
        <w:t>,</w:t>
      </w:r>
      <w:r w:rsidR="00A165A7" w:rsidRPr="00A165A7">
        <w:t>000</w:t>
      </w:r>
      <w:r w:rsidR="00A165A7">
        <w:t xml:space="preserve"> meters and the following </w:t>
      </w:r>
      <w:r w:rsidR="00977A0D">
        <w:t xml:space="preserve">two </w:t>
      </w:r>
      <w:r w:rsidR="00A165A7">
        <w:t>table</w:t>
      </w:r>
      <w:r w:rsidR="00977A0D">
        <w:t>s</w:t>
      </w:r>
      <w:r w:rsidR="00A165A7">
        <w:t xml:space="preserve"> </w:t>
      </w:r>
      <w:r w:rsidR="00977A0D">
        <w:t xml:space="preserve">are </w:t>
      </w:r>
      <w:r w:rsidR="00A165A7">
        <w:t>the ‘ratio’ result.</w:t>
      </w:r>
    </w:p>
    <w:tbl>
      <w:tblPr>
        <w:tblStyle w:val="a7"/>
        <w:tblW w:w="0" w:type="auto"/>
        <w:tblLook w:val="04A0" w:firstRow="1" w:lastRow="0" w:firstColumn="1" w:lastColumn="0" w:noHBand="0" w:noVBand="1"/>
      </w:tblPr>
      <w:tblGrid>
        <w:gridCol w:w="4135"/>
        <w:gridCol w:w="4136"/>
      </w:tblGrid>
      <w:tr w:rsidR="00EA67F0" w14:paraId="236A929A" w14:textId="77777777" w:rsidTr="008869D2">
        <w:tc>
          <w:tcPr>
            <w:tcW w:w="4135" w:type="dxa"/>
          </w:tcPr>
          <w:p w14:paraId="0AB0FF43" w14:textId="3A9CD247" w:rsidR="00EA67F0" w:rsidRPr="00EA67F0" w:rsidRDefault="00EA67F0" w:rsidP="00EA67F0">
            <w:pPr>
              <w:jc w:val="center"/>
              <w:rPr>
                <w:b/>
                <w:noProof/>
              </w:rPr>
            </w:pPr>
            <w:r w:rsidRPr="00EA67F0">
              <w:rPr>
                <w:b/>
                <w:noProof/>
                <w:lang w:eastAsia="zh-CN"/>
              </w:rPr>
              <w:t>R</w:t>
            </w:r>
            <w:r w:rsidRPr="00EA67F0">
              <w:rPr>
                <w:rFonts w:hint="eastAsia"/>
                <w:b/>
                <w:noProof/>
                <w:lang w:eastAsia="zh-CN"/>
              </w:rPr>
              <w:t>egional</w:t>
            </w:r>
            <w:r w:rsidRPr="00EA67F0">
              <w:rPr>
                <w:b/>
                <w:noProof/>
                <w:lang w:eastAsia="zh-CN"/>
              </w:rPr>
              <w:t xml:space="preserve"> </w:t>
            </w:r>
            <w:r w:rsidRPr="00EA67F0">
              <w:rPr>
                <w:rFonts w:hint="eastAsia"/>
                <w:b/>
                <w:noProof/>
                <w:lang w:eastAsia="zh-CN"/>
              </w:rPr>
              <w:t>words</w:t>
            </w:r>
          </w:p>
        </w:tc>
        <w:tc>
          <w:tcPr>
            <w:tcW w:w="4136" w:type="dxa"/>
          </w:tcPr>
          <w:p w14:paraId="433D5820" w14:textId="3C4BC197" w:rsidR="00EA67F0" w:rsidRPr="00EA67F0" w:rsidRDefault="00EA67F0" w:rsidP="00EA67F0">
            <w:pPr>
              <w:jc w:val="center"/>
              <w:rPr>
                <w:rFonts w:hint="eastAsia"/>
                <w:b/>
                <w:noProof/>
              </w:rPr>
            </w:pPr>
            <w:r w:rsidRPr="00EA67F0">
              <w:rPr>
                <w:b/>
                <w:noProof/>
                <w:lang w:eastAsia="zh-CN"/>
              </w:rPr>
              <w:t>R</w:t>
            </w:r>
            <w:r w:rsidRPr="00EA67F0">
              <w:rPr>
                <w:rFonts w:hint="eastAsia"/>
                <w:b/>
                <w:noProof/>
                <w:lang w:eastAsia="zh-CN"/>
              </w:rPr>
              <w:t>atio</w:t>
            </w:r>
          </w:p>
        </w:tc>
      </w:tr>
      <w:tr w:rsidR="008869D2" w14:paraId="3607EBD7" w14:textId="77777777" w:rsidTr="008869D2">
        <w:tc>
          <w:tcPr>
            <w:tcW w:w="4135" w:type="dxa"/>
          </w:tcPr>
          <w:p w14:paraId="32E8C973" w14:textId="6ADFFDC2" w:rsidR="008869D2" w:rsidRDefault="008869D2" w:rsidP="00EA67F0">
            <w:pPr>
              <w:jc w:val="center"/>
              <w:rPr>
                <w:rFonts w:hint="eastAsia"/>
                <w:lang w:eastAsia="zh-CN"/>
              </w:rPr>
            </w:pPr>
            <w:r w:rsidRPr="00113EA4">
              <w:rPr>
                <w:noProof/>
              </w:rPr>
              <w:t>haggis</w:t>
            </w:r>
          </w:p>
        </w:tc>
        <w:tc>
          <w:tcPr>
            <w:tcW w:w="4136" w:type="dxa"/>
          </w:tcPr>
          <w:p w14:paraId="27850B1C" w14:textId="38389E9B" w:rsidR="008869D2" w:rsidRDefault="008869D2" w:rsidP="00EA67F0">
            <w:pPr>
              <w:jc w:val="center"/>
              <w:rPr>
                <w:rFonts w:hint="eastAsia"/>
                <w:lang w:eastAsia="zh-CN"/>
              </w:rPr>
            </w:pPr>
            <w:r w:rsidRPr="00113EA4">
              <w:rPr>
                <w:rFonts w:hint="eastAsia"/>
                <w:noProof/>
              </w:rPr>
              <w:t>77%</w:t>
            </w:r>
          </w:p>
        </w:tc>
      </w:tr>
      <w:tr w:rsidR="008869D2" w14:paraId="08667650" w14:textId="77777777" w:rsidTr="008869D2">
        <w:tc>
          <w:tcPr>
            <w:tcW w:w="4135" w:type="dxa"/>
          </w:tcPr>
          <w:p w14:paraId="68EF798F" w14:textId="13FDC203" w:rsidR="008869D2" w:rsidRDefault="008869D2" w:rsidP="00EA67F0">
            <w:pPr>
              <w:jc w:val="center"/>
              <w:rPr>
                <w:rFonts w:hint="eastAsia"/>
                <w:lang w:eastAsia="zh-CN"/>
              </w:rPr>
            </w:pPr>
            <w:r w:rsidRPr="00113EA4">
              <w:rPr>
                <w:noProof/>
              </w:rPr>
              <w:t>bru</w:t>
            </w:r>
          </w:p>
        </w:tc>
        <w:tc>
          <w:tcPr>
            <w:tcW w:w="4136" w:type="dxa"/>
          </w:tcPr>
          <w:p w14:paraId="461756B7" w14:textId="4E2D17AA" w:rsidR="008869D2" w:rsidRDefault="008869D2" w:rsidP="00EA67F0">
            <w:pPr>
              <w:jc w:val="center"/>
              <w:rPr>
                <w:rFonts w:hint="eastAsia"/>
                <w:lang w:eastAsia="zh-CN"/>
              </w:rPr>
            </w:pPr>
            <w:r w:rsidRPr="00113EA4">
              <w:rPr>
                <w:lang w:eastAsia="zh-CN"/>
              </w:rPr>
              <w:t>75%</w:t>
            </w:r>
          </w:p>
        </w:tc>
      </w:tr>
      <w:tr w:rsidR="008869D2" w14:paraId="16654B4A" w14:textId="77777777" w:rsidTr="008869D2">
        <w:tc>
          <w:tcPr>
            <w:tcW w:w="4135" w:type="dxa"/>
          </w:tcPr>
          <w:p w14:paraId="5DD587A5" w14:textId="283E5F73" w:rsidR="008869D2" w:rsidRDefault="008869D2" w:rsidP="00EA67F0">
            <w:pPr>
              <w:jc w:val="center"/>
              <w:rPr>
                <w:rFonts w:hint="eastAsia"/>
                <w:lang w:eastAsia="zh-CN"/>
              </w:rPr>
            </w:pPr>
            <w:r w:rsidRPr="00113EA4">
              <w:rPr>
                <w:rFonts w:hint="eastAsia"/>
                <w:noProof/>
                <w:lang w:eastAsia="zh-CN"/>
              </w:rPr>
              <w:t>naan</w:t>
            </w:r>
          </w:p>
        </w:tc>
        <w:tc>
          <w:tcPr>
            <w:tcW w:w="4136" w:type="dxa"/>
          </w:tcPr>
          <w:p w14:paraId="63C1A1B3" w14:textId="33767520" w:rsidR="008869D2" w:rsidRDefault="008869D2" w:rsidP="00EA67F0">
            <w:pPr>
              <w:jc w:val="center"/>
              <w:rPr>
                <w:rFonts w:hint="eastAsia"/>
                <w:lang w:eastAsia="zh-CN"/>
              </w:rPr>
            </w:pPr>
            <w:r w:rsidRPr="00113EA4">
              <w:rPr>
                <w:rFonts w:hint="eastAsia"/>
                <w:lang w:eastAsia="zh-CN"/>
              </w:rPr>
              <w:t>90%</w:t>
            </w:r>
          </w:p>
        </w:tc>
      </w:tr>
      <w:tr w:rsidR="008869D2" w14:paraId="77CA375E" w14:textId="77777777" w:rsidTr="008869D2">
        <w:tc>
          <w:tcPr>
            <w:tcW w:w="4135" w:type="dxa"/>
          </w:tcPr>
          <w:p w14:paraId="470601A4" w14:textId="6E71C36D" w:rsidR="008869D2" w:rsidRDefault="008869D2" w:rsidP="00EA67F0">
            <w:pPr>
              <w:jc w:val="center"/>
              <w:rPr>
                <w:rFonts w:hint="eastAsia"/>
                <w:lang w:eastAsia="zh-CN"/>
              </w:rPr>
            </w:pPr>
            <w:r w:rsidRPr="00113EA4">
              <w:rPr>
                <w:rFonts w:hint="eastAsia"/>
                <w:noProof/>
                <w:lang w:eastAsia="zh-CN"/>
              </w:rPr>
              <w:t>roe</w:t>
            </w:r>
          </w:p>
        </w:tc>
        <w:tc>
          <w:tcPr>
            <w:tcW w:w="4136" w:type="dxa"/>
          </w:tcPr>
          <w:p w14:paraId="4C79CD6A" w14:textId="02CDCD74" w:rsidR="008869D2" w:rsidRDefault="008869D2" w:rsidP="00EA67F0">
            <w:pPr>
              <w:jc w:val="center"/>
              <w:rPr>
                <w:rFonts w:hint="eastAsia"/>
                <w:lang w:eastAsia="zh-CN"/>
              </w:rPr>
            </w:pPr>
            <w:r w:rsidRPr="00113EA4">
              <w:rPr>
                <w:rFonts w:hint="eastAsia"/>
                <w:lang w:eastAsia="zh-CN"/>
              </w:rPr>
              <w:t>65%</w:t>
            </w:r>
          </w:p>
        </w:tc>
      </w:tr>
      <w:tr w:rsidR="008869D2" w14:paraId="243823B0" w14:textId="77777777" w:rsidTr="008869D2">
        <w:tc>
          <w:tcPr>
            <w:tcW w:w="4135" w:type="dxa"/>
          </w:tcPr>
          <w:p w14:paraId="23BB0584" w14:textId="7FC91114" w:rsidR="008869D2" w:rsidRDefault="008869D2" w:rsidP="00EA67F0">
            <w:pPr>
              <w:jc w:val="center"/>
              <w:rPr>
                <w:rFonts w:hint="eastAsia"/>
                <w:lang w:eastAsia="zh-CN"/>
              </w:rPr>
            </w:pPr>
            <w:r w:rsidRPr="00113EA4">
              <w:t>supper</w:t>
            </w:r>
          </w:p>
        </w:tc>
        <w:tc>
          <w:tcPr>
            <w:tcW w:w="4136" w:type="dxa"/>
          </w:tcPr>
          <w:p w14:paraId="58CF4FE0" w14:textId="1D2DDD77" w:rsidR="008869D2" w:rsidRDefault="008869D2" w:rsidP="00EA67F0">
            <w:pPr>
              <w:jc w:val="center"/>
              <w:rPr>
                <w:rFonts w:hint="eastAsia"/>
                <w:lang w:eastAsia="zh-CN"/>
              </w:rPr>
            </w:pPr>
            <w:r w:rsidRPr="00113EA4">
              <w:rPr>
                <w:rFonts w:hint="eastAsia"/>
                <w:lang w:eastAsia="zh-CN"/>
              </w:rPr>
              <w:t>60%</w:t>
            </w:r>
          </w:p>
        </w:tc>
      </w:tr>
      <w:tr w:rsidR="008869D2" w14:paraId="4EF8A97A" w14:textId="77777777" w:rsidTr="008869D2">
        <w:tc>
          <w:tcPr>
            <w:tcW w:w="4135" w:type="dxa"/>
          </w:tcPr>
          <w:p w14:paraId="18BDCC37" w14:textId="46505C9D" w:rsidR="008869D2" w:rsidRDefault="008869D2" w:rsidP="00EA67F0">
            <w:pPr>
              <w:jc w:val="center"/>
              <w:rPr>
                <w:rFonts w:hint="eastAsia"/>
                <w:lang w:eastAsia="zh-CN"/>
              </w:rPr>
            </w:pPr>
            <w:r w:rsidRPr="00113EA4">
              <w:rPr>
                <w:rFonts w:eastAsiaTheme="minorEastAsia"/>
                <w:bCs/>
                <w:color w:val="000000"/>
              </w:rPr>
              <w:t>pakora</w:t>
            </w:r>
          </w:p>
        </w:tc>
        <w:tc>
          <w:tcPr>
            <w:tcW w:w="4136" w:type="dxa"/>
          </w:tcPr>
          <w:p w14:paraId="44501313" w14:textId="782FFFD4" w:rsidR="008869D2" w:rsidRDefault="008869D2" w:rsidP="00EA67F0">
            <w:pPr>
              <w:jc w:val="center"/>
              <w:rPr>
                <w:rFonts w:hint="eastAsia"/>
                <w:lang w:eastAsia="zh-CN"/>
              </w:rPr>
            </w:pPr>
            <w:r w:rsidRPr="00113EA4">
              <w:rPr>
                <w:rFonts w:hint="eastAsia"/>
                <w:lang w:eastAsia="zh-CN"/>
              </w:rPr>
              <w:t>79%</w:t>
            </w:r>
          </w:p>
        </w:tc>
      </w:tr>
    </w:tbl>
    <w:p w14:paraId="27FAC582" w14:textId="7250E5F4" w:rsidR="00A165A7" w:rsidRDefault="00977A0D" w:rsidP="00977A0D">
      <w:pPr>
        <w:jc w:val="center"/>
        <w:rPr>
          <w:b/>
          <w:bCs/>
          <w:color w:val="000000"/>
          <w:lang w:eastAsia="zh-CN"/>
        </w:rPr>
      </w:pPr>
      <w:r w:rsidRPr="005E2F4E">
        <w:rPr>
          <w:b/>
          <w:bCs/>
          <w:color w:val="000000"/>
        </w:rPr>
        <w:t xml:space="preserve">Table </w:t>
      </w:r>
      <w:r w:rsidRPr="005E2F4E">
        <w:rPr>
          <w:b/>
        </w:rPr>
        <w:fldChar w:fldCharType="begin"/>
      </w:r>
      <w:r w:rsidRPr="005E2F4E">
        <w:rPr>
          <w:b/>
        </w:rPr>
        <w:instrText xml:space="preserve"> SEQ Table \* ARABIC </w:instrText>
      </w:r>
      <w:r w:rsidRPr="005E2F4E">
        <w:rPr>
          <w:b/>
        </w:rPr>
        <w:fldChar w:fldCharType="separate"/>
      </w:r>
      <w:r w:rsidRPr="005E2F4E">
        <w:rPr>
          <w:b/>
          <w:noProof/>
        </w:rPr>
        <w:t>1</w:t>
      </w:r>
      <w:r w:rsidRPr="005E2F4E">
        <w:rPr>
          <w:b/>
        </w:rPr>
        <w:fldChar w:fldCharType="end"/>
      </w:r>
      <w:r w:rsidRPr="00985785">
        <w:rPr>
          <w:b/>
          <w:bCs/>
          <w:color w:val="000000"/>
        </w:rPr>
        <w:t>:</w:t>
      </w:r>
      <w:r>
        <w:rPr>
          <w:b/>
          <w:bCs/>
          <w:color w:val="000000"/>
        </w:rPr>
        <w:t xml:space="preserve"> </w:t>
      </w:r>
      <w:r>
        <w:rPr>
          <w:rFonts w:hint="eastAsia"/>
          <w:b/>
          <w:bCs/>
          <w:color w:val="000000"/>
          <w:lang w:eastAsia="zh-CN"/>
        </w:rPr>
        <w:t>Regional</w:t>
      </w:r>
      <w:r>
        <w:rPr>
          <w:b/>
          <w:bCs/>
          <w:color w:val="000000"/>
          <w:lang w:eastAsia="zh-CN"/>
        </w:rPr>
        <w:t xml:space="preserve"> </w:t>
      </w:r>
      <w:r>
        <w:rPr>
          <w:rFonts w:hint="eastAsia"/>
          <w:b/>
          <w:bCs/>
          <w:color w:val="000000"/>
          <w:lang w:eastAsia="zh-CN"/>
        </w:rPr>
        <w:t>words</w:t>
      </w:r>
      <w:r>
        <w:rPr>
          <w:b/>
          <w:bCs/>
          <w:color w:val="000000"/>
          <w:lang w:eastAsia="zh-CN"/>
        </w:rPr>
        <w:t xml:space="preserve"> </w:t>
      </w:r>
      <w:r>
        <w:rPr>
          <w:rFonts w:hint="eastAsia"/>
          <w:b/>
          <w:bCs/>
          <w:color w:val="000000"/>
          <w:lang w:eastAsia="zh-CN"/>
        </w:rPr>
        <w:t>with</w:t>
      </w:r>
      <w:r>
        <w:rPr>
          <w:b/>
          <w:bCs/>
          <w:color w:val="000000"/>
          <w:lang w:eastAsia="zh-CN"/>
        </w:rPr>
        <w:t xml:space="preserve"> ‘</w:t>
      </w:r>
      <w:r>
        <w:rPr>
          <w:rFonts w:hint="eastAsia"/>
          <w:b/>
          <w:bCs/>
          <w:color w:val="000000"/>
          <w:lang w:eastAsia="zh-CN"/>
        </w:rPr>
        <w:t>ratio</w:t>
      </w:r>
      <w:r>
        <w:rPr>
          <w:b/>
          <w:bCs/>
          <w:color w:val="000000"/>
          <w:lang w:eastAsia="zh-CN"/>
        </w:rPr>
        <w:t>’</w:t>
      </w:r>
    </w:p>
    <w:tbl>
      <w:tblPr>
        <w:tblStyle w:val="a7"/>
        <w:tblW w:w="0" w:type="auto"/>
        <w:tblLook w:val="04A0" w:firstRow="1" w:lastRow="0" w:firstColumn="1" w:lastColumn="0" w:noHBand="0" w:noVBand="1"/>
      </w:tblPr>
      <w:tblGrid>
        <w:gridCol w:w="4135"/>
        <w:gridCol w:w="4136"/>
      </w:tblGrid>
      <w:tr w:rsidR="00790E41" w14:paraId="0D7D3B5A" w14:textId="77777777" w:rsidTr="002C4B5A">
        <w:tc>
          <w:tcPr>
            <w:tcW w:w="4135" w:type="dxa"/>
          </w:tcPr>
          <w:p w14:paraId="28DC1E91" w14:textId="0ADEE4E9" w:rsidR="00790E41" w:rsidRPr="00EA67F0" w:rsidRDefault="00790E41" w:rsidP="002C4B5A">
            <w:pPr>
              <w:jc w:val="center"/>
              <w:rPr>
                <w:b/>
                <w:noProof/>
              </w:rPr>
            </w:pPr>
            <w:r>
              <w:rPr>
                <w:b/>
                <w:noProof/>
                <w:lang w:eastAsia="zh-CN"/>
              </w:rPr>
              <w:t>Non-r</w:t>
            </w:r>
            <w:r w:rsidRPr="00EA67F0">
              <w:rPr>
                <w:rFonts w:hint="eastAsia"/>
                <w:b/>
                <w:noProof/>
                <w:lang w:eastAsia="zh-CN"/>
              </w:rPr>
              <w:t>egional</w:t>
            </w:r>
            <w:r w:rsidRPr="00EA67F0">
              <w:rPr>
                <w:b/>
                <w:noProof/>
                <w:lang w:eastAsia="zh-CN"/>
              </w:rPr>
              <w:t xml:space="preserve"> </w:t>
            </w:r>
            <w:r w:rsidRPr="00EA67F0">
              <w:rPr>
                <w:rFonts w:hint="eastAsia"/>
                <w:b/>
                <w:noProof/>
                <w:lang w:eastAsia="zh-CN"/>
              </w:rPr>
              <w:t>words</w:t>
            </w:r>
          </w:p>
        </w:tc>
        <w:tc>
          <w:tcPr>
            <w:tcW w:w="4136" w:type="dxa"/>
          </w:tcPr>
          <w:p w14:paraId="1F8D5EDE" w14:textId="77777777" w:rsidR="00790E41" w:rsidRPr="00EA67F0" w:rsidRDefault="00790E41" w:rsidP="002C4B5A">
            <w:pPr>
              <w:jc w:val="center"/>
              <w:rPr>
                <w:rFonts w:hint="eastAsia"/>
                <w:b/>
                <w:noProof/>
              </w:rPr>
            </w:pPr>
            <w:r w:rsidRPr="00EA67F0">
              <w:rPr>
                <w:b/>
                <w:noProof/>
                <w:lang w:eastAsia="zh-CN"/>
              </w:rPr>
              <w:t>R</w:t>
            </w:r>
            <w:r w:rsidRPr="00EA67F0">
              <w:rPr>
                <w:rFonts w:hint="eastAsia"/>
                <w:b/>
                <w:noProof/>
                <w:lang w:eastAsia="zh-CN"/>
              </w:rPr>
              <w:t>atio</w:t>
            </w:r>
          </w:p>
        </w:tc>
      </w:tr>
      <w:tr w:rsidR="007B1B18" w14:paraId="33CA014E" w14:textId="77777777" w:rsidTr="002C4B5A">
        <w:tc>
          <w:tcPr>
            <w:tcW w:w="4135" w:type="dxa"/>
          </w:tcPr>
          <w:p w14:paraId="185A90DD" w14:textId="1CDE1CC1" w:rsidR="007B1B18" w:rsidRDefault="007B1B18" w:rsidP="007B1B18">
            <w:pPr>
              <w:jc w:val="center"/>
              <w:rPr>
                <w:rFonts w:hint="eastAsia"/>
                <w:lang w:eastAsia="zh-CN"/>
              </w:rPr>
            </w:pPr>
            <w:r w:rsidRPr="00113EA4">
              <w:rPr>
                <w:rFonts w:hint="eastAsia"/>
                <w:noProof/>
                <w:lang w:eastAsia="zh-CN"/>
              </w:rPr>
              <w:t>chip</w:t>
            </w:r>
          </w:p>
        </w:tc>
        <w:tc>
          <w:tcPr>
            <w:tcW w:w="4136" w:type="dxa"/>
          </w:tcPr>
          <w:p w14:paraId="6574255B" w14:textId="7F70D51D" w:rsidR="007B1B18" w:rsidRDefault="007B1B18" w:rsidP="007B1B18">
            <w:pPr>
              <w:jc w:val="center"/>
              <w:rPr>
                <w:rFonts w:hint="eastAsia"/>
                <w:lang w:eastAsia="zh-CN"/>
              </w:rPr>
            </w:pPr>
            <w:r w:rsidRPr="00113EA4">
              <w:rPr>
                <w:rFonts w:hint="eastAsia"/>
              </w:rPr>
              <w:t>29%</w:t>
            </w:r>
          </w:p>
        </w:tc>
      </w:tr>
      <w:tr w:rsidR="007B1B18" w14:paraId="4DC1B59C" w14:textId="77777777" w:rsidTr="002C4B5A">
        <w:tc>
          <w:tcPr>
            <w:tcW w:w="4135" w:type="dxa"/>
          </w:tcPr>
          <w:p w14:paraId="67A0E0BB" w14:textId="0F84CE67" w:rsidR="007B1B18" w:rsidRDefault="007B1B18" w:rsidP="007B1B18">
            <w:pPr>
              <w:jc w:val="center"/>
              <w:rPr>
                <w:rFonts w:hint="eastAsia"/>
                <w:lang w:eastAsia="zh-CN"/>
              </w:rPr>
            </w:pPr>
            <w:r w:rsidRPr="00113EA4">
              <w:t>sausage</w:t>
            </w:r>
          </w:p>
        </w:tc>
        <w:tc>
          <w:tcPr>
            <w:tcW w:w="4136" w:type="dxa"/>
          </w:tcPr>
          <w:p w14:paraId="21DA4625" w14:textId="2ECBF02C" w:rsidR="007B1B18" w:rsidRDefault="007B1B18" w:rsidP="007B1B18">
            <w:pPr>
              <w:jc w:val="center"/>
              <w:rPr>
                <w:rFonts w:hint="eastAsia"/>
                <w:lang w:eastAsia="zh-CN"/>
              </w:rPr>
            </w:pPr>
            <w:r w:rsidRPr="00113EA4">
              <w:rPr>
                <w:rFonts w:hint="eastAsia"/>
              </w:rPr>
              <w:t>24%</w:t>
            </w:r>
          </w:p>
        </w:tc>
      </w:tr>
      <w:tr w:rsidR="007B1B18" w14:paraId="32528BB6" w14:textId="77777777" w:rsidTr="002C4B5A">
        <w:tc>
          <w:tcPr>
            <w:tcW w:w="4135" w:type="dxa"/>
          </w:tcPr>
          <w:p w14:paraId="1B60F60B" w14:textId="7A3674C3" w:rsidR="007B1B18" w:rsidRDefault="007B1B18" w:rsidP="007B1B18">
            <w:pPr>
              <w:jc w:val="center"/>
              <w:rPr>
                <w:rFonts w:hint="eastAsia"/>
                <w:lang w:eastAsia="zh-CN"/>
              </w:rPr>
            </w:pPr>
            <w:r w:rsidRPr="00113EA4">
              <w:t>supreme</w:t>
            </w:r>
          </w:p>
        </w:tc>
        <w:tc>
          <w:tcPr>
            <w:tcW w:w="4136" w:type="dxa"/>
          </w:tcPr>
          <w:p w14:paraId="71CBCBB3" w14:textId="337BD6CB" w:rsidR="007B1B18" w:rsidRDefault="007B1B18" w:rsidP="007B1B18">
            <w:pPr>
              <w:jc w:val="center"/>
              <w:rPr>
                <w:rFonts w:hint="eastAsia"/>
                <w:lang w:eastAsia="zh-CN"/>
              </w:rPr>
            </w:pPr>
            <w:r w:rsidRPr="00113EA4">
              <w:rPr>
                <w:rFonts w:hint="eastAsia"/>
              </w:rPr>
              <w:t>32%</w:t>
            </w:r>
          </w:p>
        </w:tc>
      </w:tr>
      <w:tr w:rsidR="007B1B18" w14:paraId="7FB9ED1C" w14:textId="77777777" w:rsidTr="002C4B5A">
        <w:tc>
          <w:tcPr>
            <w:tcW w:w="4135" w:type="dxa"/>
          </w:tcPr>
          <w:p w14:paraId="23C69E5C" w14:textId="429A1A94" w:rsidR="007B1B18" w:rsidRDefault="007B1B18" w:rsidP="007B1B18">
            <w:pPr>
              <w:jc w:val="center"/>
              <w:rPr>
                <w:rFonts w:hint="eastAsia"/>
                <w:lang w:eastAsia="zh-CN"/>
              </w:rPr>
            </w:pPr>
            <w:r w:rsidRPr="00113EA4">
              <w:t>gift</w:t>
            </w:r>
          </w:p>
        </w:tc>
        <w:tc>
          <w:tcPr>
            <w:tcW w:w="4136" w:type="dxa"/>
          </w:tcPr>
          <w:p w14:paraId="15B5EFB7" w14:textId="02B2A3B2" w:rsidR="007B1B18" w:rsidRDefault="007B1B18" w:rsidP="007B1B18">
            <w:pPr>
              <w:jc w:val="center"/>
              <w:rPr>
                <w:rFonts w:hint="eastAsia"/>
                <w:lang w:eastAsia="zh-CN"/>
              </w:rPr>
            </w:pPr>
            <w:r w:rsidRPr="00113EA4">
              <w:rPr>
                <w:rFonts w:hint="eastAsia"/>
              </w:rPr>
              <w:t>32%</w:t>
            </w:r>
          </w:p>
        </w:tc>
      </w:tr>
      <w:tr w:rsidR="007B1B18" w14:paraId="554CF292" w14:textId="77777777" w:rsidTr="002C4B5A">
        <w:tc>
          <w:tcPr>
            <w:tcW w:w="4135" w:type="dxa"/>
          </w:tcPr>
          <w:p w14:paraId="1ACA3CC4" w14:textId="7999D368" w:rsidR="007B1B18" w:rsidRDefault="007B1B18" w:rsidP="007B1B18">
            <w:pPr>
              <w:jc w:val="center"/>
              <w:rPr>
                <w:rFonts w:hint="eastAsia"/>
                <w:lang w:eastAsia="zh-CN"/>
              </w:rPr>
            </w:pPr>
            <w:r w:rsidRPr="00113EA4">
              <w:lastRenderedPageBreak/>
              <w:t>soup</w:t>
            </w:r>
          </w:p>
        </w:tc>
        <w:tc>
          <w:tcPr>
            <w:tcW w:w="4136" w:type="dxa"/>
          </w:tcPr>
          <w:p w14:paraId="5B89ECC4" w14:textId="60BD35EB" w:rsidR="007B1B18" w:rsidRDefault="007B1B18" w:rsidP="007B1B18">
            <w:pPr>
              <w:jc w:val="center"/>
              <w:rPr>
                <w:rFonts w:hint="eastAsia"/>
                <w:lang w:eastAsia="zh-CN"/>
              </w:rPr>
            </w:pPr>
            <w:r w:rsidRPr="00113EA4">
              <w:rPr>
                <w:rFonts w:hint="eastAsia"/>
              </w:rPr>
              <w:t>32%</w:t>
            </w:r>
          </w:p>
        </w:tc>
      </w:tr>
      <w:tr w:rsidR="007B1B18" w14:paraId="2F594620" w14:textId="77777777" w:rsidTr="002C4B5A">
        <w:tc>
          <w:tcPr>
            <w:tcW w:w="4135" w:type="dxa"/>
          </w:tcPr>
          <w:p w14:paraId="04029CF1" w14:textId="71744BA9" w:rsidR="007B1B18" w:rsidRDefault="007B1B18" w:rsidP="007B1B18">
            <w:pPr>
              <w:jc w:val="center"/>
              <w:rPr>
                <w:rFonts w:hint="eastAsia"/>
                <w:lang w:eastAsia="zh-CN"/>
              </w:rPr>
            </w:pPr>
            <w:r w:rsidRPr="00113EA4">
              <w:t>daily</w:t>
            </w:r>
          </w:p>
        </w:tc>
        <w:tc>
          <w:tcPr>
            <w:tcW w:w="4136" w:type="dxa"/>
          </w:tcPr>
          <w:p w14:paraId="734B6B1E" w14:textId="0A20EB0D" w:rsidR="007B1B18" w:rsidRDefault="007B1B18" w:rsidP="007B1B18">
            <w:pPr>
              <w:jc w:val="center"/>
              <w:rPr>
                <w:rFonts w:hint="eastAsia"/>
                <w:lang w:eastAsia="zh-CN"/>
              </w:rPr>
            </w:pPr>
            <w:r w:rsidRPr="00113EA4">
              <w:rPr>
                <w:rFonts w:hint="eastAsia"/>
              </w:rPr>
              <w:t>11%</w:t>
            </w:r>
          </w:p>
        </w:tc>
      </w:tr>
    </w:tbl>
    <w:p w14:paraId="2492A54C" w14:textId="3212855D" w:rsidR="00790E41" w:rsidRDefault="00790E41" w:rsidP="00977A0D">
      <w:pPr>
        <w:jc w:val="center"/>
        <w:rPr>
          <w:rFonts w:hint="eastAsia"/>
          <w:lang w:eastAsia="zh-CN"/>
        </w:rPr>
      </w:pPr>
      <w:r w:rsidRPr="005E2F4E">
        <w:rPr>
          <w:b/>
          <w:bCs/>
          <w:color w:val="000000"/>
        </w:rPr>
        <w:t xml:space="preserve">Table </w:t>
      </w:r>
      <w:r w:rsidRPr="005E2F4E">
        <w:rPr>
          <w:b/>
        </w:rPr>
        <w:fldChar w:fldCharType="begin"/>
      </w:r>
      <w:r w:rsidRPr="005E2F4E">
        <w:rPr>
          <w:b/>
        </w:rPr>
        <w:instrText xml:space="preserve"> SEQ Table \* ARABIC </w:instrText>
      </w:r>
      <w:r w:rsidRPr="005E2F4E">
        <w:rPr>
          <w:b/>
        </w:rPr>
        <w:fldChar w:fldCharType="separate"/>
      </w:r>
      <w:r>
        <w:rPr>
          <w:b/>
          <w:noProof/>
        </w:rPr>
        <w:t>2</w:t>
      </w:r>
      <w:r w:rsidRPr="005E2F4E">
        <w:rPr>
          <w:b/>
        </w:rPr>
        <w:fldChar w:fldCharType="end"/>
      </w:r>
      <w:r w:rsidRPr="00985785">
        <w:rPr>
          <w:b/>
          <w:bCs/>
          <w:color w:val="000000"/>
        </w:rPr>
        <w:t>:</w:t>
      </w:r>
      <w:r>
        <w:rPr>
          <w:b/>
          <w:bCs/>
          <w:color w:val="000000"/>
        </w:rPr>
        <w:t xml:space="preserve"> Non-</w:t>
      </w:r>
      <w:r>
        <w:rPr>
          <w:b/>
          <w:bCs/>
          <w:color w:val="000000"/>
          <w:lang w:eastAsia="zh-CN"/>
        </w:rPr>
        <w:t>r</w:t>
      </w:r>
      <w:r>
        <w:rPr>
          <w:rFonts w:hint="eastAsia"/>
          <w:b/>
          <w:bCs/>
          <w:color w:val="000000"/>
          <w:lang w:eastAsia="zh-CN"/>
        </w:rPr>
        <w:t>egional</w:t>
      </w:r>
      <w:r>
        <w:rPr>
          <w:b/>
          <w:bCs/>
          <w:color w:val="000000"/>
          <w:lang w:eastAsia="zh-CN"/>
        </w:rPr>
        <w:t xml:space="preserve"> </w:t>
      </w:r>
      <w:r>
        <w:rPr>
          <w:rFonts w:hint="eastAsia"/>
          <w:b/>
          <w:bCs/>
          <w:color w:val="000000"/>
          <w:lang w:eastAsia="zh-CN"/>
        </w:rPr>
        <w:t>words</w:t>
      </w:r>
      <w:r>
        <w:rPr>
          <w:b/>
          <w:bCs/>
          <w:color w:val="000000"/>
          <w:lang w:eastAsia="zh-CN"/>
        </w:rPr>
        <w:t xml:space="preserve"> </w:t>
      </w:r>
      <w:r>
        <w:rPr>
          <w:rFonts w:hint="eastAsia"/>
          <w:b/>
          <w:bCs/>
          <w:color w:val="000000"/>
          <w:lang w:eastAsia="zh-CN"/>
        </w:rPr>
        <w:t>with</w:t>
      </w:r>
      <w:r>
        <w:rPr>
          <w:b/>
          <w:bCs/>
          <w:color w:val="000000"/>
          <w:lang w:eastAsia="zh-CN"/>
        </w:rPr>
        <w:t xml:space="preserve"> ‘</w:t>
      </w:r>
      <w:r>
        <w:rPr>
          <w:rFonts w:hint="eastAsia"/>
          <w:b/>
          <w:bCs/>
          <w:color w:val="000000"/>
          <w:lang w:eastAsia="zh-CN"/>
        </w:rPr>
        <w:t>ratio</w:t>
      </w:r>
      <w:r>
        <w:rPr>
          <w:b/>
          <w:bCs/>
          <w:color w:val="000000"/>
          <w:lang w:eastAsia="zh-CN"/>
        </w:rPr>
        <w:t>’</w:t>
      </w:r>
    </w:p>
    <w:p w14:paraId="0FEE7EE9" w14:textId="13116D15" w:rsidR="008660CD" w:rsidRDefault="008660CD" w:rsidP="00962D3B">
      <w:pPr>
        <w:rPr>
          <w:rFonts w:hint="eastAsia"/>
          <w:lang w:eastAsia="zh-CN"/>
        </w:rPr>
      </w:pPr>
      <w:r>
        <w:rPr>
          <w:rFonts w:hint="eastAsia"/>
        </w:rPr>
        <w:t xml:space="preserve">According to Table 1 and Table 2, </w:t>
      </w:r>
      <w:r w:rsidR="00287862">
        <w:rPr>
          <w:rFonts w:hint="eastAsia"/>
          <w:lang w:eastAsia="zh-CN"/>
        </w:rPr>
        <w:t>t</w:t>
      </w:r>
      <w:r w:rsidR="00287862" w:rsidRPr="00287862">
        <w:t xml:space="preserve">he </w:t>
      </w:r>
      <w:r w:rsidR="00CA73F7">
        <w:t>‘</w:t>
      </w:r>
      <w:r w:rsidR="00287862" w:rsidRPr="00287862">
        <w:t>ratio</w:t>
      </w:r>
      <w:r w:rsidR="00CA73F7">
        <w:t>’</w:t>
      </w:r>
      <w:r w:rsidR="00287862" w:rsidRPr="00287862">
        <w:t xml:space="preserve"> of all non-regional words is very low</w:t>
      </w:r>
      <w:r w:rsidR="002C4B5A">
        <w:t>.</w:t>
      </w:r>
      <w:r w:rsidR="00634AE1">
        <w:t xml:space="preserve"> However, in </w:t>
      </w:r>
      <w:r w:rsidR="00581C41">
        <w:t xml:space="preserve">the result of </w:t>
      </w:r>
      <w:r w:rsidR="00634AE1">
        <w:t xml:space="preserve">regional words, the </w:t>
      </w:r>
      <w:r w:rsidR="00107D00">
        <w:t>‘</w:t>
      </w:r>
      <w:r w:rsidR="00634AE1">
        <w:t>ratio</w:t>
      </w:r>
      <w:r w:rsidR="00107D00">
        <w:t>’</w:t>
      </w:r>
      <w:r w:rsidR="00634AE1">
        <w:t xml:space="preserve"> of ‘supper’ </w:t>
      </w:r>
      <w:r w:rsidR="00634AE1">
        <w:rPr>
          <w:rFonts w:hint="eastAsia"/>
          <w:lang w:eastAsia="zh-CN"/>
        </w:rPr>
        <w:t>is</w:t>
      </w:r>
      <w:r w:rsidR="00634AE1">
        <w:rPr>
          <w:lang w:eastAsia="zh-CN"/>
        </w:rPr>
        <w:t xml:space="preserve"> only ‘60%’</w:t>
      </w:r>
      <w:r w:rsidR="00597185">
        <w:rPr>
          <w:lang w:eastAsia="zh-CN"/>
        </w:rPr>
        <w:t xml:space="preserve"> and </w:t>
      </w:r>
      <w:r w:rsidR="00597185">
        <w:rPr>
          <w:rFonts w:hint="eastAsia"/>
          <w:lang w:eastAsia="zh-CN"/>
        </w:rPr>
        <w:t>a</w:t>
      </w:r>
      <w:r w:rsidR="00597185" w:rsidRPr="00597185">
        <w:rPr>
          <w:lang w:eastAsia="zh-CN"/>
        </w:rPr>
        <w:t xml:space="preserve">lthough </w:t>
      </w:r>
      <w:r w:rsidR="00107D00">
        <w:t>‘supper’</w:t>
      </w:r>
      <w:r w:rsidR="00597185" w:rsidRPr="00597185">
        <w:rPr>
          <w:lang w:eastAsia="zh-CN"/>
        </w:rPr>
        <w:t xml:space="preserve"> is densely distributed near </w:t>
      </w:r>
      <w:r w:rsidR="00597185">
        <w:rPr>
          <w:lang w:eastAsia="zh-CN"/>
        </w:rPr>
        <w:t xml:space="preserve">the </w:t>
      </w:r>
      <w:r w:rsidR="00597185" w:rsidRPr="00597185">
        <w:rPr>
          <w:lang w:eastAsia="zh-CN"/>
        </w:rPr>
        <w:t>Edinburgh, it is widely distributed in many other cities.</w:t>
      </w:r>
      <w:r w:rsidR="005C0116">
        <w:rPr>
          <w:lang w:eastAsia="zh-CN"/>
        </w:rPr>
        <w:t xml:space="preserve"> Thus</w:t>
      </w:r>
      <w:r w:rsidR="005C0116" w:rsidRPr="005C0116">
        <w:t xml:space="preserve">, </w:t>
      </w:r>
      <w:r w:rsidR="00107D00">
        <w:rPr>
          <w:rFonts w:hint="eastAsia"/>
          <w:lang w:eastAsia="zh-CN"/>
        </w:rPr>
        <w:t>t</w:t>
      </w:r>
      <w:r w:rsidR="00107D00" w:rsidRPr="00107D00">
        <w:t>he project raised doubts about the regional</w:t>
      </w:r>
      <w:r w:rsidR="00107D00">
        <w:rPr>
          <w:lang w:eastAsia="zh-CN"/>
        </w:rPr>
        <w:t>ity</w:t>
      </w:r>
      <w:r w:rsidR="00107D00" w:rsidRPr="00107D00">
        <w:t xml:space="preserve"> of ‘supper’</w:t>
      </w:r>
      <w:r w:rsidR="00712C92">
        <w:t xml:space="preserve"> </w:t>
      </w:r>
      <w:r w:rsidR="00712C92">
        <w:rPr>
          <w:rFonts w:hint="eastAsia"/>
          <w:lang w:eastAsia="zh-CN"/>
        </w:rPr>
        <w:t>and</w:t>
      </w:r>
      <w:r w:rsidR="00712C92">
        <w:rPr>
          <w:lang w:eastAsia="zh-CN"/>
        </w:rPr>
        <w:t xml:space="preserve"> the project </w:t>
      </w:r>
      <w:r w:rsidR="00712C92">
        <w:rPr>
          <w:rFonts w:hint="eastAsia"/>
          <w:lang w:eastAsia="zh-CN"/>
        </w:rPr>
        <w:t>did</w:t>
      </w:r>
      <w:r w:rsidR="00712C92">
        <w:rPr>
          <w:lang w:eastAsia="zh-CN"/>
        </w:rPr>
        <w:t xml:space="preserve"> not want to use 60% as the </w:t>
      </w:r>
      <w:r w:rsidR="00712C92">
        <w:rPr>
          <w:rFonts w:hint="eastAsia"/>
          <w:lang w:eastAsia="zh-CN"/>
        </w:rPr>
        <w:t>t</w:t>
      </w:r>
      <w:r w:rsidR="00712C92" w:rsidRPr="00712C92">
        <w:rPr>
          <w:lang w:eastAsia="zh-CN"/>
        </w:rPr>
        <w:t>hreshold</w:t>
      </w:r>
      <w:r w:rsidR="00712C92">
        <w:rPr>
          <w:lang w:eastAsia="zh-CN"/>
        </w:rPr>
        <w:t xml:space="preserve"> </w:t>
      </w:r>
      <w:r w:rsidR="00712C92">
        <w:rPr>
          <w:rFonts w:hint="eastAsia"/>
          <w:lang w:eastAsia="zh-CN"/>
        </w:rPr>
        <w:t>of</w:t>
      </w:r>
      <w:r w:rsidR="00712C92">
        <w:rPr>
          <w:lang w:eastAsia="zh-CN"/>
        </w:rPr>
        <w:t xml:space="preserve"> ‘ratio’. </w:t>
      </w:r>
      <w:r w:rsidR="00712C92" w:rsidRPr="00712C92">
        <w:rPr>
          <w:lang w:eastAsia="zh-CN"/>
        </w:rPr>
        <w:t xml:space="preserve">From the distribution of </w:t>
      </w:r>
      <w:r w:rsidR="00712C92">
        <w:rPr>
          <w:lang w:eastAsia="zh-CN"/>
        </w:rPr>
        <w:t>‘</w:t>
      </w:r>
      <w:r w:rsidR="00712C92" w:rsidRPr="00712C92">
        <w:rPr>
          <w:lang w:eastAsia="zh-CN"/>
        </w:rPr>
        <w:t>roe</w:t>
      </w:r>
      <w:r w:rsidR="00712C92">
        <w:rPr>
          <w:lang w:eastAsia="zh-CN"/>
        </w:rPr>
        <w:t xml:space="preserve">’, </w:t>
      </w:r>
      <w:r w:rsidR="00D720C2" w:rsidRPr="00D720C2">
        <w:rPr>
          <w:lang w:eastAsia="zh-CN"/>
        </w:rPr>
        <w:t>‘roe’ shows a strong regionality relative to ‘supper’</w:t>
      </w:r>
      <w:r w:rsidR="00D720C2">
        <w:rPr>
          <w:lang w:eastAsia="zh-CN"/>
        </w:rPr>
        <w:t xml:space="preserve">, </w:t>
      </w:r>
      <w:r w:rsidR="00D720C2">
        <w:rPr>
          <w:rFonts w:hint="eastAsia"/>
          <w:lang w:eastAsia="zh-CN"/>
        </w:rPr>
        <w:t>so</w:t>
      </w:r>
      <w:r w:rsidR="00D720C2">
        <w:rPr>
          <w:lang w:eastAsia="zh-CN"/>
        </w:rPr>
        <w:t xml:space="preserve">, </w:t>
      </w:r>
      <w:r w:rsidR="00D720C2">
        <w:rPr>
          <w:rFonts w:hint="eastAsia"/>
          <w:lang w:eastAsia="zh-CN"/>
        </w:rPr>
        <w:t>t</w:t>
      </w:r>
      <w:r w:rsidR="00D720C2">
        <w:rPr>
          <w:lang w:eastAsia="zh-CN"/>
        </w:rPr>
        <w:t>he project set</w:t>
      </w:r>
      <w:r w:rsidR="00D720C2" w:rsidRPr="00D720C2">
        <w:rPr>
          <w:lang w:eastAsia="zh-CN"/>
        </w:rPr>
        <w:t xml:space="preserve"> the threshold of ‘roe’ to 65%</w:t>
      </w:r>
      <w:r w:rsidR="00712C92">
        <w:rPr>
          <w:rFonts w:hint="eastAsia"/>
          <w:lang w:eastAsia="zh-CN"/>
        </w:rPr>
        <w:t>.</w:t>
      </w:r>
    </w:p>
    <w:p w14:paraId="4D1AF1FB" w14:textId="10A58EC3" w:rsidR="00962D3B" w:rsidRDefault="00962D3B" w:rsidP="00962D3B">
      <w:r w:rsidRPr="00985785">
        <w:t xml:space="preserve">However, there is a problem that most of words with few shops (less than </w:t>
      </w:r>
      <w:r>
        <w:t>ten</w:t>
      </w:r>
      <w:r w:rsidRPr="00985785">
        <w:t xml:space="preserve"> shops) are distributed within 200,000 meters. Besides, the ‘ratio’ of </w:t>
      </w:r>
      <w:r w:rsidR="001230BE">
        <w:t xml:space="preserve">many of </w:t>
      </w:r>
      <w:r w:rsidRPr="00985785">
        <w:t>these words is 1. For example, Fig</w:t>
      </w:r>
      <w:r>
        <w:t xml:space="preserve">. </w:t>
      </w:r>
      <w:r w:rsidR="00897275">
        <w:t>34</w:t>
      </w:r>
      <w:r>
        <w:t xml:space="preserve"> and Fig. </w:t>
      </w:r>
      <w:r w:rsidR="00897275">
        <w:t>35</w:t>
      </w:r>
      <w:r w:rsidRPr="00985785">
        <w:t xml:space="preserve"> show the distribution and trend of ‘massala’ which just has</w:t>
      </w:r>
      <w:r>
        <w:t xml:space="preserve"> four shops</w:t>
      </w:r>
      <w:r w:rsidR="00F36C34">
        <w:t xml:space="preserve"> and the ‘ratio’ is 1</w:t>
      </w:r>
      <w:r>
        <w:t xml:space="preserve">. In Fig. </w:t>
      </w:r>
      <w:r w:rsidR="00897275">
        <w:t>34</w:t>
      </w:r>
      <w:r w:rsidRPr="00985785">
        <w:t>, ‘massala’ looks like a regional word</w:t>
      </w:r>
      <w:r>
        <w:t xml:space="preserve"> and according to Fig. </w:t>
      </w:r>
      <w:r w:rsidR="00897275">
        <w:t>35</w:t>
      </w:r>
      <w:r w:rsidRPr="00985785">
        <w:t>, ‘massala’ has the feature of regional word. However, the distribution sample of ‘massala’ is really too small that the project cannot dir</w:t>
      </w:r>
      <w:r w:rsidR="00E56304">
        <w:t>ectly determine that ‘massala’</w:t>
      </w:r>
      <w:r w:rsidRPr="00985785">
        <w:t xml:space="preserve"> is a regional word. As a consequence, the project decided that for words containing only </w:t>
      </w:r>
      <w:r>
        <w:t>ten</w:t>
      </w:r>
      <w:r w:rsidR="00167A0B">
        <w:t xml:space="preserve"> or less stores, the project</w:t>
      </w:r>
      <w:r w:rsidRPr="00985785">
        <w:t xml:space="preserve"> treat</w:t>
      </w:r>
      <w:r w:rsidR="00167A0B">
        <w:t>ed</w:t>
      </w:r>
      <w:r w:rsidRPr="00985785">
        <w:t xml:space="preserve"> them as non-regional words.</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23"/>
        <w:gridCol w:w="4658"/>
      </w:tblGrid>
      <w:tr w:rsidR="00962D3B" w:rsidRPr="00985785" w14:paraId="0ABCA99D" w14:textId="77777777" w:rsidTr="002C4B5A">
        <w:tc>
          <w:tcPr>
            <w:tcW w:w="3623" w:type="dxa"/>
          </w:tcPr>
          <w:p w14:paraId="04E772C6" w14:textId="77777777" w:rsidR="00962D3B" w:rsidRPr="00985785" w:rsidRDefault="00962D3B" w:rsidP="002C4B5A">
            <w:pPr>
              <w:jc w:val="center"/>
            </w:pPr>
            <w:r w:rsidRPr="00985785">
              <w:rPr>
                <w:noProof/>
              </w:rPr>
              <w:drawing>
                <wp:inline distT="0" distB="0" distL="0" distR="0" wp14:anchorId="5C5AA13B" wp14:editId="1BE82F19">
                  <wp:extent cx="1743598" cy="1927412"/>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ssala.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52541" cy="1937297"/>
                          </a:xfrm>
                          <a:prstGeom prst="rect">
                            <a:avLst/>
                          </a:prstGeom>
                        </pic:spPr>
                      </pic:pic>
                    </a:graphicData>
                  </a:graphic>
                </wp:inline>
              </w:drawing>
            </w:r>
          </w:p>
        </w:tc>
        <w:tc>
          <w:tcPr>
            <w:tcW w:w="4658" w:type="dxa"/>
          </w:tcPr>
          <w:p w14:paraId="3E2ACB0E" w14:textId="77777777" w:rsidR="00962D3B" w:rsidRPr="00985785" w:rsidRDefault="00962D3B" w:rsidP="002C4B5A">
            <w:pPr>
              <w:jc w:val="center"/>
            </w:pPr>
            <w:r w:rsidRPr="00985785">
              <w:rPr>
                <w:noProof/>
              </w:rPr>
              <w:drawing>
                <wp:inline distT="0" distB="0" distL="0" distR="0" wp14:anchorId="3563A3AE" wp14:editId="4A8B1CA2">
                  <wp:extent cx="2820947" cy="207084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assala.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27560" cy="2075701"/>
                          </a:xfrm>
                          <a:prstGeom prst="rect">
                            <a:avLst/>
                          </a:prstGeom>
                        </pic:spPr>
                      </pic:pic>
                    </a:graphicData>
                  </a:graphic>
                </wp:inline>
              </w:drawing>
            </w:r>
          </w:p>
        </w:tc>
      </w:tr>
      <w:tr w:rsidR="00962D3B" w:rsidRPr="00985785" w14:paraId="4B1E16B9" w14:textId="77777777" w:rsidTr="002C4B5A">
        <w:tc>
          <w:tcPr>
            <w:tcW w:w="3623" w:type="dxa"/>
          </w:tcPr>
          <w:p w14:paraId="02C39121" w14:textId="039290E9" w:rsidR="00962D3B" w:rsidRPr="00985785" w:rsidRDefault="00962D3B" w:rsidP="002C4B5A">
            <w:bookmarkStart w:id="36" w:name="_Toc522487879"/>
            <w:r w:rsidRPr="00985785">
              <w:rPr>
                <w:b/>
              </w:rPr>
              <w:t xml:space="preserve">Figure </w:t>
            </w:r>
            <w:r w:rsidRPr="001C24CE">
              <w:rPr>
                <w:b/>
              </w:rPr>
              <w:fldChar w:fldCharType="begin"/>
            </w:r>
            <w:r w:rsidRPr="001C24CE">
              <w:rPr>
                <w:b/>
              </w:rPr>
              <w:instrText xml:space="preserve"> SEQ Figure \* ARABIC </w:instrText>
            </w:r>
            <w:r w:rsidRPr="001C24CE">
              <w:rPr>
                <w:b/>
              </w:rPr>
              <w:fldChar w:fldCharType="separate"/>
            </w:r>
            <w:r w:rsidR="000D4060">
              <w:rPr>
                <w:b/>
                <w:noProof/>
              </w:rPr>
              <w:t>34</w:t>
            </w:r>
            <w:r w:rsidRPr="001C24CE">
              <w:rPr>
                <w:b/>
              </w:rPr>
              <w:fldChar w:fldCharType="end"/>
            </w:r>
            <w:r w:rsidRPr="00985785">
              <w:rPr>
                <w:b/>
              </w:rPr>
              <w:t>: ‘massala’ distribution (95%)</w:t>
            </w:r>
            <w:bookmarkEnd w:id="36"/>
          </w:p>
        </w:tc>
        <w:tc>
          <w:tcPr>
            <w:tcW w:w="4658" w:type="dxa"/>
          </w:tcPr>
          <w:p w14:paraId="23A34F18" w14:textId="3EE931BF" w:rsidR="00962D3B" w:rsidRPr="00985785" w:rsidRDefault="00962D3B" w:rsidP="002C4B5A">
            <w:bookmarkStart w:id="37" w:name="_Toc522487880"/>
            <w:r w:rsidRPr="00985785">
              <w:rPr>
                <w:b/>
              </w:rPr>
              <w:t>Figure</w:t>
            </w:r>
            <w:r>
              <w:rPr>
                <w:b/>
              </w:rPr>
              <w:t xml:space="preserve"> </w:t>
            </w:r>
            <w:r w:rsidRPr="001C24CE">
              <w:rPr>
                <w:b/>
              </w:rPr>
              <w:fldChar w:fldCharType="begin"/>
            </w:r>
            <w:r w:rsidRPr="001C24CE">
              <w:rPr>
                <w:b/>
              </w:rPr>
              <w:instrText xml:space="preserve"> SEQ Figure \* ARABIC </w:instrText>
            </w:r>
            <w:r w:rsidRPr="001C24CE">
              <w:rPr>
                <w:b/>
              </w:rPr>
              <w:fldChar w:fldCharType="separate"/>
            </w:r>
            <w:r w:rsidR="000D4060">
              <w:rPr>
                <w:b/>
                <w:noProof/>
              </w:rPr>
              <w:t>35</w:t>
            </w:r>
            <w:r w:rsidRPr="001C24CE">
              <w:rPr>
                <w:b/>
              </w:rPr>
              <w:fldChar w:fldCharType="end"/>
            </w:r>
            <w:r w:rsidRPr="00985785">
              <w:rPr>
                <w:b/>
              </w:rPr>
              <w:t>: The number of ‘massala’ shops varies with distance</w:t>
            </w:r>
            <w:bookmarkEnd w:id="37"/>
          </w:p>
        </w:tc>
      </w:tr>
    </w:tbl>
    <w:p w14:paraId="35109B0F" w14:textId="6B8D8D65" w:rsidR="00DD51BA" w:rsidRDefault="00DD51BA" w:rsidP="00DD51BA">
      <w:r w:rsidRPr="00985785">
        <w:rPr>
          <w:lang w:eastAsia="en-US"/>
        </w:rPr>
        <w:t>Through the above findings, it can be explained that ‘ratio</w:t>
      </w:r>
      <w:r w:rsidR="00B663F5">
        <w:rPr>
          <w:lang w:eastAsia="en-US"/>
        </w:rPr>
        <w:t xml:space="preserve">’ </w:t>
      </w:r>
      <w:r w:rsidR="00876171">
        <w:rPr>
          <w:lang w:eastAsia="en-US"/>
        </w:rPr>
        <w:t>&gt;</w:t>
      </w:r>
      <w:r w:rsidR="00B663F5">
        <w:rPr>
          <w:lang w:eastAsia="en-US"/>
        </w:rPr>
        <w:t xml:space="preserve"> </w:t>
      </w:r>
      <w:r w:rsidR="00876171">
        <w:rPr>
          <w:lang w:eastAsia="en-US"/>
        </w:rPr>
        <w:t>65%</w:t>
      </w:r>
      <w:r w:rsidRPr="00985785">
        <w:rPr>
          <w:lang w:eastAsia="en-US"/>
        </w:rPr>
        <w:t xml:space="preserve"> </w:t>
      </w:r>
      <w:r w:rsidRPr="00985785">
        <w:t xml:space="preserve">can be regarded as one of </w:t>
      </w:r>
      <w:r w:rsidRPr="00985785">
        <w:rPr>
          <w:lang w:eastAsia="en-US"/>
        </w:rPr>
        <w:t xml:space="preserve">features of regional word, but it is not enough to only rely on ‘ratio’ to judge all regional words </w:t>
      </w:r>
      <w:r w:rsidRPr="00985785">
        <w:t>such as ‘funghi’</w:t>
      </w:r>
      <w:r w:rsidRPr="00985785">
        <w:rPr>
          <w:lang w:eastAsia="en-US"/>
        </w:rPr>
        <w:t>.</w:t>
      </w:r>
      <w:r w:rsidR="005B57DC">
        <w:rPr>
          <w:lang w:eastAsia="en-US"/>
        </w:rPr>
        <w:t xml:space="preserve"> According to Fig. 36 and Fig. 37</w:t>
      </w:r>
      <w:r w:rsidR="00A66487">
        <w:rPr>
          <w:lang w:eastAsia="en-US"/>
        </w:rPr>
        <w:t xml:space="preserve"> </w:t>
      </w:r>
      <w:r w:rsidRPr="00985785">
        <w:rPr>
          <w:lang w:eastAsia="en-US"/>
        </w:rPr>
        <w:t>which are the distribution and trend of ‘</w:t>
      </w:r>
      <w:r w:rsidRPr="00985785">
        <w:t xml:space="preserve">funghi’, the project found that the number of shops which contain </w:t>
      </w:r>
      <w:r w:rsidRPr="00985785">
        <w:rPr>
          <w:lang w:eastAsia="en-US"/>
        </w:rPr>
        <w:t>‘</w:t>
      </w:r>
      <w:r w:rsidRPr="00985785">
        <w:t xml:space="preserve">funghi’ rises smoothly and the ‘ratio’ of </w:t>
      </w:r>
      <w:r w:rsidRPr="00985785">
        <w:rPr>
          <w:lang w:eastAsia="en-US"/>
        </w:rPr>
        <w:t>‘</w:t>
      </w:r>
      <w:r w:rsidRPr="00985785">
        <w:t>funghi’ is just 50%. However, as Fig</w:t>
      </w:r>
      <w:r w:rsidR="005B57DC">
        <w:t>. 36</w:t>
      </w:r>
      <w:r w:rsidRPr="00985785">
        <w:t xml:space="preserve"> shows, there are many shops that contain this word in a small area and it looks like a regional word. Thus, if </w:t>
      </w:r>
      <w:r w:rsidRPr="00985785">
        <w:rPr>
          <w:lang w:eastAsia="en-US"/>
        </w:rPr>
        <w:t>‘</w:t>
      </w:r>
      <w:r w:rsidRPr="00985785">
        <w:t xml:space="preserve">funghi’ is only judged by ‘ratio’, it must be treated as a non-regional word. As a consequence, the project requires to discover more features to make </w:t>
      </w:r>
      <w:r w:rsidR="00125DDE">
        <w:rPr>
          <w:rFonts w:hint="eastAsia"/>
          <w:lang w:eastAsia="zh-CN"/>
        </w:rPr>
        <w:t>a</w:t>
      </w:r>
      <w:r w:rsidR="00125DDE">
        <w:rPr>
          <w:lang w:eastAsia="zh-CN"/>
        </w:rPr>
        <w:t xml:space="preserve"> </w:t>
      </w:r>
      <w:r w:rsidRPr="00985785">
        <w:t>more accurate decision.</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8"/>
        <w:gridCol w:w="4743"/>
      </w:tblGrid>
      <w:tr w:rsidR="00541324" w:rsidRPr="00985785" w14:paraId="338C60F1" w14:textId="77777777" w:rsidTr="00541324">
        <w:tc>
          <w:tcPr>
            <w:tcW w:w="3538" w:type="dxa"/>
          </w:tcPr>
          <w:p w14:paraId="04721D70" w14:textId="77777777" w:rsidR="00541324" w:rsidRPr="00985785" w:rsidRDefault="00541324" w:rsidP="00484B92">
            <w:pPr>
              <w:jc w:val="center"/>
              <w:rPr>
                <w:b/>
                <w:sz w:val="26"/>
                <w:szCs w:val="26"/>
                <w:lang w:eastAsia="en-US"/>
              </w:rPr>
            </w:pPr>
            <w:r w:rsidRPr="00985785">
              <w:rPr>
                <w:b/>
                <w:noProof/>
                <w:sz w:val="26"/>
                <w:szCs w:val="26"/>
                <w:lang w:eastAsia="en-US"/>
              </w:rPr>
              <w:lastRenderedPageBreak/>
              <w:drawing>
                <wp:inline distT="0" distB="0" distL="0" distR="0" wp14:anchorId="525F29A4" wp14:editId="27CD52B8">
                  <wp:extent cx="1936376" cy="2134085"/>
                  <wp:effectExtent l="0" t="0" r="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unghi.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36376" cy="2134085"/>
                          </a:xfrm>
                          <a:prstGeom prst="rect">
                            <a:avLst/>
                          </a:prstGeom>
                        </pic:spPr>
                      </pic:pic>
                    </a:graphicData>
                  </a:graphic>
                </wp:inline>
              </w:drawing>
            </w:r>
          </w:p>
        </w:tc>
        <w:tc>
          <w:tcPr>
            <w:tcW w:w="4743" w:type="dxa"/>
          </w:tcPr>
          <w:p w14:paraId="28DFFA27" w14:textId="77777777" w:rsidR="00541324" w:rsidRPr="00985785" w:rsidRDefault="00541324" w:rsidP="00484B92">
            <w:pPr>
              <w:jc w:val="center"/>
              <w:rPr>
                <w:b/>
                <w:sz w:val="26"/>
                <w:szCs w:val="26"/>
                <w:lang w:eastAsia="en-US"/>
              </w:rPr>
            </w:pPr>
            <w:r w:rsidRPr="00985785">
              <w:rPr>
                <w:b/>
                <w:noProof/>
                <w:sz w:val="26"/>
                <w:szCs w:val="26"/>
                <w:lang w:eastAsia="en-US"/>
              </w:rPr>
              <w:drawing>
                <wp:inline distT="0" distB="0" distL="0" distR="0" wp14:anchorId="0AEB2407" wp14:editId="79D1E972">
                  <wp:extent cx="2874873" cy="212463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atio_funghi.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91596" cy="2136994"/>
                          </a:xfrm>
                          <a:prstGeom prst="rect">
                            <a:avLst/>
                          </a:prstGeom>
                        </pic:spPr>
                      </pic:pic>
                    </a:graphicData>
                  </a:graphic>
                </wp:inline>
              </w:drawing>
            </w:r>
          </w:p>
        </w:tc>
      </w:tr>
      <w:tr w:rsidR="00541324" w:rsidRPr="00985785" w14:paraId="7D30C0BE" w14:textId="77777777" w:rsidTr="00541324">
        <w:tc>
          <w:tcPr>
            <w:tcW w:w="3538" w:type="dxa"/>
          </w:tcPr>
          <w:p w14:paraId="2B6FCEED" w14:textId="23D8BD3C" w:rsidR="00541324" w:rsidRPr="00985785" w:rsidRDefault="00541324" w:rsidP="00484B92">
            <w:pPr>
              <w:jc w:val="center"/>
              <w:rPr>
                <w:b/>
                <w:sz w:val="26"/>
                <w:szCs w:val="26"/>
                <w:lang w:eastAsia="en-US"/>
              </w:rPr>
            </w:pPr>
            <w:bookmarkStart w:id="38" w:name="_Toc522487893"/>
            <w:r w:rsidRPr="00985785">
              <w:rPr>
                <w:b/>
              </w:rPr>
              <w:t>Figure</w:t>
            </w:r>
            <w:r>
              <w:rPr>
                <w:b/>
              </w:rPr>
              <w:t xml:space="preserve"> </w:t>
            </w:r>
            <w:r w:rsidRPr="001C24CE">
              <w:rPr>
                <w:b/>
              </w:rPr>
              <w:fldChar w:fldCharType="begin"/>
            </w:r>
            <w:r w:rsidRPr="001C24CE">
              <w:rPr>
                <w:b/>
              </w:rPr>
              <w:instrText xml:space="preserve"> SEQ Figure \* ARABIC </w:instrText>
            </w:r>
            <w:r w:rsidRPr="001C24CE">
              <w:rPr>
                <w:b/>
              </w:rPr>
              <w:fldChar w:fldCharType="separate"/>
            </w:r>
            <w:r w:rsidR="005B57DC">
              <w:rPr>
                <w:b/>
                <w:noProof/>
              </w:rPr>
              <w:t>36</w:t>
            </w:r>
            <w:r w:rsidRPr="001C24CE">
              <w:rPr>
                <w:b/>
              </w:rPr>
              <w:fldChar w:fldCharType="end"/>
            </w:r>
            <w:r w:rsidRPr="00985785">
              <w:rPr>
                <w:b/>
              </w:rPr>
              <w:t>: ‘funghi’ distribution (95%)</w:t>
            </w:r>
            <w:bookmarkEnd w:id="38"/>
          </w:p>
        </w:tc>
        <w:tc>
          <w:tcPr>
            <w:tcW w:w="4743" w:type="dxa"/>
          </w:tcPr>
          <w:p w14:paraId="7B62179C" w14:textId="19B81AC9" w:rsidR="00541324" w:rsidRPr="00985785" w:rsidRDefault="00541324" w:rsidP="00484B92">
            <w:pPr>
              <w:jc w:val="center"/>
              <w:rPr>
                <w:b/>
                <w:sz w:val="26"/>
                <w:szCs w:val="26"/>
                <w:lang w:eastAsia="en-US"/>
              </w:rPr>
            </w:pPr>
            <w:bookmarkStart w:id="39" w:name="_Toc522487894"/>
            <w:r w:rsidRPr="00985785">
              <w:rPr>
                <w:b/>
              </w:rPr>
              <w:t xml:space="preserve">Figure </w:t>
            </w:r>
            <w:r w:rsidRPr="001C24CE">
              <w:rPr>
                <w:b/>
              </w:rPr>
              <w:fldChar w:fldCharType="begin"/>
            </w:r>
            <w:r w:rsidRPr="001C24CE">
              <w:rPr>
                <w:b/>
              </w:rPr>
              <w:instrText xml:space="preserve"> SEQ Figure \* ARABIC </w:instrText>
            </w:r>
            <w:r w:rsidRPr="001C24CE">
              <w:rPr>
                <w:b/>
              </w:rPr>
              <w:fldChar w:fldCharType="separate"/>
            </w:r>
            <w:r w:rsidR="005B57DC">
              <w:rPr>
                <w:b/>
                <w:noProof/>
              </w:rPr>
              <w:t>37</w:t>
            </w:r>
            <w:r w:rsidRPr="001C24CE">
              <w:rPr>
                <w:b/>
              </w:rPr>
              <w:fldChar w:fldCharType="end"/>
            </w:r>
            <w:r w:rsidRPr="00985785">
              <w:rPr>
                <w:b/>
              </w:rPr>
              <w:t>: The number of ‘funghi’ shops varies with distance</w:t>
            </w:r>
            <w:bookmarkEnd w:id="39"/>
          </w:p>
        </w:tc>
      </w:tr>
    </w:tbl>
    <w:p w14:paraId="3A9ADE05" w14:textId="0EDA4948" w:rsidR="004F5076" w:rsidRDefault="00541324" w:rsidP="00541324">
      <w:r w:rsidRPr="00985785">
        <w:t>According to the results of ‘funghi’, the project first thought of calculating the average distance</w:t>
      </w:r>
      <w:r w:rsidR="00593853">
        <w:t xml:space="preserve"> </w:t>
      </w:r>
      <w:r w:rsidR="00593853">
        <w:rPr>
          <w:rFonts w:hint="eastAsia"/>
        </w:rPr>
        <w:t>(</w:t>
      </w:r>
      <w:r w:rsidR="00593853">
        <w:t>mean distance</w:t>
      </w:r>
      <w:r w:rsidR="00593853">
        <w:rPr>
          <w:rFonts w:hint="eastAsia"/>
        </w:rPr>
        <w:t>)</w:t>
      </w:r>
      <w:r w:rsidRPr="00985785">
        <w:t xml:space="preserve"> of the shop which contain</w:t>
      </w:r>
      <w:r w:rsidR="007D48A6">
        <w:t>s</w:t>
      </w:r>
      <w:r w:rsidRPr="00985785">
        <w:t xml:space="preserve"> the word from the central point. This is because the small average distance from the central point means that the word distribution range will not be very large. </w:t>
      </w:r>
      <w:r w:rsidR="00C122C6">
        <w:t xml:space="preserve">The result of </w:t>
      </w:r>
      <w:r w:rsidR="00C85AA0">
        <w:t>regional and non-regional words result is showed in the following table.</w:t>
      </w:r>
    </w:p>
    <w:tbl>
      <w:tblPr>
        <w:tblStyle w:val="a7"/>
        <w:tblW w:w="0" w:type="auto"/>
        <w:tblLook w:val="04A0" w:firstRow="1" w:lastRow="0" w:firstColumn="1" w:lastColumn="0" w:noHBand="0" w:noVBand="1"/>
      </w:tblPr>
      <w:tblGrid>
        <w:gridCol w:w="4135"/>
        <w:gridCol w:w="4136"/>
      </w:tblGrid>
      <w:tr w:rsidR="004F5076" w:rsidRPr="00EA67F0" w14:paraId="68B1A18C" w14:textId="77777777" w:rsidTr="005C1DE9">
        <w:tc>
          <w:tcPr>
            <w:tcW w:w="4135" w:type="dxa"/>
          </w:tcPr>
          <w:p w14:paraId="077CE7A3" w14:textId="77777777" w:rsidR="004F5076" w:rsidRPr="00EA67F0" w:rsidRDefault="004F5076" w:rsidP="005C1DE9">
            <w:pPr>
              <w:jc w:val="center"/>
              <w:rPr>
                <w:b/>
                <w:noProof/>
              </w:rPr>
            </w:pPr>
            <w:r w:rsidRPr="00EA67F0">
              <w:rPr>
                <w:b/>
                <w:noProof/>
                <w:lang w:eastAsia="zh-CN"/>
              </w:rPr>
              <w:t>R</w:t>
            </w:r>
            <w:r w:rsidRPr="00EA67F0">
              <w:rPr>
                <w:rFonts w:hint="eastAsia"/>
                <w:b/>
                <w:noProof/>
                <w:lang w:eastAsia="zh-CN"/>
              </w:rPr>
              <w:t>egional</w:t>
            </w:r>
            <w:r w:rsidRPr="00EA67F0">
              <w:rPr>
                <w:b/>
                <w:noProof/>
                <w:lang w:eastAsia="zh-CN"/>
              </w:rPr>
              <w:t xml:space="preserve"> </w:t>
            </w:r>
            <w:r w:rsidRPr="00EA67F0">
              <w:rPr>
                <w:rFonts w:hint="eastAsia"/>
                <w:b/>
                <w:noProof/>
                <w:lang w:eastAsia="zh-CN"/>
              </w:rPr>
              <w:t>words</w:t>
            </w:r>
          </w:p>
        </w:tc>
        <w:tc>
          <w:tcPr>
            <w:tcW w:w="4136" w:type="dxa"/>
          </w:tcPr>
          <w:p w14:paraId="5DCEFC4B" w14:textId="28183EB9" w:rsidR="004F5076" w:rsidRPr="00EA67F0" w:rsidRDefault="004F5076" w:rsidP="005C1DE9">
            <w:pPr>
              <w:jc w:val="center"/>
              <w:rPr>
                <w:rFonts w:hint="eastAsia"/>
                <w:b/>
                <w:noProof/>
              </w:rPr>
            </w:pPr>
            <w:r>
              <w:rPr>
                <w:b/>
                <w:noProof/>
                <w:lang w:eastAsia="zh-CN"/>
              </w:rPr>
              <w:t>Average distance</w:t>
            </w:r>
          </w:p>
        </w:tc>
      </w:tr>
      <w:tr w:rsidR="004F5076" w14:paraId="4FB763D2" w14:textId="77777777" w:rsidTr="005C1DE9">
        <w:tc>
          <w:tcPr>
            <w:tcW w:w="4135" w:type="dxa"/>
          </w:tcPr>
          <w:p w14:paraId="018F675B" w14:textId="77777777" w:rsidR="004F5076" w:rsidRDefault="004F5076" w:rsidP="005C1DE9">
            <w:pPr>
              <w:jc w:val="center"/>
              <w:rPr>
                <w:rFonts w:hint="eastAsia"/>
                <w:lang w:eastAsia="zh-CN"/>
              </w:rPr>
            </w:pPr>
            <w:r w:rsidRPr="00113EA4">
              <w:rPr>
                <w:noProof/>
              </w:rPr>
              <w:t>haggis</w:t>
            </w:r>
          </w:p>
        </w:tc>
        <w:tc>
          <w:tcPr>
            <w:tcW w:w="4136" w:type="dxa"/>
          </w:tcPr>
          <w:p w14:paraId="757CCC52" w14:textId="18570CDE" w:rsidR="004F5076" w:rsidRPr="00A4570B" w:rsidRDefault="005D51C4" w:rsidP="005C1DE9">
            <w:pPr>
              <w:jc w:val="center"/>
              <w:rPr>
                <w:lang w:eastAsia="zh-CN"/>
              </w:rPr>
            </w:pPr>
            <w:r w:rsidRPr="00A4570B">
              <w:rPr>
                <w:color w:val="000000"/>
                <w:spacing w:val="0"/>
                <w:lang w:val="en-US" w:eastAsia="zh-CN"/>
              </w:rPr>
              <w:t>216926.14</w:t>
            </w:r>
          </w:p>
        </w:tc>
      </w:tr>
      <w:tr w:rsidR="004F5076" w14:paraId="1B8146D8" w14:textId="77777777" w:rsidTr="005C1DE9">
        <w:tc>
          <w:tcPr>
            <w:tcW w:w="4135" w:type="dxa"/>
          </w:tcPr>
          <w:p w14:paraId="497D423C" w14:textId="77777777" w:rsidR="004F5076" w:rsidRDefault="004F5076" w:rsidP="005C1DE9">
            <w:pPr>
              <w:jc w:val="center"/>
              <w:rPr>
                <w:rFonts w:hint="eastAsia"/>
                <w:lang w:eastAsia="zh-CN"/>
              </w:rPr>
            </w:pPr>
            <w:r w:rsidRPr="00113EA4">
              <w:rPr>
                <w:noProof/>
              </w:rPr>
              <w:t>bru</w:t>
            </w:r>
          </w:p>
        </w:tc>
        <w:tc>
          <w:tcPr>
            <w:tcW w:w="4136" w:type="dxa"/>
          </w:tcPr>
          <w:p w14:paraId="6562D48E" w14:textId="2B0FE20C" w:rsidR="004F5076" w:rsidRPr="00A4570B" w:rsidRDefault="005D51C4" w:rsidP="005C1DE9">
            <w:pPr>
              <w:jc w:val="center"/>
              <w:rPr>
                <w:lang w:eastAsia="zh-CN"/>
              </w:rPr>
            </w:pPr>
            <w:r w:rsidRPr="00A4570B">
              <w:rPr>
                <w:color w:val="000000"/>
                <w:spacing w:val="0"/>
                <w:lang w:val="en-US" w:eastAsia="zh-CN"/>
              </w:rPr>
              <w:t>266813.33</w:t>
            </w:r>
          </w:p>
        </w:tc>
      </w:tr>
      <w:tr w:rsidR="004F5076" w14:paraId="78BAD929" w14:textId="77777777" w:rsidTr="005C1DE9">
        <w:tc>
          <w:tcPr>
            <w:tcW w:w="4135" w:type="dxa"/>
          </w:tcPr>
          <w:p w14:paraId="49879E97" w14:textId="77777777" w:rsidR="004F5076" w:rsidRDefault="004F5076" w:rsidP="005C1DE9">
            <w:pPr>
              <w:jc w:val="center"/>
              <w:rPr>
                <w:rFonts w:hint="eastAsia"/>
                <w:lang w:eastAsia="zh-CN"/>
              </w:rPr>
            </w:pPr>
            <w:r w:rsidRPr="00113EA4">
              <w:rPr>
                <w:rFonts w:hint="eastAsia"/>
                <w:noProof/>
                <w:lang w:eastAsia="zh-CN"/>
              </w:rPr>
              <w:t>naan</w:t>
            </w:r>
          </w:p>
        </w:tc>
        <w:tc>
          <w:tcPr>
            <w:tcW w:w="4136" w:type="dxa"/>
          </w:tcPr>
          <w:p w14:paraId="72DBE3B0" w14:textId="6650A3DB" w:rsidR="004F5076" w:rsidRPr="00A4570B" w:rsidRDefault="005D51C4" w:rsidP="005C1DE9">
            <w:pPr>
              <w:jc w:val="center"/>
              <w:rPr>
                <w:lang w:eastAsia="zh-CN"/>
              </w:rPr>
            </w:pPr>
            <w:r w:rsidRPr="00A4570B">
              <w:rPr>
                <w:color w:val="000000"/>
                <w:spacing w:val="0"/>
                <w:lang w:val="en-US" w:eastAsia="zh-CN"/>
              </w:rPr>
              <w:t>214933.34</w:t>
            </w:r>
          </w:p>
        </w:tc>
      </w:tr>
      <w:tr w:rsidR="004F5076" w14:paraId="622FB86E" w14:textId="77777777" w:rsidTr="005C1DE9">
        <w:tc>
          <w:tcPr>
            <w:tcW w:w="4135" w:type="dxa"/>
          </w:tcPr>
          <w:p w14:paraId="3329EE69" w14:textId="77777777" w:rsidR="004F5076" w:rsidRDefault="004F5076" w:rsidP="005C1DE9">
            <w:pPr>
              <w:jc w:val="center"/>
              <w:rPr>
                <w:rFonts w:hint="eastAsia"/>
                <w:lang w:eastAsia="zh-CN"/>
              </w:rPr>
            </w:pPr>
            <w:r w:rsidRPr="00113EA4">
              <w:rPr>
                <w:rFonts w:hint="eastAsia"/>
                <w:noProof/>
                <w:lang w:eastAsia="zh-CN"/>
              </w:rPr>
              <w:t>roe</w:t>
            </w:r>
          </w:p>
        </w:tc>
        <w:tc>
          <w:tcPr>
            <w:tcW w:w="4136" w:type="dxa"/>
          </w:tcPr>
          <w:p w14:paraId="6AABF700" w14:textId="57AA9839" w:rsidR="004F5076" w:rsidRPr="00A4570B" w:rsidRDefault="005D51C4" w:rsidP="005C1DE9">
            <w:pPr>
              <w:jc w:val="center"/>
              <w:rPr>
                <w:lang w:eastAsia="zh-CN"/>
              </w:rPr>
            </w:pPr>
            <w:r w:rsidRPr="00A4570B">
              <w:rPr>
                <w:color w:val="000000"/>
                <w:spacing w:val="0"/>
                <w:lang w:val="en-US" w:eastAsia="zh-CN"/>
              </w:rPr>
              <w:t>239904.54</w:t>
            </w:r>
          </w:p>
        </w:tc>
      </w:tr>
      <w:tr w:rsidR="004F5076" w14:paraId="4D30EC1D" w14:textId="77777777" w:rsidTr="005C1DE9">
        <w:tc>
          <w:tcPr>
            <w:tcW w:w="4135" w:type="dxa"/>
          </w:tcPr>
          <w:p w14:paraId="5BC33059" w14:textId="77777777" w:rsidR="004F5076" w:rsidRDefault="004F5076" w:rsidP="005C1DE9">
            <w:pPr>
              <w:jc w:val="center"/>
              <w:rPr>
                <w:rFonts w:hint="eastAsia"/>
                <w:lang w:eastAsia="zh-CN"/>
              </w:rPr>
            </w:pPr>
            <w:r w:rsidRPr="00113EA4">
              <w:t>supper</w:t>
            </w:r>
          </w:p>
        </w:tc>
        <w:tc>
          <w:tcPr>
            <w:tcW w:w="4136" w:type="dxa"/>
          </w:tcPr>
          <w:p w14:paraId="6A229EBF" w14:textId="2D5E4600" w:rsidR="004F5076" w:rsidRPr="00A4570B" w:rsidRDefault="005D51C4" w:rsidP="005C1DE9">
            <w:pPr>
              <w:jc w:val="center"/>
              <w:rPr>
                <w:lang w:eastAsia="zh-CN"/>
              </w:rPr>
            </w:pPr>
            <w:r w:rsidRPr="00A4570B">
              <w:rPr>
                <w:color w:val="000000"/>
                <w:spacing w:val="0"/>
                <w:lang w:val="en-US" w:eastAsia="zh-CN"/>
              </w:rPr>
              <w:t>387295.02</w:t>
            </w:r>
          </w:p>
        </w:tc>
      </w:tr>
      <w:tr w:rsidR="004F5076" w14:paraId="729ACA9B" w14:textId="77777777" w:rsidTr="005C1DE9">
        <w:tc>
          <w:tcPr>
            <w:tcW w:w="4135" w:type="dxa"/>
          </w:tcPr>
          <w:p w14:paraId="68DEEF7F" w14:textId="77777777" w:rsidR="004F5076" w:rsidRDefault="004F5076" w:rsidP="005C1DE9">
            <w:pPr>
              <w:jc w:val="center"/>
              <w:rPr>
                <w:rFonts w:hint="eastAsia"/>
                <w:lang w:eastAsia="zh-CN"/>
              </w:rPr>
            </w:pPr>
            <w:r w:rsidRPr="00113EA4">
              <w:rPr>
                <w:rFonts w:eastAsiaTheme="minorEastAsia"/>
                <w:bCs/>
                <w:color w:val="000000"/>
              </w:rPr>
              <w:t>pakora</w:t>
            </w:r>
          </w:p>
        </w:tc>
        <w:tc>
          <w:tcPr>
            <w:tcW w:w="4136" w:type="dxa"/>
          </w:tcPr>
          <w:p w14:paraId="4B96C89B" w14:textId="0FECD2A5" w:rsidR="004F5076" w:rsidRPr="00A4570B" w:rsidRDefault="005D51C4" w:rsidP="005C1DE9">
            <w:pPr>
              <w:jc w:val="center"/>
              <w:rPr>
                <w:lang w:eastAsia="zh-CN"/>
              </w:rPr>
            </w:pPr>
            <w:r w:rsidRPr="00A4570B">
              <w:rPr>
                <w:color w:val="000000"/>
                <w:spacing w:val="0"/>
                <w:lang w:val="en-US" w:eastAsia="zh-CN"/>
              </w:rPr>
              <w:t>306999.72</w:t>
            </w:r>
          </w:p>
        </w:tc>
      </w:tr>
      <w:tr w:rsidR="00A4570B" w14:paraId="4568A3EF" w14:textId="77777777" w:rsidTr="005C1DE9">
        <w:tc>
          <w:tcPr>
            <w:tcW w:w="4135" w:type="dxa"/>
          </w:tcPr>
          <w:p w14:paraId="329B4468" w14:textId="4BEB29D0" w:rsidR="00A4570B" w:rsidRPr="00A4570B" w:rsidRDefault="00A4570B" w:rsidP="005C1DE9">
            <w:pPr>
              <w:jc w:val="center"/>
              <w:rPr>
                <w:rFonts w:eastAsiaTheme="minorEastAsia"/>
                <w:bCs/>
                <w:color w:val="000000"/>
              </w:rPr>
            </w:pPr>
            <w:r w:rsidRPr="00A4570B">
              <w:t>funghi</w:t>
            </w:r>
          </w:p>
        </w:tc>
        <w:tc>
          <w:tcPr>
            <w:tcW w:w="4136" w:type="dxa"/>
          </w:tcPr>
          <w:p w14:paraId="099C1F47" w14:textId="4F082866" w:rsidR="00A4570B" w:rsidRPr="00A4570B" w:rsidRDefault="00A4570B" w:rsidP="005C1DE9">
            <w:pPr>
              <w:jc w:val="center"/>
              <w:rPr>
                <w:color w:val="000000"/>
                <w:spacing w:val="0"/>
                <w:lang w:val="en-US" w:eastAsia="zh-CN"/>
              </w:rPr>
            </w:pPr>
            <w:r w:rsidRPr="00A4570B">
              <w:rPr>
                <w:color w:val="000000"/>
                <w:spacing w:val="0"/>
                <w:lang w:val="en-US" w:eastAsia="zh-CN"/>
              </w:rPr>
              <w:t>176748.19</w:t>
            </w:r>
          </w:p>
        </w:tc>
      </w:tr>
    </w:tbl>
    <w:p w14:paraId="6D2E7A04" w14:textId="073F47DF" w:rsidR="004F5076" w:rsidRDefault="004F5076" w:rsidP="004F5076">
      <w:pPr>
        <w:jc w:val="center"/>
        <w:rPr>
          <w:b/>
          <w:bCs/>
          <w:color w:val="000000"/>
          <w:lang w:eastAsia="zh-CN"/>
        </w:rPr>
      </w:pPr>
      <w:r w:rsidRPr="005E2F4E">
        <w:rPr>
          <w:b/>
          <w:bCs/>
          <w:color w:val="000000"/>
        </w:rPr>
        <w:t xml:space="preserve">Table </w:t>
      </w:r>
      <w:r w:rsidRPr="005E2F4E">
        <w:rPr>
          <w:b/>
        </w:rPr>
        <w:fldChar w:fldCharType="begin"/>
      </w:r>
      <w:r w:rsidRPr="005E2F4E">
        <w:rPr>
          <w:b/>
        </w:rPr>
        <w:instrText xml:space="preserve"> SEQ Table \* ARABIC </w:instrText>
      </w:r>
      <w:r w:rsidRPr="005E2F4E">
        <w:rPr>
          <w:b/>
        </w:rPr>
        <w:fldChar w:fldCharType="separate"/>
      </w:r>
      <w:r>
        <w:rPr>
          <w:b/>
          <w:noProof/>
        </w:rPr>
        <w:t>3</w:t>
      </w:r>
      <w:r w:rsidRPr="005E2F4E">
        <w:rPr>
          <w:b/>
        </w:rPr>
        <w:fldChar w:fldCharType="end"/>
      </w:r>
      <w:r w:rsidRPr="00985785">
        <w:rPr>
          <w:b/>
          <w:bCs/>
          <w:color w:val="000000"/>
        </w:rPr>
        <w:t>:</w:t>
      </w:r>
      <w:r>
        <w:rPr>
          <w:b/>
          <w:bCs/>
          <w:color w:val="000000"/>
        </w:rPr>
        <w:t xml:space="preserve"> </w:t>
      </w:r>
      <w:r>
        <w:rPr>
          <w:rFonts w:hint="eastAsia"/>
          <w:b/>
          <w:bCs/>
          <w:color w:val="000000"/>
          <w:lang w:eastAsia="zh-CN"/>
        </w:rPr>
        <w:t>Regional</w:t>
      </w:r>
      <w:r>
        <w:rPr>
          <w:b/>
          <w:bCs/>
          <w:color w:val="000000"/>
          <w:lang w:eastAsia="zh-CN"/>
        </w:rPr>
        <w:t xml:space="preserve"> </w:t>
      </w:r>
      <w:r>
        <w:rPr>
          <w:rFonts w:hint="eastAsia"/>
          <w:b/>
          <w:bCs/>
          <w:color w:val="000000"/>
          <w:lang w:eastAsia="zh-CN"/>
        </w:rPr>
        <w:t>words</w:t>
      </w:r>
      <w:r>
        <w:rPr>
          <w:b/>
          <w:bCs/>
          <w:color w:val="000000"/>
          <w:lang w:eastAsia="zh-CN"/>
        </w:rPr>
        <w:t xml:space="preserve"> </w:t>
      </w:r>
      <w:r>
        <w:rPr>
          <w:rFonts w:hint="eastAsia"/>
          <w:b/>
          <w:bCs/>
          <w:color w:val="000000"/>
          <w:lang w:eastAsia="zh-CN"/>
        </w:rPr>
        <w:t>with</w:t>
      </w:r>
      <w:r>
        <w:rPr>
          <w:b/>
          <w:bCs/>
          <w:color w:val="000000"/>
          <w:lang w:eastAsia="zh-CN"/>
        </w:rPr>
        <w:t xml:space="preserve"> ‘</w:t>
      </w:r>
      <w:r w:rsidR="00A4570B">
        <w:rPr>
          <w:b/>
          <w:bCs/>
          <w:color w:val="000000"/>
          <w:lang w:eastAsia="zh-CN"/>
        </w:rPr>
        <w:t>average distance</w:t>
      </w:r>
      <w:r>
        <w:rPr>
          <w:b/>
          <w:bCs/>
          <w:color w:val="000000"/>
          <w:lang w:eastAsia="zh-CN"/>
        </w:rPr>
        <w:t>’</w:t>
      </w:r>
    </w:p>
    <w:tbl>
      <w:tblPr>
        <w:tblStyle w:val="a7"/>
        <w:tblW w:w="0" w:type="auto"/>
        <w:tblLook w:val="04A0" w:firstRow="1" w:lastRow="0" w:firstColumn="1" w:lastColumn="0" w:noHBand="0" w:noVBand="1"/>
      </w:tblPr>
      <w:tblGrid>
        <w:gridCol w:w="4135"/>
        <w:gridCol w:w="4136"/>
      </w:tblGrid>
      <w:tr w:rsidR="00A241C2" w:rsidRPr="00EA67F0" w14:paraId="00EF0522" w14:textId="77777777" w:rsidTr="005C1DE9">
        <w:tc>
          <w:tcPr>
            <w:tcW w:w="4135" w:type="dxa"/>
          </w:tcPr>
          <w:p w14:paraId="57F4D599" w14:textId="5E77CC50" w:rsidR="00A241C2" w:rsidRPr="00EA67F0" w:rsidRDefault="00631C93" w:rsidP="005C1DE9">
            <w:pPr>
              <w:jc w:val="center"/>
              <w:rPr>
                <w:b/>
                <w:noProof/>
              </w:rPr>
            </w:pPr>
            <w:r>
              <w:rPr>
                <w:b/>
                <w:noProof/>
                <w:lang w:eastAsia="zh-CN"/>
              </w:rPr>
              <w:t>Non-r</w:t>
            </w:r>
            <w:r w:rsidR="00A241C2" w:rsidRPr="00EA67F0">
              <w:rPr>
                <w:rFonts w:hint="eastAsia"/>
                <w:b/>
                <w:noProof/>
                <w:lang w:eastAsia="zh-CN"/>
              </w:rPr>
              <w:t>egional</w:t>
            </w:r>
            <w:r w:rsidR="00A241C2" w:rsidRPr="00EA67F0">
              <w:rPr>
                <w:b/>
                <w:noProof/>
                <w:lang w:eastAsia="zh-CN"/>
              </w:rPr>
              <w:t xml:space="preserve"> </w:t>
            </w:r>
            <w:r w:rsidR="00A241C2" w:rsidRPr="00EA67F0">
              <w:rPr>
                <w:rFonts w:hint="eastAsia"/>
                <w:b/>
                <w:noProof/>
                <w:lang w:eastAsia="zh-CN"/>
              </w:rPr>
              <w:t>words</w:t>
            </w:r>
          </w:p>
        </w:tc>
        <w:tc>
          <w:tcPr>
            <w:tcW w:w="4136" w:type="dxa"/>
          </w:tcPr>
          <w:p w14:paraId="66B32067" w14:textId="77777777" w:rsidR="00A241C2" w:rsidRPr="00EA67F0" w:rsidRDefault="00A241C2" w:rsidP="005C1DE9">
            <w:pPr>
              <w:jc w:val="center"/>
              <w:rPr>
                <w:rFonts w:hint="eastAsia"/>
                <w:b/>
                <w:noProof/>
              </w:rPr>
            </w:pPr>
            <w:r>
              <w:rPr>
                <w:b/>
                <w:noProof/>
                <w:lang w:eastAsia="zh-CN"/>
              </w:rPr>
              <w:t>Average distance</w:t>
            </w:r>
          </w:p>
        </w:tc>
      </w:tr>
      <w:tr w:rsidR="00A241C2" w14:paraId="255DF0EF" w14:textId="77777777" w:rsidTr="005C1DE9">
        <w:tc>
          <w:tcPr>
            <w:tcW w:w="4135" w:type="dxa"/>
          </w:tcPr>
          <w:p w14:paraId="6CA4AA89" w14:textId="7BD9AEDE" w:rsidR="00A241C2" w:rsidRDefault="00A241C2" w:rsidP="00A241C2">
            <w:pPr>
              <w:jc w:val="center"/>
              <w:rPr>
                <w:rFonts w:hint="eastAsia"/>
                <w:lang w:eastAsia="zh-CN"/>
              </w:rPr>
            </w:pPr>
            <w:r w:rsidRPr="00113EA4">
              <w:rPr>
                <w:rFonts w:hint="eastAsia"/>
                <w:noProof/>
                <w:lang w:eastAsia="zh-CN"/>
              </w:rPr>
              <w:t>chip</w:t>
            </w:r>
          </w:p>
        </w:tc>
        <w:tc>
          <w:tcPr>
            <w:tcW w:w="4136" w:type="dxa"/>
          </w:tcPr>
          <w:p w14:paraId="042F4B07" w14:textId="0AC8036B" w:rsidR="00A241C2" w:rsidRPr="00A4570B" w:rsidRDefault="00A241C2" w:rsidP="00A241C2">
            <w:pPr>
              <w:jc w:val="center"/>
              <w:rPr>
                <w:lang w:eastAsia="zh-CN"/>
              </w:rPr>
            </w:pPr>
            <w:r w:rsidRPr="00A4570B">
              <w:rPr>
                <w:color w:val="000000"/>
                <w:spacing w:val="0"/>
                <w:lang w:val="en-US" w:eastAsia="zh-CN"/>
              </w:rPr>
              <w:t>351005.86</w:t>
            </w:r>
          </w:p>
        </w:tc>
      </w:tr>
      <w:tr w:rsidR="00A241C2" w14:paraId="01533895" w14:textId="77777777" w:rsidTr="005C1DE9">
        <w:tc>
          <w:tcPr>
            <w:tcW w:w="4135" w:type="dxa"/>
          </w:tcPr>
          <w:p w14:paraId="1FF0CCCE" w14:textId="5240D730" w:rsidR="00A241C2" w:rsidRDefault="00A241C2" w:rsidP="00A241C2">
            <w:pPr>
              <w:jc w:val="center"/>
              <w:rPr>
                <w:rFonts w:hint="eastAsia"/>
                <w:lang w:eastAsia="zh-CN"/>
              </w:rPr>
            </w:pPr>
            <w:r w:rsidRPr="00113EA4">
              <w:t>sausage</w:t>
            </w:r>
          </w:p>
        </w:tc>
        <w:tc>
          <w:tcPr>
            <w:tcW w:w="4136" w:type="dxa"/>
          </w:tcPr>
          <w:p w14:paraId="73EDB55A" w14:textId="436AE266" w:rsidR="00A241C2" w:rsidRPr="00A4570B" w:rsidRDefault="00A241C2" w:rsidP="00A241C2">
            <w:pPr>
              <w:jc w:val="center"/>
              <w:rPr>
                <w:lang w:eastAsia="zh-CN"/>
              </w:rPr>
            </w:pPr>
            <w:r w:rsidRPr="00A4570B">
              <w:rPr>
                <w:color w:val="000000"/>
                <w:spacing w:val="0"/>
                <w:lang w:val="en-US" w:eastAsia="zh-CN"/>
              </w:rPr>
              <w:t>353703.24</w:t>
            </w:r>
          </w:p>
        </w:tc>
      </w:tr>
      <w:tr w:rsidR="00A241C2" w14:paraId="4790EE3C" w14:textId="77777777" w:rsidTr="005C1DE9">
        <w:tc>
          <w:tcPr>
            <w:tcW w:w="4135" w:type="dxa"/>
          </w:tcPr>
          <w:p w14:paraId="70AE5B68" w14:textId="4A8DC1F8" w:rsidR="00A241C2" w:rsidRDefault="00A241C2" w:rsidP="00A241C2">
            <w:pPr>
              <w:jc w:val="center"/>
              <w:rPr>
                <w:rFonts w:hint="eastAsia"/>
                <w:lang w:eastAsia="zh-CN"/>
              </w:rPr>
            </w:pPr>
            <w:r w:rsidRPr="00113EA4">
              <w:t>supreme</w:t>
            </w:r>
          </w:p>
        </w:tc>
        <w:tc>
          <w:tcPr>
            <w:tcW w:w="4136" w:type="dxa"/>
          </w:tcPr>
          <w:p w14:paraId="6BF59639" w14:textId="3A6AC237" w:rsidR="00A241C2" w:rsidRPr="00A4570B" w:rsidRDefault="00A241C2" w:rsidP="00A241C2">
            <w:pPr>
              <w:jc w:val="center"/>
              <w:rPr>
                <w:lang w:eastAsia="zh-CN"/>
              </w:rPr>
            </w:pPr>
            <w:r w:rsidRPr="00A4570B">
              <w:rPr>
                <w:color w:val="000000"/>
                <w:spacing w:val="0"/>
                <w:lang w:val="en-US" w:eastAsia="zh-CN"/>
              </w:rPr>
              <w:t>308121.37</w:t>
            </w:r>
          </w:p>
        </w:tc>
      </w:tr>
      <w:tr w:rsidR="00A241C2" w14:paraId="272A51DC" w14:textId="77777777" w:rsidTr="005C1DE9">
        <w:tc>
          <w:tcPr>
            <w:tcW w:w="4135" w:type="dxa"/>
          </w:tcPr>
          <w:p w14:paraId="1E10526F" w14:textId="198B9782" w:rsidR="00A241C2" w:rsidRDefault="00A241C2" w:rsidP="00A241C2">
            <w:pPr>
              <w:jc w:val="center"/>
              <w:rPr>
                <w:rFonts w:hint="eastAsia"/>
                <w:lang w:eastAsia="zh-CN"/>
              </w:rPr>
            </w:pPr>
            <w:r w:rsidRPr="00113EA4">
              <w:t>gift</w:t>
            </w:r>
          </w:p>
        </w:tc>
        <w:tc>
          <w:tcPr>
            <w:tcW w:w="4136" w:type="dxa"/>
          </w:tcPr>
          <w:p w14:paraId="73372F9B" w14:textId="1B50F06F" w:rsidR="00A241C2" w:rsidRPr="00A4570B" w:rsidRDefault="00A241C2" w:rsidP="00A241C2">
            <w:pPr>
              <w:jc w:val="center"/>
              <w:rPr>
                <w:lang w:eastAsia="zh-CN"/>
              </w:rPr>
            </w:pPr>
            <w:r w:rsidRPr="00A4570B">
              <w:rPr>
                <w:color w:val="000000"/>
                <w:spacing w:val="0"/>
                <w:lang w:val="en-US" w:eastAsia="zh-CN"/>
              </w:rPr>
              <w:t>262870.84</w:t>
            </w:r>
          </w:p>
        </w:tc>
      </w:tr>
      <w:tr w:rsidR="00A241C2" w14:paraId="5B18ACCF" w14:textId="77777777" w:rsidTr="005C1DE9">
        <w:tc>
          <w:tcPr>
            <w:tcW w:w="4135" w:type="dxa"/>
          </w:tcPr>
          <w:p w14:paraId="1D9324D7" w14:textId="01EF3982" w:rsidR="00A241C2" w:rsidRDefault="00A241C2" w:rsidP="00A241C2">
            <w:pPr>
              <w:jc w:val="center"/>
              <w:rPr>
                <w:rFonts w:hint="eastAsia"/>
                <w:lang w:eastAsia="zh-CN"/>
              </w:rPr>
            </w:pPr>
            <w:r w:rsidRPr="00113EA4">
              <w:t>soup</w:t>
            </w:r>
          </w:p>
        </w:tc>
        <w:tc>
          <w:tcPr>
            <w:tcW w:w="4136" w:type="dxa"/>
          </w:tcPr>
          <w:p w14:paraId="30F8FD42" w14:textId="3B4BC182" w:rsidR="00A241C2" w:rsidRPr="00A4570B" w:rsidRDefault="00A241C2" w:rsidP="00A241C2">
            <w:pPr>
              <w:jc w:val="center"/>
              <w:rPr>
                <w:lang w:eastAsia="zh-CN"/>
              </w:rPr>
            </w:pPr>
            <w:r w:rsidRPr="00A4570B">
              <w:rPr>
                <w:color w:val="000000"/>
                <w:spacing w:val="0"/>
                <w:lang w:val="en-US" w:eastAsia="zh-CN"/>
              </w:rPr>
              <w:t>361040.31</w:t>
            </w:r>
          </w:p>
        </w:tc>
      </w:tr>
      <w:tr w:rsidR="00A241C2" w14:paraId="3217D5E8" w14:textId="77777777" w:rsidTr="005C1DE9">
        <w:tc>
          <w:tcPr>
            <w:tcW w:w="4135" w:type="dxa"/>
          </w:tcPr>
          <w:p w14:paraId="5CAA6740" w14:textId="649B2D50" w:rsidR="00A241C2" w:rsidRDefault="00A241C2" w:rsidP="00A241C2">
            <w:pPr>
              <w:jc w:val="center"/>
              <w:rPr>
                <w:rFonts w:hint="eastAsia"/>
                <w:lang w:eastAsia="zh-CN"/>
              </w:rPr>
            </w:pPr>
            <w:r w:rsidRPr="00113EA4">
              <w:lastRenderedPageBreak/>
              <w:t>daily</w:t>
            </w:r>
          </w:p>
        </w:tc>
        <w:tc>
          <w:tcPr>
            <w:tcW w:w="4136" w:type="dxa"/>
          </w:tcPr>
          <w:p w14:paraId="1047EB3A" w14:textId="5BD7A17E" w:rsidR="00A241C2" w:rsidRPr="00A4570B" w:rsidRDefault="00A241C2" w:rsidP="00A241C2">
            <w:pPr>
              <w:jc w:val="center"/>
              <w:rPr>
                <w:lang w:eastAsia="zh-CN"/>
              </w:rPr>
            </w:pPr>
            <w:r w:rsidRPr="00A4570B">
              <w:rPr>
                <w:color w:val="000000"/>
                <w:spacing w:val="0"/>
                <w:lang w:val="en-US" w:eastAsia="zh-CN"/>
              </w:rPr>
              <w:t>389090.17</w:t>
            </w:r>
          </w:p>
        </w:tc>
      </w:tr>
    </w:tbl>
    <w:p w14:paraId="5440823E" w14:textId="4B7A6588" w:rsidR="00A241C2" w:rsidRDefault="00694E87" w:rsidP="004F5076">
      <w:pPr>
        <w:jc w:val="center"/>
      </w:pPr>
      <w:r w:rsidRPr="005E2F4E">
        <w:rPr>
          <w:b/>
          <w:bCs/>
          <w:color w:val="000000"/>
        </w:rPr>
        <w:t xml:space="preserve">Table </w:t>
      </w:r>
      <w:r w:rsidRPr="005E2F4E">
        <w:rPr>
          <w:b/>
        </w:rPr>
        <w:fldChar w:fldCharType="begin"/>
      </w:r>
      <w:r w:rsidRPr="005E2F4E">
        <w:rPr>
          <w:b/>
        </w:rPr>
        <w:instrText xml:space="preserve"> SEQ Table \* ARABIC </w:instrText>
      </w:r>
      <w:r w:rsidRPr="005E2F4E">
        <w:rPr>
          <w:b/>
        </w:rPr>
        <w:fldChar w:fldCharType="separate"/>
      </w:r>
      <w:r>
        <w:rPr>
          <w:b/>
          <w:noProof/>
        </w:rPr>
        <w:t>4</w:t>
      </w:r>
      <w:r w:rsidRPr="005E2F4E">
        <w:rPr>
          <w:b/>
        </w:rPr>
        <w:fldChar w:fldCharType="end"/>
      </w:r>
      <w:r w:rsidRPr="00985785">
        <w:rPr>
          <w:b/>
          <w:bCs/>
          <w:color w:val="000000"/>
        </w:rPr>
        <w:t>:</w:t>
      </w:r>
      <w:r>
        <w:rPr>
          <w:b/>
          <w:bCs/>
          <w:color w:val="000000"/>
        </w:rPr>
        <w:t xml:space="preserve"> Non-</w:t>
      </w:r>
      <w:r>
        <w:rPr>
          <w:b/>
          <w:bCs/>
          <w:color w:val="000000"/>
          <w:lang w:eastAsia="zh-CN"/>
        </w:rPr>
        <w:t>r</w:t>
      </w:r>
      <w:r>
        <w:rPr>
          <w:rFonts w:hint="eastAsia"/>
          <w:b/>
          <w:bCs/>
          <w:color w:val="000000"/>
          <w:lang w:eastAsia="zh-CN"/>
        </w:rPr>
        <w:t>egional</w:t>
      </w:r>
      <w:r>
        <w:rPr>
          <w:b/>
          <w:bCs/>
          <w:color w:val="000000"/>
          <w:lang w:eastAsia="zh-CN"/>
        </w:rPr>
        <w:t xml:space="preserve"> </w:t>
      </w:r>
      <w:r>
        <w:rPr>
          <w:rFonts w:hint="eastAsia"/>
          <w:b/>
          <w:bCs/>
          <w:color w:val="000000"/>
          <w:lang w:eastAsia="zh-CN"/>
        </w:rPr>
        <w:t>words</w:t>
      </w:r>
      <w:r>
        <w:rPr>
          <w:b/>
          <w:bCs/>
          <w:color w:val="000000"/>
          <w:lang w:eastAsia="zh-CN"/>
        </w:rPr>
        <w:t xml:space="preserve"> </w:t>
      </w:r>
      <w:r>
        <w:rPr>
          <w:rFonts w:hint="eastAsia"/>
          <w:b/>
          <w:bCs/>
          <w:color w:val="000000"/>
          <w:lang w:eastAsia="zh-CN"/>
        </w:rPr>
        <w:t>with</w:t>
      </w:r>
      <w:r>
        <w:rPr>
          <w:b/>
          <w:bCs/>
          <w:color w:val="000000"/>
          <w:lang w:eastAsia="zh-CN"/>
        </w:rPr>
        <w:t xml:space="preserve"> ‘</w:t>
      </w:r>
      <w:r w:rsidR="00A4570B">
        <w:rPr>
          <w:b/>
          <w:bCs/>
          <w:color w:val="000000"/>
          <w:lang w:eastAsia="zh-CN"/>
        </w:rPr>
        <w:t>average distance</w:t>
      </w:r>
      <w:r>
        <w:rPr>
          <w:b/>
          <w:bCs/>
          <w:color w:val="000000"/>
          <w:lang w:eastAsia="zh-CN"/>
        </w:rPr>
        <w:t>’</w:t>
      </w:r>
    </w:p>
    <w:p w14:paraId="5D381CBF" w14:textId="553F9126" w:rsidR="00541324" w:rsidRPr="00985785" w:rsidRDefault="00A4570B" w:rsidP="00541324">
      <w:r>
        <w:t xml:space="preserve">According to the Table 3 and Table 4, </w:t>
      </w:r>
      <w:r w:rsidR="00F626EC">
        <w:rPr>
          <w:rFonts w:hint="eastAsia"/>
          <w:lang w:eastAsia="zh-CN"/>
        </w:rPr>
        <w:t>the</w:t>
      </w:r>
      <w:r w:rsidR="00F626EC">
        <w:rPr>
          <w:lang w:eastAsia="zh-CN"/>
        </w:rPr>
        <w:t xml:space="preserve"> </w:t>
      </w:r>
      <w:r w:rsidR="00F626EC">
        <w:t xml:space="preserve">‘average distance’ of </w:t>
      </w:r>
      <w:r w:rsidR="00352C16">
        <w:rPr>
          <w:rFonts w:hint="eastAsia"/>
          <w:lang w:eastAsia="zh-CN"/>
        </w:rPr>
        <w:t>m</w:t>
      </w:r>
      <w:r w:rsidR="00352C16">
        <w:t>ost of regional words</w:t>
      </w:r>
      <w:r w:rsidR="002F0356">
        <w:t xml:space="preserve"> is less than 300,000 meters and most of non-regional words’</w:t>
      </w:r>
      <w:r w:rsidR="00352C16">
        <w:t xml:space="preserve"> </w:t>
      </w:r>
      <w:r w:rsidR="002F0356">
        <w:t>average distance</w:t>
      </w:r>
      <w:r w:rsidR="002F0356" w:rsidRPr="00985785">
        <w:t xml:space="preserve"> </w:t>
      </w:r>
      <w:r w:rsidR="002F0356">
        <w:t xml:space="preserve">is larger than 300,000. </w:t>
      </w:r>
      <w:r w:rsidR="00541324" w:rsidRPr="00985785">
        <w:t xml:space="preserve">Thus, the project </w:t>
      </w:r>
      <w:r w:rsidR="002F0356">
        <w:t>initially decided</w:t>
      </w:r>
      <w:r w:rsidR="00541324" w:rsidRPr="00985785">
        <w:t xml:space="preserve"> to use ‘average distance</w:t>
      </w:r>
      <w:r w:rsidR="00427060">
        <w:t>’ &lt; 300,000</w:t>
      </w:r>
      <w:r w:rsidR="00541324" w:rsidRPr="00985785">
        <w:t xml:space="preserve"> as a feature of regional words. </w:t>
      </w:r>
    </w:p>
    <w:p w14:paraId="46E9FA5A" w14:textId="0D2DFC6B" w:rsidR="004C6236" w:rsidRDefault="00541324" w:rsidP="00541324">
      <w:pPr>
        <w:rPr>
          <w:lang w:eastAsia="zh-CN"/>
        </w:rPr>
      </w:pPr>
      <w:r w:rsidRPr="00985785">
        <w:t xml:space="preserve">In the exploring regional features process of the project, the project is inspired by the phenomenon that the closer to the central point, the denser the distribution of the shops. Thus, the project decided to use the median distance of </w:t>
      </w:r>
      <w:r w:rsidR="002F0356">
        <w:t>cities</w:t>
      </w:r>
      <w:r w:rsidRPr="00985785">
        <w:t xml:space="preserve"> which contain the word to try to discover new features.</w:t>
      </w:r>
      <w:r w:rsidR="00DE43FD">
        <w:t xml:space="preserve"> </w:t>
      </w:r>
      <w:r w:rsidR="004C6236">
        <w:rPr>
          <w:rFonts w:hint="eastAsia"/>
          <w:lang w:eastAsia="zh-CN"/>
        </w:rPr>
        <w:t>F</w:t>
      </w:r>
      <w:r w:rsidR="004C6236" w:rsidRPr="004C6236">
        <w:t>irst</w:t>
      </w:r>
      <w:r w:rsidR="004C6236">
        <w:rPr>
          <w:rFonts w:hint="eastAsia"/>
          <w:lang w:eastAsia="zh-CN"/>
        </w:rPr>
        <w:t>ly</w:t>
      </w:r>
      <w:r w:rsidR="004C6236">
        <w:rPr>
          <w:lang w:eastAsia="zh-CN"/>
        </w:rPr>
        <w:t>,</w:t>
      </w:r>
      <w:r w:rsidR="004C6236" w:rsidRPr="004C6236">
        <w:t xml:space="preserve"> </w:t>
      </w:r>
      <w:r w:rsidR="004C6236">
        <w:t>the distance</w:t>
      </w:r>
      <w:r w:rsidR="00A23226">
        <w:rPr>
          <w:rFonts w:hint="eastAsia"/>
          <w:lang w:eastAsia="zh-CN"/>
        </w:rPr>
        <w:t>s</w:t>
      </w:r>
      <w:r w:rsidR="004C6236">
        <w:t xml:space="preserve"> from the cent</w:t>
      </w:r>
      <w:r w:rsidR="004C6236">
        <w:rPr>
          <w:rFonts w:hint="eastAsia"/>
          <w:lang w:eastAsia="zh-CN"/>
        </w:rPr>
        <w:t>ral</w:t>
      </w:r>
      <w:r w:rsidR="004C6236" w:rsidRPr="004C6236">
        <w:t xml:space="preserve"> point of all cities </w:t>
      </w:r>
      <w:r w:rsidR="00A23226">
        <w:rPr>
          <w:rFonts w:hint="eastAsia"/>
          <w:lang w:eastAsia="zh-CN"/>
        </w:rPr>
        <w:t>which</w:t>
      </w:r>
      <w:r w:rsidR="00A23226">
        <w:rPr>
          <w:lang w:eastAsia="zh-CN"/>
        </w:rPr>
        <w:t xml:space="preserve"> </w:t>
      </w:r>
      <w:r w:rsidR="004C6236" w:rsidRPr="004C6236">
        <w:t>contain</w:t>
      </w:r>
      <w:r w:rsidR="004C6236" w:rsidRPr="004C6236">
        <w:rPr>
          <w:rFonts w:hint="eastAsia"/>
          <w:lang w:eastAsia="zh-CN"/>
        </w:rPr>
        <w:t xml:space="preserve"> </w:t>
      </w:r>
      <w:r w:rsidR="004C6236" w:rsidRPr="004C6236">
        <w:t>the word</w:t>
      </w:r>
      <w:r w:rsidR="00A23226">
        <w:t xml:space="preserve"> were </w:t>
      </w:r>
      <w:r w:rsidR="00A23226">
        <w:rPr>
          <w:lang w:eastAsia="zh-CN"/>
        </w:rPr>
        <w:t xml:space="preserve">calculated and sorted by the project. </w:t>
      </w:r>
      <w:r w:rsidR="00324CF2">
        <w:rPr>
          <w:lang w:eastAsia="zh-CN"/>
        </w:rPr>
        <w:t>Next, the median distance</w:t>
      </w:r>
      <w:r w:rsidR="00F625DC">
        <w:rPr>
          <w:lang w:eastAsia="zh-CN"/>
        </w:rPr>
        <w:t xml:space="preserve"> (‘median’)</w:t>
      </w:r>
      <w:r w:rsidR="00324CF2">
        <w:rPr>
          <w:lang w:eastAsia="zh-CN"/>
        </w:rPr>
        <w:t xml:space="preserve"> was found by the project and then </w:t>
      </w:r>
      <w:r w:rsidR="00324CF2">
        <w:rPr>
          <w:rFonts w:hint="eastAsia"/>
          <w:lang w:eastAsia="zh-CN"/>
        </w:rPr>
        <w:t>t</w:t>
      </w:r>
      <w:r w:rsidR="00324CF2" w:rsidRPr="00324CF2">
        <w:rPr>
          <w:lang w:eastAsia="zh-CN"/>
        </w:rPr>
        <w:t xml:space="preserve">he project </w:t>
      </w:r>
      <w:r w:rsidR="009F776C">
        <w:rPr>
          <w:rFonts w:hint="eastAsia"/>
          <w:lang w:eastAsia="zh-CN"/>
        </w:rPr>
        <w:t>found</w:t>
      </w:r>
      <w:r w:rsidR="00324CF2" w:rsidRPr="00324CF2">
        <w:rPr>
          <w:lang w:eastAsia="zh-CN"/>
        </w:rPr>
        <w:t xml:space="preserve"> cities with distances below the median and calculated the number of </w:t>
      </w:r>
      <w:r w:rsidR="00324CF2">
        <w:rPr>
          <w:rFonts w:hint="eastAsia"/>
          <w:lang w:eastAsia="zh-CN"/>
        </w:rPr>
        <w:t>shops</w:t>
      </w:r>
      <w:r w:rsidR="00324CF2" w:rsidRPr="00324CF2">
        <w:rPr>
          <w:lang w:eastAsia="zh-CN"/>
        </w:rPr>
        <w:t xml:space="preserve"> included in those cities</w:t>
      </w:r>
      <w:r w:rsidR="00CB0007">
        <w:rPr>
          <w:lang w:eastAsia="zh-CN"/>
        </w:rPr>
        <w:t xml:space="preserve"> (‘num_less’)</w:t>
      </w:r>
      <w:r w:rsidR="00324CF2" w:rsidRPr="00324CF2">
        <w:rPr>
          <w:lang w:eastAsia="zh-CN"/>
        </w:rPr>
        <w:t>.</w:t>
      </w:r>
      <w:r w:rsidR="00324CF2">
        <w:rPr>
          <w:lang w:eastAsia="zh-CN"/>
        </w:rPr>
        <w:t xml:space="preserve"> Besides, </w:t>
      </w:r>
      <w:r w:rsidR="00324CF2">
        <w:rPr>
          <w:rFonts w:hint="eastAsia"/>
          <w:lang w:eastAsia="zh-CN"/>
        </w:rPr>
        <w:t>t</w:t>
      </w:r>
      <w:r w:rsidR="00324CF2" w:rsidRPr="00324CF2">
        <w:rPr>
          <w:lang w:eastAsia="zh-CN"/>
        </w:rPr>
        <w:t xml:space="preserve">he project also found cities with </w:t>
      </w:r>
      <w:r w:rsidR="00B22537">
        <w:rPr>
          <w:lang w:eastAsia="zh-CN"/>
        </w:rPr>
        <w:t xml:space="preserve">a </w:t>
      </w:r>
      <w:r w:rsidR="001C6269">
        <w:rPr>
          <w:rFonts w:hint="eastAsia"/>
          <w:lang w:eastAsia="zh-CN"/>
        </w:rPr>
        <w:t>distance</w:t>
      </w:r>
      <w:r w:rsidR="00324CF2" w:rsidRPr="00324CF2">
        <w:rPr>
          <w:lang w:eastAsia="zh-CN"/>
        </w:rPr>
        <w:t xml:space="preserve"> </w:t>
      </w:r>
      <w:r w:rsidR="00B811E8">
        <w:rPr>
          <w:lang w:eastAsia="zh-CN"/>
        </w:rPr>
        <w:t>large</w:t>
      </w:r>
      <w:r w:rsidR="007538B5">
        <w:rPr>
          <w:lang w:eastAsia="zh-CN"/>
        </w:rPr>
        <w:t>r</w:t>
      </w:r>
      <w:r w:rsidR="00CB0007">
        <w:rPr>
          <w:lang w:eastAsia="zh-CN"/>
        </w:rPr>
        <w:t xml:space="preserve"> or equal to</w:t>
      </w:r>
      <w:r w:rsidR="00324CF2" w:rsidRPr="00324CF2">
        <w:rPr>
          <w:lang w:eastAsia="zh-CN"/>
        </w:rPr>
        <w:t xml:space="preserve"> the median distance and calculated the number of </w:t>
      </w:r>
      <w:r w:rsidR="001C6269">
        <w:rPr>
          <w:rFonts w:hint="eastAsia"/>
          <w:lang w:eastAsia="zh-CN"/>
        </w:rPr>
        <w:t>shops</w:t>
      </w:r>
      <w:r w:rsidR="00324CF2" w:rsidRPr="00324CF2">
        <w:rPr>
          <w:lang w:eastAsia="zh-CN"/>
        </w:rPr>
        <w:t xml:space="preserve"> in those cities</w:t>
      </w:r>
      <w:r w:rsidR="00CB0007">
        <w:rPr>
          <w:lang w:eastAsia="zh-CN"/>
        </w:rPr>
        <w:t xml:space="preserve"> (‘num_above’)</w:t>
      </w:r>
      <w:r w:rsidR="00324CF2" w:rsidRPr="00324CF2">
        <w:rPr>
          <w:lang w:eastAsia="zh-CN"/>
        </w:rPr>
        <w:t>.</w:t>
      </w:r>
      <w:r w:rsidR="009F776C">
        <w:rPr>
          <w:lang w:eastAsia="zh-CN"/>
        </w:rPr>
        <w:t xml:space="preserve"> </w:t>
      </w:r>
      <w:r w:rsidR="00BA2DE1" w:rsidRPr="00BA2DE1">
        <w:rPr>
          <w:lang w:eastAsia="zh-CN"/>
        </w:rPr>
        <w:t xml:space="preserve">By comparing the </w:t>
      </w:r>
      <w:r w:rsidR="00F625DC">
        <w:rPr>
          <w:lang w:eastAsia="zh-CN"/>
        </w:rPr>
        <w:t>‘</w:t>
      </w:r>
      <w:r w:rsidR="00BA2DE1" w:rsidRPr="00BA2DE1">
        <w:rPr>
          <w:lang w:eastAsia="zh-CN"/>
        </w:rPr>
        <w:t>median</w:t>
      </w:r>
      <w:r w:rsidR="00F625DC">
        <w:rPr>
          <w:lang w:eastAsia="zh-CN"/>
        </w:rPr>
        <w:t xml:space="preserve">’, ‘num_less’ and ‘num_above’ </w:t>
      </w:r>
      <w:r w:rsidR="00F625DC" w:rsidRPr="00F625DC">
        <w:rPr>
          <w:lang w:eastAsia="zh-CN"/>
        </w:rPr>
        <w:t>separately</w:t>
      </w:r>
      <w:r w:rsidR="00BA2DE1" w:rsidRPr="00BA2DE1">
        <w:rPr>
          <w:lang w:eastAsia="zh-CN"/>
        </w:rPr>
        <w:t xml:space="preserve"> of regional and non-regional </w:t>
      </w:r>
      <w:r w:rsidR="00AE5A5C">
        <w:rPr>
          <w:lang w:eastAsia="zh-CN"/>
        </w:rPr>
        <w:t>words, t</w:t>
      </w:r>
      <w:r w:rsidR="00AE5A5C" w:rsidRPr="00AE5A5C">
        <w:rPr>
          <w:lang w:eastAsia="zh-CN"/>
        </w:rPr>
        <w:t>he project did not find any features</w:t>
      </w:r>
      <w:r w:rsidR="00AE5A5C">
        <w:rPr>
          <w:lang w:eastAsia="zh-CN"/>
        </w:rPr>
        <w:t xml:space="preserve"> to </w:t>
      </w:r>
      <w:r w:rsidR="00AE5A5C" w:rsidRPr="00AE5A5C">
        <w:rPr>
          <w:lang w:eastAsia="zh-CN"/>
        </w:rPr>
        <w:t>distinguish</w:t>
      </w:r>
      <w:r w:rsidR="00AE5A5C">
        <w:rPr>
          <w:lang w:eastAsia="zh-CN"/>
        </w:rPr>
        <w:t xml:space="preserve"> </w:t>
      </w:r>
      <w:r w:rsidR="00AE5A5C">
        <w:rPr>
          <w:rFonts w:hint="eastAsia"/>
          <w:lang w:eastAsia="zh-CN"/>
        </w:rPr>
        <w:t>regional</w:t>
      </w:r>
      <w:r w:rsidR="00AE5A5C">
        <w:rPr>
          <w:lang w:eastAsia="zh-CN"/>
        </w:rPr>
        <w:t xml:space="preserve"> and non-regional.</w:t>
      </w:r>
      <w:r w:rsidR="00C01821">
        <w:rPr>
          <w:lang w:eastAsia="zh-CN"/>
        </w:rPr>
        <w:t xml:space="preserve"> However, the project found that </w:t>
      </w:r>
      <w:r w:rsidR="00631C93">
        <w:rPr>
          <w:lang w:eastAsia="zh-CN"/>
        </w:rPr>
        <w:t xml:space="preserve">‘proportion’ which means ‘num_less’ divided by </w:t>
      </w:r>
      <w:r w:rsidR="00972FB7">
        <w:rPr>
          <w:lang w:eastAsia="zh-CN"/>
        </w:rPr>
        <w:t>the total shop number</w:t>
      </w:r>
      <w:r w:rsidR="009934D5">
        <w:rPr>
          <w:lang w:eastAsia="zh-CN"/>
        </w:rPr>
        <w:t xml:space="preserve"> of the word</w:t>
      </w:r>
      <w:r w:rsidR="00631C93">
        <w:rPr>
          <w:lang w:eastAsia="zh-CN"/>
        </w:rPr>
        <w:t xml:space="preserve"> could distinguish </w:t>
      </w:r>
      <w:r w:rsidR="00631C93">
        <w:rPr>
          <w:rFonts w:hint="eastAsia"/>
          <w:lang w:eastAsia="zh-CN"/>
        </w:rPr>
        <w:t>regional</w:t>
      </w:r>
      <w:r w:rsidR="00631C93">
        <w:rPr>
          <w:lang w:eastAsia="zh-CN"/>
        </w:rPr>
        <w:t xml:space="preserve"> and non-regional and the following table is the result.</w:t>
      </w:r>
    </w:p>
    <w:tbl>
      <w:tblPr>
        <w:tblStyle w:val="a7"/>
        <w:tblW w:w="0" w:type="auto"/>
        <w:tblLook w:val="04A0" w:firstRow="1" w:lastRow="0" w:firstColumn="1" w:lastColumn="0" w:noHBand="0" w:noVBand="1"/>
      </w:tblPr>
      <w:tblGrid>
        <w:gridCol w:w="4135"/>
        <w:gridCol w:w="4136"/>
      </w:tblGrid>
      <w:tr w:rsidR="00631C93" w:rsidRPr="00EA67F0" w14:paraId="43CF40EB" w14:textId="77777777" w:rsidTr="005C1DE9">
        <w:tc>
          <w:tcPr>
            <w:tcW w:w="4135" w:type="dxa"/>
          </w:tcPr>
          <w:p w14:paraId="26175F6B" w14:textId="77777777" w:rsidR="00631C93" w:rsidRPr="00EA67F0" w:rsidRDefault="00631C93" w:rsidP="005C1DE9">
            <w:pPr>
              <w:jc w:val="center"/>
              <w:rPr>
                <w:b/>
                <w:noProof/>
              </w:rPr>
            </w:pPr>
            <w:r w:rsidRPr="00EA67F0">
              <w:rPr>
                <w:b/>
                <w:noProof/>
                <w:lang w:eastAsia="zh-CN"/>
              </w:rPr>
              <w:t>R</w:t>
            </w:r>
            <w:r w:rsidRPr="00EA67F0">
              <w:rPr>
                <w:rFonts w:hint="eastAsia"/>
                <w:b/>
                <w:noProof/>
                <w:lang w:eastAsia="zh-CN"/>
              </w:rPr>
              <w:t>egional</w:t>
            </w:r>
            <w:r w:rsidRPr="00EA67F0">
              <w:rPr>
                <w:b/>
                <w:noProof/>
                <w:lang w:eastAsia="zh-CN"/>
              </w:rPr>
              <w:t xml:space="preserve"> </w:t>
            </w:r>
            <w:r w:rsidRPr="00EA67F0">
              <w:rPr>
                <w:rFonts w:hint="eastAsia"/>
                <w:b/>
                <w:noProof/>
                <w:lang w:eastAsia="zh-CN"/>
              </w:rPr>
              <w:t>words</w:t>
            </w:r>
          </w:p>
        </w:tc>
        <w:tc>
          <w:tcPr>
            <w:tcW w:w="4136" w:type="dxa"/>
          </w:tcPr>
          <w:p w14:paraId="69B44530" w14:textId="7FF3595D" w:rsidR="00631C93" w:rsidRPr="00EA67F0" w:rsidRDefault="00972FB7" w:rsidP="005C1DE9">
            <w:pPr>
              <w:jc w:val="center"/>
              <w:rPr>
                <w:rFonts w:hint="eastAsia"/>
                <w:b/>
                <w:noProof/>
              </w:rPr>
            </w:pPr>
            <w:r>
              <w:rPr>
                <w:b/>
                <w:noProof/>
                <w:lang w:eastAsia="zh-CN"/>
              </w:rPr>
              <w:t>Proportion</w:t>
            </w:r>
          </w:p>
        </w:tc>
      </w:tr>
      <w:tr w:rsidR="00631C93" w14:paraId="669A7424" w14:textId="77777777" w:rsidTr="005C1DE9">
        <w:tc>
          <w:tcPr>
            <w:tcW w:w="4135" w:type="dxa"/>
          </w:tcPr>
          <w:p w14:paraId="00FA423B" w14:textId="77777777" w:rsidR="00631C93" w:rsidRDefault="00631C93" w:rsidP="005C1DE9">
            <w:pPr>
              <w:jc w:val="center"/>
              <w:rPr>
                <w:rFonts w:hint="eastAsia"/>
                <w:lang w:eastAsia="zh-CN"/>
              </w:rPr>
            </w:pPr>
            <w:r w:rsidRPr="00113EA4">
              <w:rPr>
                <w:noProof/>
              </w:rPr>
              <w:t>haggis</w:t>
            </w:r>
          </w:p>
        </w:tc>
        <w:tc>
          <w:tcPr>
            <w:tcW w:w="4136" w:type="dxa"/>
          </w:tcPr>
          <w:p w14:paraId="1BCB7028" w14:textId="7965A762" w:rsidR="00631C93" w:rsidRPr="00A4570B" w:rsidRDefault="00BF4C7E" w:rsidP="005C1DE9">
            <w:pPr>
              <w:jc w:val="center"/>
              <w:rPr>
                <w:lang w:eastAsia="zh-CN"/>
              </w:rPr>
            </w:pPr>
            <w:r>
              <w:rPr>
                <w:color w:val="000000"/>
                <w:spacing w:val="0"/>
                <w:lang w:val="en-US" w:eastAsia="zh-CN"/>
              </w:rPr>
              <w:t>76.92%</w:t>
            </w:r>
          </w:p>
        </w:tc>
      </w:tr>
      <w:tr w:rsidR="00631C93" w14:paraId="10C394FE" w14:textId="77777777" w:rsidTr="005C1DE9">
        <w:tc>
          <w:tcPr>
            <w:tcW w:w="4135" w:type="dxa"/>
          </w:tcPr>
          <w:p w14:paraId="4E66649A" w14:textId="77777777" w:rsidR="00631C93" w:rsidRDefault="00631C93" w:rsidP="005C1DE9">
            <w:pPr>
              <w:jc w:val="center"/>
              <w:rPr>
                <w:rFonts w:hint="eastAsia"/>
                <w:lang w:eastAsia="zh-CN"/>
              </w:rPr>
            </w:pPr>
            <w:r w:rsidRPr="00113EA4">
              <w:rPr>
                <w:noProof/>
              </w:rPr>
              <w:t>bru</w:t>
            </w:r>
          </w:p>
        </w:tc>
        <w:tc>
          <w:tcPr>
            <w:tcW w:w="4136" w:type="dxa"/>
          </w:tcPr>
          <w:p w14:paraId="492E5018" w14:textId="6E08060A" w:rsidR="00631C93" w:rsidRPr="00A4570B" w:rsidRDefault="00BF4C7E" w:rsidP="005C1DE9">
            <w:pPr>
              <w:jc w:val="center"/>
              <w:rPr>
                <w:lang w:eastAsia="zh-CN"/>
              </w:rPr>
            </w:pPr>
            <w:r>
              <w:rPr>
                <w:color w:val="000000"/>
                <w:spacing w:val="0"/>
                <w:lang w:val="en-US" w:eastAsia="zh-CN"/>
              </w:rPr>
              <w:t>83.01%</w:t>
            </w:r>
          </w:p>
        </w:tc>
      </w:tr>
      <w:tr w:rsidR="00631C93" w14:paraId="63309246" w14:textId="77777777" w:rsidTr="005C1DE9">
        <w:tc>
          <w:tcPr>
            <w:tcW w:w="4135" w:type="dxa"/>
          </w:tcPr>
          <w:p w14:paraId="3A3799CF" w14:textId="77777777" w:rsidR="00631C93" w:rsidRDefault="00631C93" w:rsidP="005C1DE9">
            <w:pPr>
              <w:jc w:val="center"/>
              <w:rPr>
                <w:rFonts w:hint="eastAsia"/>
                <w:lang w:eastAsia="zh-CN"/>
              </w:rPr>
            </w:pPr>
            <w:r w:rsidRPr="00113EA4">
              <w:rPr>
                <w:rFonts w:hint="eastAsia"/>
                <w:noProof/>
                <w:lang w:eastAsia="zh-CN"/>
              </w:rPr>
              <w:t>naan</w:t>
            </w:r>
          </w:p>
        </w:tc>
        <w:tc>
          <w:tcPr>
            <w:tcW w:w="4136" w:type="dxa"/>
          </w:tcPr>
          <w:p w14:paraId="02146342" w14:textId="0A36A942" w:rsidR="00631C93" w:rsidRPr="00A4570B" w:rsidRDefault="00BF4C7E" w:rsidP="005C1DE9">
            <w:pPr>
              <w:jc w:val="center"/>
              <w:rPr>
                <w:lang w:eastAsia="zh-CN"/>
              </w:rPr>
            </w:pPr>
            <w:r>
              <w:rPr>
                <w:color w:val="000000"/>
                <w:spacing w:val="0"/>
                <w:lang w:val="en-US" w:eastAsia="zh-CN"/>
              </w:rPr>
              <w:t>74.19%</w:t>
            </w:r>
          </w:p>
        </w:tc>
      </w:tr>
      <w:tr w:rsidR="00631C93" w14:paraId="3AAD1681" w14:textId="77777777" w:rsidTr="005C1DE9">
        <w:tc>
          <w:tcPr>
            <w:tcW w:w="4135" w:type="dxa"/>
          </w:tcPr>
          <w:p w14:paraId="59686338" w14:textId="77777777" w:rsidR="00631C93" w:rsidRDefault="00631C93" w:rsidP="005C1DE9">
            <w:pPr>
              <w:jc w:val="center"/>
              <w:rPr>
                <w:rFonts w:hint="eastAsia"/>
                <w:lang w:eastAsia="zh-CN"/>
              </w:rPr>
            </w:pPr>
            <w:r w:rsidRPr="00113EA4">
              <w:rPr>
                <w:rFonts w:hint="eastAsia"/>
                <w:noProof/>
                <w:lang w:eastAsia="zh-CN"/>
              </w:rPr>
              <w:t>roe</w:t>
            </w:r>
          </w:p>
        </w:tc>
        <w:tc>
          <w:tcPr>
            <w:tcW w:w="4136" w:type="dxa"/>
          </w:tcPr>
          <w:p w14:paraId="14B33962" w14:textId="69C1547B" w:rsidR="00631C93" w:rsidRPr="00A4570B" w:rsidRDefault="00213535" w:rsidP="005C1DE9">
            <w:pPr>
              <w:jc w:val="center"/>
              <w:rPr>
                <w:lang w:eastAsia="zh-CN"/>
              </w:rPr>
            </w:pPr>
            <w:r>
              <w:rPr>
                <w:color w:val="000000"/>
                <w:spacing w:val="0"/>
                <w:lang w:val="en-US" w:eastAsia="zh-CN"/>
              </w:rPr>
              <w:t>67</w:t>
            </w:r>
            <w:r w:rsidR="00BF4C7E">
              <w:rPr>
                <w:color w:val="000000"/>
                <w:spacing w:val="0"/>
                <w:lang w:val="en-US" w:eastAsia="zh-CN"/>
              </w:rPr>
              <w:t>.80%</w:t>
            </w:r>
          </w:p>
        </w:tc>
      </w:tr>
      <w:tr w:rsidR="00631C93" w14:paraId="3997BFBC" w14:textId="77777777" w:rsidTr="005C1DE9">
        <w:tc>
          <w:tcPr>
            <w:tcW w:w="4135" w:type="dxa"/>
          </w:tcPr>
          <w:p w14:paraId="1D452BA8" w14:textId="77777777" w:rsidR="00631C93" w:rsidRDefault="00631C93" w:rsidP="005C1DE9">
            <w:pPr>
              <w:jc w:val="center"/>
              <w:rPr>
                <w:rFonts w:hint="eastAsia"/>
                <w:lang w:eastAsia="zh-CN"/>
              </w:rPr>
            </w:pPr>
            <w:r w:rsidRPr="00113EA4">
              <w:t>supper</w:t>
            </w:r>
          </w:p>
        </w:tc>
        <w:tc>
          <w:tcPr>
            <w:tcW w:w="4136" w:type="dxa"/>
          </w:tcPr>
          <w:p w14:paraId="01A888E1" w14:textId="07A20AC5" w:rsidR="00631C93" w:rsidRPr="00A4570B" w:rsidRDefault="00BF4C7E" w:rsidP="005C1DE9">
            <w:pPr>
              <w:jc w:val="center"/>
              <w:rPr>
                <w:lang w:eastAsia="zh-CN"/>
              </w:rPr>
            </w:pPr>
            <w:r>
              <w:rPr>
                <w:color w:val="000000"/>
                <w:spacing w:val="0"/>
                <w:lang w:val="en-US" w:eastAsia="zh-CN"/>
              </w:rPr>
              <w:t>77.19%</w:t>
            </w:r>
          </w:p>
        </w:tc>
      </w:tr>
      <w:tr w:rsidR="00631C93" w14:paraId="65B2AB2B" w14:textId="77777777" w:rsidTr="005C1DE9">
        <w:tc>
          <w:tcPr>
            <w:tcW w:w="4135" w:type="dxa"/>
          </w:tcPr>
          <w:p w14:paraId="0DA35848" w14:textId="77777777" w:rsidR="00631C93" w:rsidRDefault="00631C93" w:rsidP="005C1DE9">
            <w:pPr>
              <w:jc w:val="center"/>
              <w:rPr>
                <w:rFonts w:hint="eastAsia"/>
                <w:lang w:eastAsia="zh-CN"/>
              </w:rPr>
            </w:pPr>
            <w:r w:rsidRPr="00113EA4">
              <w:rPr>
                <w:rFonts w:eastAsiaTheme="minorEastAsia"/>
                <w:bCs/>
                <w:color w:val="000000"/>
              </w:rPr>
              <w:t>pakora</w:t>
            </w:r>
          </w:p>
        </w:tc>
        <w:tc>
          <w:tcPr>
            <w:tcW w:w="4136" w:type="dxa"/>
          </w:tcPr>
          <w:p w14:paraId="4E7E7DF3" w14:textId="6C6D00F5" w:rsidR="00631C93" w:rsidRPr="00A4570B" w:rsidRDefault="00BF4C7E" w:rsidP="005C1DE9">
            <w:pPr>
              <w:jc w:val="center"/>
              <w:rPr>
                <w:lang w:eastAsia="zh-CN"/>
              </w:rPr>
            </w:pPr>
            <w:r>
              <w:rPr>
                <w:color w:val="000000"/>
                <w:spacing w:val="0"/>
                <w:lang w:val="en-US" w:eastAsia="zh-CN"/>
              </w:rPr>
              <w:t>78.94%</w:t>
            </w:r>
          </w:p>
        </w:tc>
      </w:tr>
      <w:tr w:rsidR="00631C93" w14:paraId="2BE3E7EA" w14:textId="77777777" w:rsidTr="005C1DE9">
        <w:tc>
          <w:tcPr>
            <w:tcW w:w="4135" w:type="dxa"/>
          </w:tcPr>
          <w:p w14:paraId="125D6CF0" w14:textId="77777777" w:rsidR="00631C93" w:rsidRPr="00A4570B" w:rsidRDefault="00631C93" w:rsidP="005C1DE9">
            <w:pPr>
              <w:jc w:val="center"/>
              <w:rPr>
                <w:rFonts w:eastAsiaTheme="minorEastAsia"/>
                <w:bCs/>
                <w:color w:val="000000"/>
              </w:rPr>
            </w:pPr>
            <w:r w:rsidRPr="00A4570B">
              <w:t>funghi</w:t>
            </w:r>
          </w:p>
        </w:tc>
        <w:tc>
          <w:tcPr>
            <w:tcW w:w="4136" w:type="dxa"/>
          </w:tcPr>
          <w:p w14:paraId="2528DE46" w14:textId="2D1EA204" w:rsidR="00631C93" w:rsidRPr="00A4570B" w:rsidRDefault="006E220E" w:rsidP="005C1DE9">
            <w:pPr>
              <w:jc w:val="center"/>
              <w:rPr>
                <w:color w:val="000000"/>
                <w:spacing w:val="0"/>
                <w:lang w:val="en-US" w:eastAsia="zh-CN"/>
              </w:rPr>
            </w:pPr>
            <w:r>
              <w:rPr>
                <w:color w:val="000000"/>
                <w:spacing w:val="0"/>
                <w:lang w:val="en-US" w:eastAsia="zh-CN"/>
              </w:rPr>
              <w:t>45%</w:t>
            </w:r>
          </w:p>
        </w:tc>
      </w:tr>
    </w:tbl>
    <w:p w14:paraId="6144D698" w14:textId="3D1618CE" w:rsidR="00631C93" w:rsidRDefault="00631C93" w:rsidP="00631C93">
      <w:pPr>
        <w:jc w:val="center"/>
        <w:rPr>
          <w:b/>
          <w:bCs/>
          <w:color w:val="000000"/>
          <w:lang w:eastAsia="zh-CN"/>
        </w:rPr>
      </w:pPr>
      <w:r w:rsidRPr="005E2F4E">
        <w:rPr>
          <w:b/>
          <w:bCs/>
          <w:color w:val="000000"/>
        </w:rPr>
        <w:t xml:space="preserve">Table </w:t>
      </w:r>
      <w:r w:rsidRPr="005E2F4E">
        <w:rPr>
          <w:b/>
        </w:rPr>
        <w:fldChar w:fldCharType="begin"/>
      </w:r>
      <w:r w:rsidRPr="005E2F4E">
        <w:rPr>
          <w:b/>
        </w:rPr>
        <w:instrText xml:space="preserve"> SEQ Table \* ARABIC </w:instrText>
      </w:r>
      <w:r w:rsidRPr="005E2F4E">
        <w:rPr>
          <w:b/>
        </w:rPr>
        <w:fldChar w:fldCharType="separate"/>
      </w:r>
      <w:r>
        <w:rPr>
          <w:b/>
          <w:noProof/>
        </w:rPr>
        <w:t>5</w:t>
      </w:r>
      <w:r w:rsidRPr="005E2F4E">
        <w:rPr>
          <w:b/>
        </w:rPr>
        <w:fldChar w:fldCharType="end"/>
      </w:r>
      <w:r w:rsidRPr="00985785">
        <w:rPr>
          <w:b/>
          <w:bCs/>
          <w:color w:val="000000"/>
        </w:rPr>
        <w:t>:</w:t>
      </w:r>
      <w:r>
        <w:rPr>
          <w:b/>
          <w:bCs/>
          <w:color w:val="000000"/>
        </w:rPr>
        <w:t xml:space="preserve"> </w:t>
      </w:r>
      <w:r>
        <w:rPr>
          <w:rFonts w:hint="eastAsia"/>
          <w:b/>
          <w:bCs/>
          <w:color w:val="000000"/>
          <w:lang w:eastAsia="zh-CN"/>
        </w:rPr>
        <w:t>Regional</w:t>
      </w:r>
      <w:r>
        <w:rPr>
          <w:b/>
          <w:bCs/>
          <w:color w:val="000000"/>
          <w:lang w:eastAsia="zh-CN"/>
        </w:rPr>
        <w:t xml:space="preserve"> </w:t>
      </w:r>
      <w:r>
        <w:rPr>
          <w:rFonts w:hint="eastAsia"/>
          <w:b/>
          <w:bCs/>
          <w:color w:val="000000"/>
          <w:lang w:eastAsia="zh-CN"/>
        </w:rPr>
        <w:t>words</w:t>
      </w:r>
      <w:r>
        <w:rPr>
          <w:b/>
          <w:bCs/>
          <w:color w:val="000000"/>
          <w:lang w:eastAsia="zh-CN"/>
        </w:rPr>
        <w:t xml:space="preserve"> </w:t>
      </w:r>
      <w:r>
        <w:rPr>
          <w:rFonts w:hint="eastAsia"/>
          <w:b/>
          <w:bCs/>
          <w:color w:val="000000"/>
          <w:lang w:eastAsia="zh-CN"/>
        </w:rPr>
        <w:t>with</w:t>
      </w:r>
      <w:r>
        <w:rPr>
          <w:b/>
          <w:bCs/>
          <w:color w:val="000000"/>
          <w:lang w:eastAsia="zh-CN"/>
        </w:rPr>
        <w:t xml:space="preserve"> ‘</w:t>
      </w:r>
      <w:r w:rsidR="00BF4C7E">
        <w:rPr>
          <w:b/>
          <w:bCs/>
          <w:color w:val="000000"/>
          <w:lang w:eastAsia="zh-CN"/>
        </w:rPr>
        <w:t>proportion</w:t>
      </w:r>
      <w:r>
        <w:rPr>
          <w:b/>
          <w:bCs/>
          <w:color w:val="000000"/>
          <w:lang w:eastAsia="zh-CN"/>
        </w:rPr>
        <w:t>’</w:t>
      </w:r>
    </w:p>
    <w:tbl>
      <w:tblPr>
        <w:tblStyle w:val="a7"/>
        <w:tblW w:w="0" w:type="auto"/>
        <w:tblLook w:val="04A0" w:firstRow="1" w:lastRow="0" w:firstColumn="1" w:lastColumn="0" w:noHBand="0" w:noVBand="1"/>
      </w:tblPr>
      <w:tblGrid>
        <w:gridCol w:w="4135"/>
        <w:gridCol w:w="4136"/>
      </w:tblGrid>
      <w:tr w:rsidR="00631C93" w:rsidRPr="00EA67F0" w14:paraId="126D12DF" w14:textId="77777777" w:rsidTr="005C1DE9">
        <w:tc>
          <w:tcPr>
            <w:tcW w:w="4135" w:type="dxa"/>
          </w:tcPr>
          <w:p w14:paraId="28E97636" w14:textId="77777777" w:rsidR="00631C93" w:rsidRPr="00EA67F0" w:rsidRDefault="00631C93" w:rsidP="005C1DE9">
            <w:pPr>
              <w:jc w:val="center"/>
              <w:rPr>
                <w:b/>
                <w:noProof/>
              </w:rPr>
            </w:pPr>
            <w:r>
              <w:rPr>
                <w:b/>
                <w:noProof/>
                <w:lang w:eastAsia="zh-CN"/>
              </w:rPr>
              <w:t>Non-r</w:t>
            </w:r>
            <w:r w:rsidRPr="00EA67F0">
              <w:rPr>
                <w:rFonts w:hint="eastAsia"/>
                <w:b/>
                <w:noProof/>
                <w:lang w:eastAsia="zh-CN"/>
              </w:rPr>
              <w:t>egional</w:t>
            </w:r>
            <w:r w:rsidRPr="00EA67F0">
              <w:rPr>
                <w:b/>
                <w:noProof/>
                <w:lang w:eastAsia="zh-CN"/>
              </w:rPr>
              <w:t xml:space="preserve"> </w:t>
            </w:r>
            <w:r w:rsidRPr="00EA67F0">
              <w:rPr>
                <w:rFonts w:hint="eastAsia"/>
                <w:b/>
                <w:noProof/>
                <w:lang w:eastAsia="zh-CN"/>
              </w:rPr>
              <w:t>words</w:t>
            </w:r>
          </w:p>
        </w:tc>
        <w:tc>
          <w:tcPr>
            <w:tcW w:w="4136" w:type="dxa"/>
          </w:tcPr>
          <w:p w14:paraId="1F68CC29" w14:textId="500CD3ED" w:rsidR="00631C93" w:rsidRPr="00EA67F0" w:rsidRDefault="00972FB7" w:rsidP="005C1DE9">
            <w:pPr>
              <w:jc w:val="center"/>
              <w:rPr>
                <w:rFonts w:hint="eastAsia"/>
                <w:b/>
                <w:noProof/>
              </w:rPr>
            </w:pPr>
            <w:r>
              <w:rPr>
                <w:b/>
                <w:noProof/>
                <w:lang w:eastAsia="zh-CN"/>
              </w:rPr>
              <w:t>Proportion</w:t>
            </w:r>
          </w:p>
        </w:tc>
      </w:tr>
      <w:tr w:rsidR="00631C93" w14:paraId="6DD8BBFB" w14:textId="77777777" w:rsidTr="005C1DE9">
        <w:tc>
          <w:tcPr>
            <w:tcW w:w="4135" w:type="dxa"/>
          </w:tcPr>
          <w:p w14:paraId="7D799D8B" w14:textId="77777777" w:rsidR="00631C93" w:rsidRDefault="00631C93" w:rsidP="005C1DE9">
            <w:pPr>
              <w:jc w:val="center"/>
              <w:rPr>
                <w:rFonts w:hint="eastAsia"/>
                <w:lang w:eastAsia="zh-CN"/>
              </w:rPr>
            </w:pPr>
            <w:r w:rsidRPr="00113EA4">
              <w:rPr>
                <w:rFonts w:hint="eastAsia"/>
                <w:noProof/>
                <w:lang w:eastAsia="zh-CN"/>
              </w:rPr>
              <w:t>chip</w:t>
            </w:r>
          </w:p>
        </w:tc>
        <w:tc>
          <w:tcPr>
            <w:tcW w:w="4136" w:type="dxa"/>
          </w:tcPr>
          <w:p w14:paraId="3D9DE7F7" w14:textId="65C9B7E4" w:rsidR="00631C93" w:rsidRPr="00A4570B" w:rsidRDefault="006E220E" w:rsidP="005C1DE9">
            <w:pPr>
              <w:jc w:val="center"/>
              <w:rPr>
                <w:lang w:eastAsia="zh-CN"/>
              </w:rPr>
            </w:pPr>
            <w:r>
              <w:rPr>
                <w:color w:val="000000"/>
                <w:spacing w:val="0"/>
                <w:lang w:val="en-US" w:eastAsia="zh-CN"/>
              </w:rPr>
              <w:t>55.20%</w:t>
            </w:r>
          </w:p>
        </w:tc>
      </w:tr>
      <w:tr w:rsidR="00631C93" w14:paraId="56625421" w14:textId="77777777" w:rsidTr="005C1DE9">
        <w:tc>
          <w:tcPr>
            <w:tcW w:w="4135" w:type="dxa"/>
          </w:tcPr>
          <w:p w14:paraId="2EB07070" w14:textId="77777777" w:rsidR="00631C93" w:rsidRDefault="00631C93" w:rsidP="005C1DE9">
            <w:pPr>
              <w:jc w:val="center"/>
              <w:rPr>
                <w:rFonts w:hint="eastAsia"/>
                <w:lang w:eastAsia="zh-CN"/>
              </w:rPr>
            </w:pPr>
            <w:r w:rsidRPr="00113EA4">
              <w:t>sausage</w:t>
            </w:r>
          </w:p>
        </w:tc>
        <w:tc>
          <w:tcPr>
            <w:tcW w:w="4136" w:type="dxa"/>
          </w:tcPr>
          <w:p w14:paraId="41D65406" w14:textId="6F438E17" w:rsidR="00631C93" w:rsidRPr="00A4570B" w:rsidRDefault="006E220E" w:rsidP="005C1DE9">
            <w:pPr>
              <w:jc w:val="center"/>
              <w:rPr>
                <w:lang w:eastAsia="zh-CN"/>
              </w:rPr>
            </w:pPr>
            <w:r>
              <w:rPr>
                <w:color w:val="000000"/>
                <w:spacing w:val="0"/>
                <w:lang w:val="en-US" w:eastAsia="zh-CN"/>
              </w:rPr>
              <w:t>55.05%</w:t>
            </w:r>
          </w:p>
        </w:tc>
      </w:tr>
      <w:tr w:rsidR="00631C93" w14:paraId="5C72D34B" w14:textId="77777777" w:rsidTr="005C1DE9">
        <w:tc>
          <w:tcPr>
            <w:tcW w:w="4135" w:type="dxa"/>
          </w:tcPr>
          <w:p w14:paraId="154249B0" w14:textId="77777777" w:rsidR="00631C93" w:rsidRDefault="00631C93" w:rsidP="005C1DE9">
            <w:pPr>
              <w:jc w:val="center"/>
              <w:rPr>
                <w:rFonts w:hint="eastAsia"/>
                <w:lang w:eastAsia="zh-CN"/>
              </w:rPr>
            </w:pPr>
            <w:r w:rsidRPr="00113EA4">
              <w:t>supreme</w:t>
            </w:r>
          </w:p>
        </w:tc>
        <w:tc>
          <w:tcPr>
            <w:tcW w:w="4136" w:type="dxa"/>
          </w:tcPr>
          <w:p w14:paraId="2B11944B" w14:textId="369CDE05" w:rsidR="00631C93" w:rsidRPr="00A4570B" w:rsidRDefault="006E220E" w:rsidP="005C1DE9">
            <w:pPr>
              <w:jc w:val="center"/>
              <w:rPr>
                <w:lang w:eastAsia="zh-CN"/>
              </w:rPr>
            </w:pPr>
            <w:r>
              <w:rPr>
                <w:color w:val="000000"/>
                <w:spacing w:val="0"/>
                <w:lang w:val="en-US" w:eastAsia="zh-CN"/>
              </w:rPr>
              <w:t>59.46%</w:t>
            </w:r>
          </w:p>
        </w:tc>
      </w:tr>
      <w:tr w:rsidR="00631C93" w14:paraId="23B61DF2" w14:textId="77777777" w:rsidTr="005C1DE9">
        <w:tc>
          <w:tcPr>
            <w:tcW w:w="4135" w:type="dxa"/>
          </w:tcPr>
          <w:p w14:paraId="3C20BA1D" w14:textId="77777777" w:rsidR="00631C93" w:rsidRDefault="00631C93" w:rsidP="005C1DE9">
            <w:pPr>
              <w:jc w:val="center"/>
              <w:rPr>
                <w:rFonts w:hint="eastAsia"/>
                <w:lang w:eastAsia="zh-CN"/>
              </w:rPr>
            </w:pPr>
            <w:r w:rsidRPr="00113EA4">
              <w:t>gift</w:t>
            </w:r>
          </w:p>
        </w:tc>
        <w:tc>
          <w:tcPr>
            <w:tcW w:w="4136" w:type="dxa"/>
          </w:tcPr>
          <w:p w14:paraId="4E90CA85" w14:textId="2F569CD9" w:rsidR="00631C93" w:rsidRPr="00A4570B" w:rsidRDefault="006E220E" w:rsidP="005C1DE9">
            <w:pPr>
              <w:jc w:val="center"/>
              <w:rPr>
                <w:lang w:eastAsia="zh-CN"/>
              </w:rPr>
            </w:pPr>
            <w:r>
              <w:rPr>
                <w:color w:val="000000"/>
                <w:spacing w:val="0"/>
                <w:lang w:val="en-US" w:eastAsia="zh-CN"/>
              </w:rPr>
              <w:t>57.14%</w:t>
            </w:r>
          </w:p>
        </w:tc>
      </w:tr>
      <w:tr w:rsidR="00631C93" w14:paraId="5F0C3D54" w14:textId="77777777" w:rsidTr="005C1DE9">
        <w:tc>
          <w:tcPr>
            <w:tcW w:w="4135" w:type="dxa"/>
          </w:tcPr>
          <w:p w14:paraId="1CA78749" w14:textId="77777777" w:rsidR="00631C93" w:rsidRDefault="00631C93" w:rsidP="005C1DE9">
            <w:pPr>
              <w:jc w:val="center"/>
              <w:rPr>
                <w:rFonts w:hint="eastAsia"/>
                <w:lang w:eastAsia="zh-CN"/>
              </w:rPr>
            </w:pPr>
            <w:r w:rsidRPr="00113EA4">
              <w:lastRenderedPageBreak/>
              <w:t>soup</w:t>
            </w:r>
          </w:p>
        </w:tc>
        <w:tc>
          <w:tcPr>
            <w:tcW w:w="4136" w:type="dxa"/>
          </w:tcPr>
          <w:p w14:paraId="61FDC21A" w14:textId="7AEAB9D8" w:rsidR="00631C93" w:rsidRPr="00A4570B" w:rsidRDefault="006E220E" w:rsidP="005C1DE9">
            <w:pPr>
              <w:jc w:val="center"/>
              <w:rPr>
                <w:lang w:eastAsia="zh-CN"/>
              </w:rPr>
            </w:pPr>
            <w:r>
              <w:rPr>
                <w:color w:val="000000"/>
                <w:spacing w:val="0"/>
                <w:lang w:val="en-US" w:eastAsia="zh-CN"/>
              </w:rPr>
              <w:t>42.10%</w:t>
            </w:r>
          </w:p>
        </w:tc>
      </w:tr>
      <w:tr w:rsidR="00631C93" w14:paraId="136F4D0E" w14:textId="77777777" w:rsidTr="005C1DE9">
        <w:tc>
          <w:tcPr>
            <w:tcW w:w="4135" w:type="dxa"/>
          </w:tcPr>
          <w:p w14:paraId="7399B034" w14:textId="77777777" w:rsidR="00631C93" w:rsidRDefault="00631C93" w:rsidP="005C1DE9">
            <w:pPr>
              <w:jc w:val="center"/>
              <w:rPr>
                <w:rFonts w:hint="eastAsia"/>
                <w:lang w:eastAsia="zh-CN"/>
              </w:rPr>
            </w:pPr>
            <w:r w:rsidRPr="00113EA4">
              <w:t>daily</w:t>
            </w:r>
          </w:p>
        </w:tc>
        <w:tc>
          <w:tcPr>
            <w:tcW w:w="4136" w:type="dxa"/>
          </w:tcPr>
          <w:p w14:paraId="6A09C249" w14:textId="6E7FB88A" w:rsidR="00631C93" w:rsidRPr="00A4570B" w:rsidRDefault="006E220E" w:rsidP="005C1DE9">
            <w:pPr>
              <w:jc w:val="center"/>
              <w:rPr>
                <w:lang w:eastAsia="zh-CN"/>
              </w:rPr>
            </w:pPr>
            <w:r>
              <w:rPr>
                <w:color w:val="000000"/>
                <w:spacing w:val="0"/>
                <w:lang w:val="en-US" w:eastAsia="zh-CN"/>
              </w:rPr>
              <w:t>55.56%</w:t>
            </w:r>
          </w:p>
        </w:tc>
      </w:tr>
    </w:tbl>
    <w:p w14:paraId="0B8D692D" w14:textId="35FA189A" w:rsidR="00631C93" w:rsidRPr="00AE5A5C" w:rsidRDefault="00631C93" w:rsidP="00631C93">
      <w:pPr>
        <w:jc w:val="center"/>
        <w:rPr>
          <w:lang w:val="en-US" w:eastAsia="zh-CN"/>
        </w:rPr>
      </w:pPr>
      <w:r w:rsidRPr="005E2F4E">
        <w:rPr>
          <w:b/>
          <w:bCs/>
          <w:color w:val="000000"/>
        </w:rPr>
        <w:t xml:space="preserve">Table </w:t>
      </w:r>
      <w:r w:rsidRPr="005E2F4E">
        <w:rPr>
          <w:b/>
        </w:rPr>
        <w:fldChar w:fldCharType="begin"/>
      </w:r>
      <w:r w:rsidRPr="005E2F4E">
        <w:rPr>
          <w:b/>
        </w:rPr>
        <w:instrText xml:space="preserve"> SEQ Table \* ARABIC </w:instrText>
      </w:r>
      <w:r w:rsidRPr="005E2F4E">
        <w:rPr>
          <w:b/>
        </w:rPr>
        <w:fldChar w:fldCharType="separate"/>
      </w:r>
      <w:r>
        <w:rPr>
          <w:b/>
          <w:noProof/>
        </w:rPr>
        <w:t>6</w:t>
      </w:r>
      <w:r w:rsidRPr="005E2F4E">
        <w:rPr>
          <w:b/>
        </w:rPr>
        <w:fldChar w:fldCharType="end"/>
      </w:r>
      <w:r w:rsidRPr="00985785">
        <w:rPr>
          <w:b/>
          <w:bCs/>
          <w:color w:val="000000"/>
        </w:rPr>
        <w:t>:</w:t>
      </w:r>
      <w:r>
        <w:rPr>
          <w:b/>
          <w:bCs/>
          <w:color w:val="000000"/>
        </w:rPr>
        <w:t xml:space="preserve"> Non-</w:t>
      </w:r>
      <w:r>
        <w:rPr>
          <w:b/>
          <w:bCs/>
          <w:color w:val="000000"/>
          <w:lang w:eastAsia="zh-CN"/>
        </w:rPr>
        <w:t>r</w:t>
      </w:r>
      <w:r>
        <w:rPr>
          <w:rFonts w:hint="eastAsia"/>
          <w:b/>
          <w:bCs/>
          <w:color w:val="000000"/>
          <w:lang w:eastAsia="zh-CN"/>
        </w:rPr>
        <w:t>egional</w:t>
      </w:r>
      <w:r>
        <w:rPr>
          <w:b/>
          <w:bCs/>
          <w:color w:val="000000"/>
          <w:lang w:eastAsia="zh-CN"/>
        </w:rPr>
        <w:t xml:space="preserve"> </w:t>
      </w:r>
      <w:r>
        <w:rPr>
          <w:rFonts w:hint="eastAsia"/>
          <w:b/>
          <w:bCs/>
          <w:color w:val="000000"/>
          <w:lang w:eastAsia="zh-CN"/>
        </w:rPr>
        <w:t>words</w:t>
      </w:r>
      <w:r>
        <w:rPr>
          <w:b/>
          <w:bCs/>
          <w:color w:val="000000"/>
          <w:lang w:eastAsia="zh-CN"/>
        </w:rPr>
        <w:t xml:space="preserve"> </w:t>
      </w:r>
      <w:r>
        <w:rPr>
          <w:rFonts w:hint="eastAsia"/>
          <w:b/>
          <w:bCs/>
          <w:color w:val="000000"/>
          <w:lang w:eastAsia="zh-CN"/>
        </w:rPr>
        <w:t>with</w:t>
      </w:r>
      <w:r>
        <w:rPr>
          <w:b/>
          <w:bCs/>
          <w:color w:val="000000"/>
          <w:lang w:eastAsia="zh-CN"/>
        </w:rPr>
        <w:t xml:space="preserve"> ‘</w:t>
      </w:r>
      <w:r w:rsidR="00BF4C7E">
        <w:rPr>
          <w:b/>
          <w:bCs/>
          <w:color w:val="000000"/>
          <w:lang w:eastAsia="zh-CN"/>
        </w:rPr>
        <w:t>proportion</w:t>
      </w:r>
      <w:r>
        <w:rPr>
          <w:b/>
          <w:bCs/>
          <w:color w:val="000000"/>
          <w:lang w:eastAsia="zh-CN"/>
        </w:rPr>
        <w:t>’</w:t>
      </w:r>
    </w:p>
    <w:p w14:paraId="47051422" w14:textId="5C4728F0" w:rsidR="006E220E" w:rsidRDefault="006E220E" w:rsidP="00541324">
      <w:r>
        <w:rPr>
          <w:rFonts w:hint="eastAsia"/>
        </w:rPr>
        <w:t>Acco</w:t>
      </w:r>
      <w:r>
        <w:t>r</w:t>
      </w:r>
      <w:r>
        <w:rPr>
          <w:rFonts w:hint="eastAsia"/>
        </w:rPr>
        <w:t>ding</w:t>
      </w:r>
      <w:r>
        <w:t xml:space="preserve"> to Table 5 and Table 6, the project found that excepting ‘</w:t>
      </w:r>
      <w:r w:rsidRPr="00A4570B">
        <w:t>funghi</w:t>
      </w:r>
      <w:r>
        <w:t xml:space="preserve">’, the ‘proportion’ of all regional words larger than </w:t>
      </w:r>
      <w:r w:rsidR="00AA40ED">
        <w:t>67</w:t>
      </w:r>
      <w:r>
        <w:t>%, and the ‘proportion’ of all non-regional words lower than 60%. As a consequence, the project defined ‘proportion</w:t>
      </w:r>
      <w:r w:rsidR="00425171">
        <w:t xml:space="preserve">’ </w:t>
      </w:r>
      <w:r>
        <w:t>&gt;</w:t>
      </w:r>
      <w:r w:rsidR="00425171">
        <w:t xml:space="preserve"> </w:t>
      </w:r>
      <w:r w:rsidR="00AA40ED">
        <w:t>67</w:t>
      </w:r>
      <w:r>
        <w:t>%</w:t>
      </w:r>
      <w:r w:rsidR="00463A59">
        <w:t xml:space="preserve"> as a feature of regional word.</w:t>
      </w:r>
    </w:p>
    <w:p w14:paraId="628603FB" w14:textId="67CB6F11" w:rsidR="00541324" w:rsidRPr="00996BF8" w:rsidRDefault="00541324" w:rsidP="00541324">
      <w:pPr>
        <w:rPr>
          <w:bCs/>
          <w:color w:val="000000"/>
          <w:lang w:eastAsia="zh-CN"/>
        </w:rPr>
      </w:pPr>
      <w:r w:rsidRPr="00985785">
        <w:rPr>
          <w:bCs/>
          <w:color w:val="000000"/>
        </w:rPr>
        <w:t xml:space="preserve">In addition, </w:t>
      </w:r>
      <w:r w:rsidR="006A2CED">
        <w:rPr>
          <w:rFonts w:hint="eastAsia"/>
          <w:bCs/>
          <w:color w:val="000000"/>
          <w:lang w:eastAsia="zh-CN"/>
        </w:rPr>
        <w:t>t</w:t>
      </w:r>
      <w:r w:rsidR="006A2CED" w:rsidRPr="006A2CED">
        <w:rPr>
          <w:bCs/>
          <w:color w:val="000000"/>
        </w:rPr>
        <w:t>he project also conjectured that if a word is dis</w:t>
      </w:r>
      <w:r w:rsidR="00471E4B">
        <w:rPr>
          <w:bCs/>
          <w:color w:val="000000"/>
        </w:rPr>
        <w:t xml:space="preserve">tributed in many cities, it </w:t>
      </w:r>
      <w:r w:rsidR="00EE1A7F">
        <w:rPr>
          <w:bCs/>
          <w:color w:val="000000"/>
        </w:rPr>
        <w:t>may be</w:t>
      </w:r>
      <w:r w:rsidR="006A2CED" w:rsidRPr="006A2CED">
        <w:rPr>
          <w:bCs/>
          <w:color w:val="000000"/>
        </w:rPr>
        <w:t xml:space="preserve"> a regional word.</w:t>
      </w:r>
      <w:r w:rsidR="006A2CED">
        <w:rPr>
          <w:bCs/>
          <w:color w:val="000000"/>
        </w:rPr>
        <w:t xml:space="preserve"> </w:t>
      </w:r>
      <w:r w:rsidR="006A2CED">
        <w:rPr>
          <w:rFonts w:hint="eastAsia"/>
          <w:bCs/>
          <w:color w:val="000000"/>
          <w:lang w:eastAsia="zh-CN"/>
        </w:rPr>
        <w:t>In</w:t>
      </w:r>
      <w:r w:rsidR="006A2CED">
        <w:rPr>
          <w:bCs/>
          <w:color w:val="000000"/>
          <w:lang w:eastAsia="zh-CN"/>
        </w:rPr>
        <w:t xml:space="preserve"> </w:t>
      </w:r>
      <w:r w:rsidR="006A2CED">
        <w:rPr>
          <w:rFonts w:hint="eastAsia"/>
          <w:bCs/>
          <w:color w:val="000000"/>
          <w:lang w:eastAsia="zh-CN"/>
        </w:rPr>
        <w:t>order</w:t>
      </w:r>
      <w:r w:rsidR="006A2CED">
        <w:rPr>
          <w:bCs/>
          <w:color w:val="000000"/>
          <w:lang w:eastAsia="zh-CN"/>
        </w:rPr>
        <w:t xml:space="preserve"> </w:t>
      </w:r>
      <w:r w:rsidR="006A2CED">
        <w:rPr>
          <w:rFonts w:hint="eastAsia"/>
          <w:bCs/>
          <w:color w:val="000000"/>
          <w:lang w:eastAsia="zh-CN"/>
        </w:rPr>
        <w:t>to</w:t>
      </w:r>
      <w:r w:rsidR="006A2CED">
        <w:rPr>
          <w:bCs/>
          <w:color w:val="000000"/>
          <w:lang w:eastAsia="zh-CN"/>
        </w:rPr>
        <w:t xml:space="preserve"> verify this thought, the project </w:t>
      </w:r>
      <w:r w:rsidR="003B5244">
        <w:rPr>
          <w:bCs/>
          <w:color w:val="000000"/>
          <w:lang w:eastAsia="zh-CN"/>
        </w:rPr>
        <w:t xml:space="preserve">calculated </w:t>
      </w:r>
      <w:r w:rsidR="00F81429" w:rsidRPr="00985785">
        <w:rPr>
          <w:bCs/>
          <w:color w:val="000000"/>
        </w:rPr>
        <w:t>the values of the above five f</w:t>
      </w:r>
      <w:r w:rsidR="00196FEE">
        <w:rPr>
          <w:bCs/>
          <w:color w:val="000000"/>
        </w:rPr>
        <w:t>eatures for all words and stored</w:t>
      </w:r>
      <w:r w:rsidR="00F81429" w:rsidRPr="00985785">
        <w:rPr>
          <w:bCs/>
          <w:color w:val="000000"/>
        </w:rPr>
        <w:t xml:space="preserve"> them in </w:t>
      </w:r>
      <w:r w:rsidR="004F5541">
        <w:rPr>
          <w:bCs/>
          <w:color w:val="000000"/>
        </w:rPr>
        <w:t xml:space="preserve">a </w:t>
      </w:r>
      <w:r w:rsidR="00F81429" w:rsidRPr="00985785">
        <w:rPr>
          <w:bCs/>
          <w:color w:val="000000"/>
        </w:rPr>
        <w:t xml:space="preserve">CSV format </w:t>
      </w:r>
      <w:r w:rsidR="004F5541">
        <w:rPr>
          <w:bCs/>
          <w:color w:val="000000"/>
        </w:rPr>
        <w:t xml:space="preserve">file </w:t>
      </w:r>
      <w:r w:rsidR="00F81429" w:rsidRPr="00985785">
        <w:rPr>
          <w:bCs/>
          <w:color w:val="000000"/>
        </w:rPr>
        <w:t>(word, ratio, proportion, average distance, city number, the number of shops)</w:t>
      </w:r>
      <w:r w:rsidR="006A2CED">
        <w:rPr>
          <w:bCs/>
          <w:color w:val="000000"/>
          <w:lang w:eastAsia="zh-CN"/>
        </w:rPr>
        <w:t>.</w:t>
      </w:r>
      <w:r w:rsidR="00F81429">
        <w:rPr>
          <w:bCs/>
          <w:color w:val="000000"/>
          <w:lang w:eastAsia="zh-CN"/>
        </w:rPr>
        <w:t xml:space="preserve"> Through this file, the project found </w:t>
      </w:r>
      <w:r w:rsidR="005F3C3C">
        <w:rPr>
          <w:bCs/>
          <w:color w:val="000000"/>
          <w:lang w:eastAsia="zh-CN"/>
        </w:rPr>
        <w:t xml:space="preserve">that when </w:t>
      </w:r>
      <w:r w:rsidR="005F3C3C">
        <w:rPr>
          <w:rFonts w:hint="eastAsia"/>
          <w:bCs/>
          <w:color w:val="000000"/>
          <w:lang w:eastAsia="zh-CN"/>
        </w:rPr>
        <w:t>a</w:t>
      </w:r>
      <w:r w:rsidR="005F3C3C">
        <w:rPr>
          <w:bCs/>
          <w:color w:val="000000"/>
          <w:lang w:eastAsia="zh-CN"/>
        </w:rPr>
        <w:t xml:space="preserve"> word’s ‘</w:t>
      </w:r>
      <w:r w:rsidR="005F3C3C" w:rsidRPr="00985785">
        <w:rPr>
          <w:bCs/>
          <w:color w:val="000000"/>
        </w:rPr>
        <w:t xml:space="preserve">city number’ </w:t>
      </w:r>
      <w:r w:rsidR="005F3C3C">
        <w:rPr>
          <w:bCs/>
          <w:color w:val="000000"/>
        </w:rPr>
        <w:t>&gt;</w:t>
      </w:r>
      <w:r w:rsidR="005F3C3C" w:rsidRPr="00985785">
        <w:rPr>
          <w:bCs/>
          <w:color w:val="000000"/>
        </w:rPr>
        <w:t xml:space="preserve"> 19</w:t>
      </w:r>
      <w:r w:rsidR="005F3C3C" w:rsidRPr="005F3C3C">
        <w:rPr>
          <w:bCs/>
          <w:color w:val="000000"/>
        </w:rPr>
        <w:t>, the project can directly conclude</w:t>
      </w:r>
      <w:r w:rsidR="005F3C3C">
        <w:rPr>
          <w:bCs/>
          <w:color w:val="000000"/>
        </w:rPr>
        <w:t xml:space="preserve"> that it is a non-regional word</w:t>
      </w:r>
      <w:r w:rsidR="005F3C3C">
        <w:rPr>
          <w:bCs/>
          <w:color w:val="000000"/>
          <w:lang w:eastAsia="zh-CN"/>
        </w:rPr>
        <w:t xml:space="preserve"> b</w:t>
      </w:r>
      <w:r w:rsidR="00525C0A">
        <w:rPr>
          <w:bCs/>
          <w:color w:val="000000"/>
          <w:lang w:eastAsia="zh-CN"/>
        </w:rPr>
        <w:t>ecause the words of ‘c</w:t>
      </w:r>
      <w:r w:rsidR="005F3C3C" w:rsidRPr="005F3C3C">
        <w:rPr>
          <w:bCs/>
          <w:color w:val="000000"/>
          <w:lang w:eastAsia="zh-CN"/>
        </w:rPr>
        <w:t>ity number’</w:t>
      </w:r>
      <w:r w:rsidR="00525C0A">
        <w:rPr>
          <w:bCs/>
          <w:color w:val="000000"/>
          <w:lang w:eastAsia="zh-CN"/>
        </w:rPr>
        <w:t xml:space="preserve"> </w:t>
      </w:r>
      <w:r w:rsidR="005F3C3C" w:rsidRPr="005F3C3C">
        <w:rPr>
          <w:bCs/>
          <w:color w:val="000000"/>
          <w:lang w:eastAsia="zh-CN"/>
        </w:rPr>
        <w:t>&gt;</w:t>
      </w:r>
      <w:r w:rsidR="00525C0A">
        <w:rPr>
          <w:bCs/>
          <w:color w:val="000000"/>
          <w:lang w:eastAsia="zh-CN"/>
        </w:rPr>
        <w:t xml:space="preserve"> </w:t>
      </w:r>
      <w:r w:rsidR="005F3C3C" w:rsidRPr="005F3C3C">
        <w:rPr>
          <w:bCs/>
          <w:color w:val="000000"/>
          <w:lang w:eastAsia="zh-CN"/>
        </w:rPr>
        <w:t xml:space="preserve">19 have low ‘ratio’, low ‘proportion’ and </w:t>
      </w:r>
      <w:r w:rsidR="00525C0A">
        <w:rPr>
          <w:bCs/>
          <w:color w:val="000000"/>
          <w:lang w:eastAsia="zh-CN"/>
        </w:rPr>
        <w:t>large</w:t>
      </w:r>
      <w:r w:rsidR="005F3C3C" w:rsidRPr="005F3C3C">
        <w:rPr>
          <w:bCs/>
          <w:color w:val="000000"/>
          <w:lang w:eastAsia="zh-CN"/>
        </w:rPr>
        <w:t xml:space="preserve"> ‘average</w:t>
      </w:r>
      <w:r w:rsidR="00525C0A">
        <w:rPr>
          <w:bCs/>
          <w:color w:val="000000"/>
          <w:lang w:eastAsia="zh-CN"/>
        </w:rPr>
        <w:t xml:space="preserve"> distance</w:t>
      </w:r>
      <w:r w:rsidR="005F3C3C" w:rsidRPr="005F3C3C">
        <w:rPr>
          <w:bCs/>
          <w:color w:val="000000"/>
          <w:lang w:eastAsia="zh-CN"/>
        </w:rPr>
        <w:t>’</w:t>
      </w:r>
      <w:r w:rsidR="00525C0A">
        <w:rPr>
          <w:bCs/>
          <w:color w:val="000000"/>
          <w:lang w:eastAsia="zh-CN"/>
        </w:rPr>
        <w:t xml:space="preserve">. </w:t>
      </w:r>
      <w:r w:rsidR="00751805">
        <w:rPr>
          <w:bCs/>
          <w:color w:val="000000"/>
          <w:lang w:eastAsia="zh-CN"/>
        </w:rPr>
        <w:t>However, ‘</w:t>
      </w:r>
      <w:r w:rsidR="00751805" w:rsidRPr="00751805">
        <w:rPr>
          <w:bCs/>
          <w:color w:val="000000"/>
          <w:spacing w:val="0"/>
          <w:lang w:val="en-US" w:eastAsia="zh-CN"/>
        </w:rPr>
        <w:t>pasty</w:t>
      </w:r>
      <w:r w:rsidR="00751805">
        <w:rPr>
          <w:bCs/>
          <w:color w:val="000000"/>
          <w:lang w:eastAsia="zh-CN"/>
        </w:rPr>
        <w:t xml:space="preserve">’ which distributed in </w:t>
      </w:r>
      <w:r w:rsidR="00751805">
        <w:rPr>
          <w:rFonts w:hint="eastAsia"/>
          <w:bCs/>
          <w:color w:val="000000"/>
          <w:lang w:eastAsia="zh-CN"/>
        </w:rPr>
        <w:t>e</w:t>
      </w:r>
      <w:r w:rsidR="00751805" w:rsidRPr="00751805">
        <w:rPr>
          <w:bCs/>
          <w:color w:val="000000"/>
          <w:lang w:eastAsia="zh-CN"/>
        </w:rPr>
        <w:t>ighteen</w:t>
      </w:r>
      <w:r w:rsidR="00751805">
        <w:rPr>
          <w:bCs/>
          <w:color w:val="000000"/>
          <w:lang w:eastAsia="zh-CN"/>
        </w:rPr>
        <w:t xml:space="preserve"> cities shows regionality. Thus, the project defined ‘c</w:t>
      </w:r>
      <w:r w:rsidR="00751805" w:rsidRPr="005F3C3C">
        <w:rPr>
          <w:bCs/>
          <w:color w:val="000000"/>
          <w:lang w:eastAsia="zh-CN"/>
        </w:rPr>
        <w:t>ity number</w:t>
      </w:r>
      <w:r w:rsidR="000F1CF4">
        <w:rPr>
          <w:bCs/>
          <w:color w:val="000000"/>
          <w:lang w:eastAsia="zh-CN"/>
        </w:rPr>
        <w:t>’</w:t>
      </w:r>
      <w:r w:rsidR="00751805">
        <w:rPr>
          <w:bCs/>
          <w:color w:val="000000"/>
          <w:lang w:eastAsia="zh-CN"/>
        </w:rPr>
        <w:t xml:space="preserve"> </w:t>
      </w:r>
      <w:r w:rsidR="0067186A">
        <w:rPr>
          <w:bCs/>
          <w:color w:val="000000"/>
          <w:lang w:eastAsia="zh-CN"/>
        </w:rPr>
        <w:t>&lt;</w:t>
      </w:r>
      <w:r w:rsidR="00751805">
        <w:rPr>
          <w:bCs/>
          <w:color w:val="000000"/>
          <w:lang w:eastAsia="zh-CN"/>
        </w:rPr>
        <w:t xml:space="preserve"> 19 as one of the </w:t>
      </w:r>
      <w:r w:rsidR="00F45FAE">
        <w:rPr>
          <w:bCs/>
          <w:color w:val="000000"/>
          <w:lang w:eastAsia="zh-CN"/>
        </w:rPr>
        <w:t>features</w:t>
      </w:r>
      <w:r w:rsidR="00751805">
        <w:rPr>
          <w:bCs/>
          <w:color w:val="000000"/>
          <w:lang w:eastAsia="zh-CN"/>
        </w:rPr>
        <w:t xml:space="preserve"> of regional words.</w:t>
      </w:r>
    </w:p>
    <w:p w14:paraId="11A63DA0" w14:textId="088A5B73" w:rsidR="00541324" w:rsidRDefault="00531E19" w:rsidP="00531E19">
      <w:pPr>
        <w:pStyle w:val="2"/>
        <w:rPr>
          <w:rFonts w:cs="Times New Roman"/>
          <w:lang w:eastAsia="en-US"/>
        </w:rPr>
      </w:pPr>
      <w:r w:rsidRPr="00531E19">
        <w:rPr>
          <w:rFonts w:cs="Times New Roman"/>
        </w:rPr>
        <w:t xml:space="preserve">Summary and </w:t>
      </w:r>
      <w:r w:rsidR="00D21332">
        <w:rPr>
          <w:rFonts w:cs="Times New Roman"/>
          <w:lang w:eastAsia="en-US"/>
        </w:rPr>
        <w:t>future w</w:t>
      </w:r>
      <w:r w:rsidRPr="00531E19">
        <w:rPr>
          <w:rFonts w:cs="Times New Roman"/>
          <w:lang w:eastAsia="en-US"/>
        </w:rPr>
        <w:t>ork</w:t>
      </w:r>
    </w:p>
    <w:p w14:paraId="54E4F0DA" w14:textId="22A3490B" w:rsidR="00531E19" w:rsidRPr="00531E19" w:rsidRDefault="003C0A37" w:rsidP="00531E19">
      <w:pPr>
        <w:rPr>
          <w:lang w:eastAsia="en-US"/>
        </w:rPr>
      </w:pPr>
      <w:r w:rsidRPr="003C0A37">
        <w:t>Through observing and comparing geographical maps and trends of known regional and non-regional words, iteration one derives five features (‘ratio’ &gt; 65%, ‘shop number’ &gt; 10, ‘average distance’ &lt; 300,000 meters, ‘proportion’ &gt; 67%, ‘city number’ &lt; 19) of regional words. The project wants to use these features to make regional judgement for all the separated independent words. However, the project cannot use all these features in one conditional statement to judge regional words, because some words such as ‘massala’ only satisfy some of these features. As a result, the project can only divide a data set into two parts by selecting one feature at a time, and then divide the result of the division through another feature. However, the project cannot judge whether each division is the optimal division which means the currently selected feature can maximize the distinction between regional and non-regional words. Fortunately, the ID3 algorithm in decision tree can help the project to solve this problem that ID3 algorithm uses Entropy to select feature to achieve optimal division. Thus, in the next iteration, the project will use a decision tree to use these features to get the regional words result.</w:t>
      </w:r>
      <w:bookmarkStart w:id="40" w:name="_GoBack"/>
      <w:bookmarkEnd w:id="40"/>
    </w:p>
    <w:p w14:paraId="4A5E1BB1" w14:textId="098A0F8A" w:rsidR="008863BE" w:rsidRDefault="00022937" w:rsidP="00022937">
      <w:pPr>
        <w:pStyle w:val="1"/>
      </w:pPr>
      <w:bookmarkStart w:id="41" w:name="_Toc169086642"/>
      <w:r>
        <w:lastRenderedPageBreak/>
        <w:br/>
      </w:r>
      <w:r>
        <w:br/>
      </w:r>
      <w:bookmarkEnd w:id="41"/>
      <w:r w:rsidR="00951FE3">
        <w:t>Iteration 2</w:t>
      </w:r>
      <w:r w:rsidR="008863BE">
        <w:t xml:space="preserve"> </w:t>
      </w:r>
    </w:p>
    <w:p w14:paraId="1082E4CC" w14:textId="0A534EBF" w:rsidR="00951FE3" w:rsidRDefault="00951FE3" w:rsidP="00951FE3">
      <w:r w:rsidRPr="00985785">
        <w:t>The aim of the iteration two is to use the decision tree and features found in iteration one to classify the independent single words. In this iteration, the following tasks</w:t>
      </w:r>
      <w:r w:rsidR="00B91A0B">
        <w:t xml:space="preserve"> will be done by the project</w:t>
      </w:r>
      <w:r w:rsidRPr="00985785">
        <w:t>: generating the training set for the decision tree, using ID3 algorithm to generate the decision tree, evaluating the ID3 algorithm and the regional result of the ID3 decision tree. In addition, after evaluating the ID3 algorithm, this iteration introduces another decision tree algorithm (Cart algorithm) and evaluates the algorithm and regional result and makes recommendations for the next iteration.</w:t>
      </w:r>
    </w:p>
    <w:p w14:paraId="33CCEE72" w14:textId="2C4DEC04" w:rsidR="00951FE3" w:rsidRDefault="00951FE3" w:rsidP="00951FE3">
      <w:pPr>
        <w:pStyle w:val="2"/>
        <w:rPr>
          <w:rFonts w:cs="Times New Roman"/>
        </w:rPr>
      </w:pPr>
      <w:r w:rsidRPr="00951FE3">
        <w:rPr>
          <w:rFonts w:cs="Times New Roman"/>
        </w:rPr>
        <w:t>Methodology</w:t>
      </w:r>
    </w:p>
    <w:p w14:paraId="446415E4" w14:textId="19852236" w:rsidR="00951FE3" w:rsidRDefault="00951FE3" w:rsidP="00951FE3">
      <w:r w:rsidRPr="00985785">
        <w:t>In this section, the project focuses on the generation process of the training data set and the ID3 algorithm.</w:t>
      </w:r>
    </w:p>
    <w:p w14:paraId="237E36A1" w14:textId="568B37C5" w:rsidR="00951FE3" w:rsidRDefault="00951FE3" w:rsidP="00951FE3">
      <w:pPr>
        <w:pStyle w:val="3"/>
        <w:rPr>
          <w:rFonts w:cs="Times New Roman"/>
          <w:szCs w:val="24"/>
        </w:rPr>
      </w:pPr>
      <w:r w:rsidRPr="00951FE3">
        <w:rPr>
          <w:rFonts w:cs="Times New Roman"/>
          <w:szCs w:val="24"/>
        </w:rPr>
        <w:t>Training dataset</w:t>
      </w:r>
    </w:p>
    <w:p w14:paraId="35E75AC8" w14:textId="1D9CC0B8" w:rsidR="00951FE3" w:rsidRDefault="00951FE3" w:rsidP="00951FE3">
      <w:r w:rsidRPr="00985785">
        <w:t xml:space="preserve">The training dataset is generated by the project, containing some known regional words and </w:t>
      </w:r>
      <w:r w:rsidR="008C1B94">
        <w:t>non-regional</w:t>
      </w:r>
      <w:r w:rsidR="008C1B94" w:rsidRPr="00985785">
        <w:t xml:space="preserve"> </w:t>
      </w:r>
      <w:r w:rsidRPr="00985785">
        <w:t>words and the project initially wanted to use 20% of the total data (5289 words) as the training dataset. According to the ‘word with features’ file generated from the iteration one, the project found that only one-fifth of the total words’ shops number is more than ten and among these words, most words show obviously non-regional features.</w:t>
      </w:r>
      <w:r w:rsidR="00B91A0B">
        <w:t xml:space="preserve"> For example, </w:t>
      </w:r>
      <w:r w:rsidR="0048402C">
        <w:t xml:space="preserve">non-regional words </w:t>
      </w:r>
      <w:r w:rsidR="00B91A0B">
        <w:t>‘</w:t>
      </w:r>
      <w:r w:rsidR="00B91A0B" w:rsidRPr="00B91A0B">
        <w:rPr>
          <w:bCs/>
          <w:color w:val="000000"/>
          <w:spacing w:val="0"/>
          <w:lang w:val="en-US" w:eastAsia="zh-CN"/>
        </w:rPr>
        <w:t>drink</w:t>
      </w:r>
      <w:r w:rsidR="00B91A0B" w:rsidRPr="00B91A0B">
        <w:t>’</w:t>
      </w:r>
      <w:r w:rsidR="00B91A0B">
        <w:rPr>
          <w:lang w:eastAsia="zh-CN"/>
        </w:rPr>
        <w:t xml:space="preserve"> and ‘</w:t>
      </w:r>
      <w:r w:rsidR="000052C8" w:rsidRPr="000052C8">
        <w:rPr>
          <w:bCs/>
          <w:color w:val="000000"/>
          <w:spacing w:val="0"/>
          <w:lang w:val="en-US" w:eastAsia="zh-CN"/>
        </w:rPr>
        <w:t>bean</w:t>
      </w:r>
      <w:r w:rsidR="00B91A0B">
        <w:rPr>
          <w:lang w:eastAsia="zh-CN"/>
        </w:rPr>
        <w:t>’</w:t>
      </w:r>
      <w:r w:rsidRPr="00985785">
        <w:t xml:space="preserve"> </w:t>
      </w:r>
      <w:r w:rsidR="008224C6">
        <w:t xml:space="preserve">have low ‘ratio’ and ‘proportion’, and very large ’average distance’. </w:t>
      </w:r>
      <w:r w:rsidRPr="00985785">
        <w:t>Thus, finding a sufficient number of non-regional words as train</w:t>
      </w:r>
      <w:r w:rsidR="00764919">
        <w:t xml:space="preserve">ing data is easy. However, it is </w:t>
      </w:r>
      <w:r w:rsidRPr="00985785">
        <w:t xml:space="preserve">difficult to find a sufficient number of regional words by observing the data set in the </w:t>
      </w:r>
      <w:r w:rsidR="00764919">
        <w:t xml:space="preserve">‘word with features’ file. The reason is that </w:t>
      </w:r>
      <w:r w:rsidRPr="00985785">
        <w:t xml:space="preserve">finding regional words </w:t>
      </w:r>
      <w:r w:rsidR="00764919">
        <w:t>does not only require</w:t>
      </w:r>
      <w:r w:rsidRPr="00985785">
        <w:t xml:space="preserve"> to observe the geographic maps visualisation result</w:t>
      </w:r>
      <w:r w:rsidR="00764919">
        <w:t>s</w:t>
      </w:r>
      <w:r w:rsidRPr="00985785">
        <w:t xml:space="preserve"> but also </w:t>
      </w:r>
      <w:r w:rsidR="00764919">
        <w:t xml:space="preserve">is </w:t>
      </w:r>
      <w:r w:rsidRPr="00985785">
        <w:t xml:space="preserve">influenced by the </w:t>
      </w:r>
      <w:r w:rsidR="00DC4844">
        <w:t>subjective</w:t>
      </w:r>
      <w:r w:rsidRPr="00985785">
        <w:t xml:space="preserve"> </w:t>
      </w:r>
      <w:r w:rsidR="00DC4844">
        <w:t>criteria</w:t>
      </w:r>
      <w:r w:rsidR="00DC5865">
        <w:t xml:space="preserve"> of the developer</w:t>
      </w:r>
      <w:r w:rsidRPr="00985785">
        <w:t xml:space="preserve">. In the process of generating a training set for the first time, the </w:t>
      </w:r>
      <w:r w:rsidR="00DC5865">
        <w:t>subjective</w:t>
      </w:r>
      <w:r w:rsidR="00DC5865" w:rsidRPr="00985785">
        <w:t xml:space="preserve"> </w:t>
      </w:r>
      <w:r w:rsidR="00DC5865">
        <w:t xml:space="preserve">criteria </w:t>
      </w:r>
      <w:r w:rsidRPr="00985785">
        <w:t xml:space="preserve">of the developer </w:t>
      </w:r>
      <w:r w:rsidR="00184DF3" w:rsidRPr="00985785">
        <w:t>become</w:t>
      </w:r>
      <w:r w:rsidRPr="00985785">
        <w:t xml:space="preserve"> the biggest obstacle to select regional word, because there are many words</w:t>
      </w:r>
      <w:r w:rsidR="00CA7E0B">
        <w:t xml:space="preserve"> </w:t>
      </w:r>
      <w:r w:rsidR="00764919">
        <w:t xml:space="preserve">are commonly used in </w:t>
      </w:r>
      <w:r w:rsidR="00CC4B6E">
        <w:t xml:space="preserve">English, </w:t>
      </w:r>
      <w:r w:rsidR="00CC4B6E" w:rsidRPr="00985785">
        <w:t>such</w:t>
      </w:r>
      <w:r w:rsidRPr="00985785">
        <w:t xml:space="preserve"> as ‘securely’ and ‘</w:t>
      </w:r>
      <w:r w:rsidRPr="00985785">
        <w:rPr>
          <w:rFonts w:eastAsiaTheme="minorEastAsia"/>
          <w:bCs/>
          <w:color w:val="000000"/>
        </w:rPr>
        <w:t>instantly</w:t>
      </w:r>
      <w:r w:rsidRPr="00985785">
        <w:t xml:space="preserve">’ </w:t>
      </w:r>
      <w:r w:rsidR="00764919">
        <w:t xml:space="preserve">that present </w:t>
      </w:r>
      <w:r w:rsidRPr="00985785">
        <w:t xml:space="preserve">some of </w:t>
      </w:r>
      <w:r w:rsidR="00764919">
        <w:t xml:space="preserve">the </w:t>
      </w:r>
      <w:r w:rsidRPr="00985785">
        <w:t>regional features. The project though that although these words have some regional words features, they do not have all the features. As a consequence, the project did not add these words with their features into the training dataset. In the end, the project just defined twenty-five regional words, most of them were dish names and others were place names such as ‘</w:t>
      </w:r>
      <w:r w:rsidR="00FB6374">
        <w:rPr>
          <w:rFonts w:eastAsiaTheme="minorEastAsia"/>
          <w:bCs/>
          <w:color w:val="000000"/>
          <w:lang w:eastAsia="zh-CN"/>
        </w:rPr>
        <w:t>Y</w:t>
      </w:r>
      <w:r w:rsidRPr="00985785">
        <w:rPr>
          <w:rFonts w:eastAsiaTheme="minorEastAsia"/>
          <w:bCs/>
          <w:color w:val="000000"/>
        </w:rPr>
        <w:t>orkshire</w:t>
      </w:r>
      <w:r w:rsidRPr="00985785">
        <w:t>’. Besides, there were seventy non-regional words were added to the training dataset, then the project used this dataset to generate the ID3 algorithm decision tree.</w:t>
      </w:r>
    </w:p>
    <w:p w14:paraId="6859A51A" w14:textId="0F3B7E3F" w:rsidR="0000542D" w:rsidRDefault="0000542D" w:rsidP="0000542D">
      <w:pPr>
        <w:pStyle w:val="2"/>
        <w:rPr>
          <w:rFonts w:cs="Times New Roman"/>
        </w:rPr>
      </w:pPr>
      <w:r w:rsidRPr="0000542D">
        <w:rPr>
          <w:rFonts w:cs="Times New Roman"/>
        </w:rPr>
        <w:lastRenderedPageBreak/>
        <w:t>Findings</w:t>
      </w:r>
    </w:p>
    <w:p w14:paraId="7866ED82" w14:textId="74ADC0C9" w:rsidR="0000542D" w:rsidRDefault="00982CE8" w:rsidP="0000542D">
      <w:r w:rsidRPr="00985785">
        <w:rPr>
          <w:b/>
          <w:noProof/>
          <w:sz w:val="26"/>
          <w:szCs w:val="26"/>
        </w:rPr>
        <w:drawing>
          <wp:inline distT="0" distB="0" distL="0" distR="0" wp14:anchorId="03F6A0D8" wp14:editId="351B558D">
            <wp:extent cx="5258435" cy="24415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D3-decisiontree.png"/>
                    <pic:cNvPicPr/>
                  </pic:nvPicPr>
                  <pic:blipFill>
                    <a:blip r:embed="rId52">
                      <a:extLst>
                        <a:ext uri="{28A0092B-C50C-407E-A947-70E740481C1C}">
                          <a14:useLocalDpi xmlns:a14="http://schemas.microsoft.com/office/drawing/2010/main" val="0"/>
                        </a:ext>
                      </a:extLst>
                    </a:blip>
                    <a:stretch>
                      <a:fillRect/>
                    </a:stretch>
                  </pic:blipFill>
                  <pic:spPr>
                    <a:xfrm>
                      <a:off x="0" y="0"/>
                      <a:ext cx="5258435" cy="2441575"/>
                    </a:xfrm>
                    <a:prstGeom prst="rect">
                      <a:avLst/>
                    </a:prstGeom>
                  </pic:spPr>
                </pic:pic>
              </a:graphicData>
            </a:graphic>
          </wp:inline>
        </w:drawing>
      </w:r>
    </w:p>
    <w:p w14:paraId="7E57E191" w14:textId="4FAA013A" w:rsidR="0000542D" w:rsidRDefault="0000542D" w:rsidP="0000542D">
      <w:pPr>
        <w:jc w:val="center"/>
        <w:rPr>
          <w:b/>
        </w:rPr>
      </w:pPr>
      <w:bookmarkStart w:id="42" w:name="_Toc522487895"/>
      <w:r w:rsidRPr="00985785">
        <w:rPr>
          <w:b/>
        </w:rPr>
        <w:t xml:space="preserve">Figure </w:t>
      </w:r>
      <w:r w:rsidRPr="001C24CE">
        <w:rPr>
          <w:b/>
        </w:rPr>
        <w:fldChar w:fldCharType="begin"/>
      </w:r>
      <w:r w:rsidRPr="001C24CE">
        <w:rPr>
          <w:b/>
        </w:rPr>
        <w:instrText xml:space="preserve"> SEQ Figure \* ARABIC </w:instrText>
      </w:r>
      <w:r w:rsidRPr="001C24CE">
        <w:rPr>
          <w:b/>
        </w:rPr>
        <w:fldChar w:fldCharType="separate"/>
      </w:r>
      <w:r w:rsidR="00982CE8">
        <w:rPr>
          <w:b/>
          <w:noProof/>
        </w:rPr>
        <w:t>38</w:t>
      </w:r>
      <w:r w:rsidRPr="001C24CE">
        <w:rPr>
          <w:b/>
        </w:rPr>
        <w:fldChar w:fldCharType="end"/>
      </w:r>
      <w:r w:rsidRPr="00985785">
        <w:rPr>
          <w:b/>
        </w:rPr>
        <w:t>: ID3 algorithm decision tree</w:t>
      </w:r>
      <w:bookmarkEnd w:id="42"/>
    </w:p>
    <w:p w14:paraId="7045BF0C" w14:textId="672235CA" w:rsidR="0000542D" w:rsidRPr="00766B15" w:rsidRDefault="00561339" w:rsidP="0000542D">
      <w:pPr>
        <w:widowControl w:val="0"/>
        <w:tabs>
          <w:tab w:val="left" w:pos="543"/>
        </w:tabs>
        <w:autoSpaceDE w:val="0"/>
        <w:autoSpaceDN w:val="0"/>
        <w:adjustRightInd w:val="0"/>
        <w:rPr>
          <w:rFonts w:eastAsiaTheme="minorEastAsia"/>
          <w:bCs/>
          <w:color w:val="000000" w:themeColor="text1"/>
        </w:rPr>
      </w:pPr>
      <w:r>
        <w:rPr>
          <w:rFonts w:eastAsiaTheme="minorEastAsia"/>
          <w:bCs/>
          <w:color w:val="000000"/>
        </w:rPr>
        <w:t>Fig. 38</w:t>
      </w:r>
      <w:r w:rsidR="0000542D" w:rsidRPr="00985785">
        <w:rPr>
          <w:rFonts w:eastAsiaTheme="minorEastAsia"/>
          <w:bCs/>
          <w:color w:val="000000"/>
        </w:rPr>
        <w:t xml:space="preserve"> is the decision tree result of ID3 algorithm, where </w:t>
      </w:r>
      <w:r w:rsidR="00DB68C6">
        <w:rPr>
          <w:rFonts w:eastAsiaTheme="minorEastAsia"/>
          <w:bCs/>
          <w:color w:val="000000"/>
        </w:rPr>
        <w:t>‘</w:t>
      </w:r>
      <w:r w:rsidR="0000542D" w:rsidRPr="00985785">
        <w:rPr>
          <w:rFonts w:eastAsiaTheme="minorEastAsia"/>
          <w:bCs/>
          <w:color w:val="000000"/>
        </w:rPr>
        <w:t>0</w:t>
      </w:r>
      <w:r w:rsidR="00DB68C6">
        <w:rPr>
          <w:rFonts w:eastAsiaTheme="minorEastAsia"/>
          <w:bCs/>
          <w:color w:val="000000"/>
        </w:rPr>
        <w:t>’</w:t>
      </w:r>
      <w:r w:rsidR="0000542D" w:rsidRPr="00985785">
        <w:rPr>
          <w:rFonts w:eastAsiaTheme="minorEastAsia"/>
          <w:bCs/>
          <w:color w:val="000000"/>
        </w:rPr>
        <w:t xml:space="preserve"> represents non-regional words and </w:t>
      </w:r>
      <w:r w:rsidR="00DB68C6">
        <w:rPr>
          <w:rFonts w:eastAsiaTheme="minorEastAsia"/>
          <w:bCs/>
          <w:color w:val="000000"/>
        </w:rPr>
        <w:t>‘</w:t>
      </w:r>
      <w:r w:rsidR="0000542D" w:rsidRPr="00985785">
        <w:rPr>
          <w:rFonts w:eastAsiaTheme="minorEastAsia"/>
          <w:bCs/>
          <w:color w:val="000000"/>
        </w:rPr>
        <w:t>1</w:t>
      </w:r>
      <w:r w:rsidR="00DB68C6">
        <w:rPr>
          <w:rFonts w:eastAsiaTheme="minorEastAsia"/>
          <w:bCs/>
          <w:color w:val="000000"/>
        </w:rPr>
        <w:t>’</w:t>
      </w:r>
      <w:r w:rsidR="0000542D" w:rsidRPr="00985785">
        <w:rPr>
          <w:rFonts w:eastAsiaTheme="minorEastAsia"/>
          <w:bCs/>
          <w:color w:val="000000"/>
        </w:rPr>
        <w:t xml:space="preserve"> represe</w:t>
      </w:r>
      <w:r w:rsidR="00DC07C2">
        <w:rPr>
          <w:rFonts w:eastAsiaTheme="minorEastAsia"/>
          <w:bCs/>
          <w:color w:val="000000"/>
        </w:rPr>
        <w:t>nts regional words. There are 54</w:t>
      </w:r>
      <w:r w:rsidR="0000542D" w:rsidRPr="00985785">
        <w:rPr>
          <w:rFonts w:eastAsiaTheme="minorEastAsia"/>
          <w:bCs/>
          <w:color w:val="000000"/>
        </w:rPr>
        <w:t xml:space="preserve"> following independent wor</w:t>
      </w:r>
      <w:r w:rsidR="0041553D">
        <w:rPr>
          <w:rFonts w:eastAsiaTheme="minorEastAsia"/>
          <w:bCs/>
          <w:color w:val="000000"/>
        </w:rPr>
        <w:t xml:space="preserve">ds are judged as regional words. In these words, </w:t>
      </w:r>
      <w:r w:rsidR="0041553D" w:rsidRPr="00985785">
        <w:rPr>
          <w:rFonts w:eastAsiaTheme="minorEastAsia"/>
          <w:bCs/>
          <w:color w:val="000000" w:themeColor="text1"/>
        </w:rPr>
        <w:t>‘haggis’, ‘irn’, ‘bru’,</w:t>
      </w:r>
      <w:r w:rsidR="0041553D">
        <w:rPr>
          <w:rFonts w:eastAsiaTheme="minorEastAsia"/>
          <w:bCs/>
          <w:color w:val="000000" w:themeColor="text1"/>
        </w:rPr>
        <w:t xml:space="preserve"> </w:t>
      </w:r>
      <w:r w:rsidR="0041553D" w:rsidRPr="00985785">
        <w:rPr>
          <w:rFonts w:eastAsiaTheme="minorEastAsia"/>
          <w:bCs/>
          <w:color w:val="000000"/>
        </w:rPr>
        <w:t>‘pakora’</w:t>
      </w:r>
      <w:r w:rsidR="0041553D">
        <w:rPr>
          <w:rFonts w:eastAsiaTheme="minorEastAsia"/>
          <w:bCs/>
          <w:color w:val="000000"/>
        </w:rPr>
        <w:t xml:space="preserve">, </w:t>
      </w:r>
      <w:r w:rsidR="00DC07C2" w:rsidRPr="00985785">
        <w:rPr>
          <w:rFonts w:eastAsiaTheme="minorEastAsia"/>
          <w:bCs/>
          <w:color w:val="000000" w:themeColor="text1"/>
        </w:rPr>
        <w:t>‘pasty’, ‘roe’</w:t>
      </w:r>
      <w:r w:rsidR="00DC07C2">
        <w:rPr>
          <w:rFonts w:eastAsiaTheme="minorEastAsia"/>
          <w:bCs/>
          <w:color w:val="000000" w:themeColor="text1"/>
        </w:rPr>
        <w:t xml:space="preserve">, </w:t>
      </w:r>
      <w:r w:rsidR="00DC07C2" w:rsidRPr="00985785">
        <w:rPr>
          <w:rFonts w:eastAsiaTheme="minorEastAsia"/>
          <w:bCs/>
          <w:color w:val="000000" w:themeColor="text1"/>
        </w:rPr>
        <w:t>‘yorkshire’</w:t>
      </w:r>
      <w:r w:rsidR="00DC07C2">
        <w:rPr>
          <w:rFonts w:eastAsiaTheme="minorEastAsia"/>
          <w:bCs/>
          <w:color w:val="000000" w:themeColor="text1"/>
        </w:rPr>
        <w:t xml:space="preserve">, </w:t>
      </w:r>
      <w:r w:rsidR="00DC07C2" w:rsidRPr="00985785">
        <w:rPr>
          <w:rFonts w:eastAsiaTheme="minorEastAsia"/>
          <w:bCs/>
          <w:color w:val="000000" w:themeColor="text1"/>
        </w:rPr>
        <w:t>‘kiev’, ‘inferno’, ‘crunch’</w:t>
      </w:r>
      <w:r w:rsidR="00DC07C2">
        <w:rPr>
          <w:rFonts w:eastAsiaTheme="minorEastAsia"/>
          <w:bCs/>
          <w:color w:val="000000" w:themeColor="text1"/>
        </w:rPr>
        <w:t xml:space="preserve">, </w:t>
      </w:r>
      <w:r w:rsidR="00DC07C2" w:rsidRPr="00985785">
        <w:rPr>
          <w:rFonts w:eastAsiaTheme="minorEastAsia"/>
          <w:bCs/>
          <w:color w:val="000000" w:themeColor="text1"/>
        </w:rPr>
        <w:t>‘macaroni’, ‘naan’</w:t>
      </w:r>
      <w:r w:rsidR="00DC07C2">
        <w:rPr>
          <w:rFonts w:eastAsiaTheme="minorEastAsia"/>
          <w:bCs/>
          <w:color w:val="000000" w:themeColor="text1"/>
        </w:rPr>
        <w:t xml:space="preserve">, </w:t>
      </w:r>
      <w:r w:rsidR="00DC07C2" w:rsidRPr="00985785">
        <w:rPr>
          <w:rFonts w:eastAsiaTheme="minorEastAsia"/>
          <w:bCs/>
          <w:color w:val="000000"/>
        </w:rPr>
        <w:t>‘pattie’</w:t>
      </w:r>
      <w:r w:rsidR="00DC07C2">
        <w:rPr>
          <w:rFonts w:eastAsiaTheme="minorEastAsia"/>
          <w:bCs/>
          <w:color w:val="000000"/>
        </w:rPr>
        <w:t xml:space="preserve">, </w:t>
      </w:r>
      <w:r w:rsidR="00DC07C2" w:rsidRPr="00985785">
        <w:rPr>
          <w:rFonts w:eastAsiaTheme="minorEastAsia"/>
          <w:bCs/>
          <w:color w:val="000000" w:themeColor="text1"/>
        </w:rPr>
        <w:t>‘kidney’, ‘spaghetti’</w:t>
      </w:r>
      <w:r w:rsidR="00DC07C2">
        <w:rPr>
          <w:rFonts w:eastAsiaTheme="minorEastAsia"/>
          <w:bCs/>
          <w:color w:val="000000" w:themeColor="text1"/>
        </w:rPr>
        <w:t xml:space="preserve">, </w:t>
      </w:r>
      <w:r w:rsidR="00DC07C2" w:rsidRPr="00985785">
        <w:rPr>
          <w:rFonts w:eastAsiaTheme="minorEastAsia"/>
          <w:bCs/>
          <w:color w:val="000000" w:themeColor="text1"/>
        </w:rPr>
        <w:t>‘balty’,</w:t>
      </w:r>
      <w:r w:rsidR="00DC07C2">
        <w:rPr>
          <w:rFonts w:eastAsiaTheme="minorEastAsia"/>
          <w:bCs/>
          <w:color w:val="000000" w:themeColor="text1"/>
        </w:rPr>
        <w:t xml:space="preserve"> </w:t>
      </w:r>
      <w:r w:rsidR="00DC07C2" w:rsidRPr="00985785">
        <w:rPr>
          <w:rFonts w:eastAsiaTheme="minorEastAsia"/>
          <w:bCs/>
          <w:color w:val="000000" w:themeColor="text1"/>
        </w:rPr>
        <w:t>‘haagen’</w:t>
      </w:r>
      <w:r w:rsidR="00DC07C2">
        <w:rPr>
          <w:rFonts w:eastAsiaTheme="minorEastAsia"/>
          <w:bCs/>
          <w:color w:val="000000" w:themeColor="text1"/>
        </w:rPr>
        <w:t xml:space="preserve">, </w:t>
      </w:r>
      <w:r w:rsidR="00DC07C2" w:rsidRPr="00985785">
        <w:rPr>
          <w:rFonts w:eastAsiaTheme="minorEastAsia"/>
          <w:bCs/>
          <w:color w:val="000000"/>
        </w:rPr>
        <w:t>‘dazs’</w:t>
      </w:r>
      <w:r w:rsidR="00DC07C2">
        <w:rPr>
          <w:rFonts w:eastAsiaTheme="minorEastAsia"/>
          <w:bCs/>
          <w:color w:val="000000"/>
        </w:rPr>
        <w:t xml:space="preserve">, </w:t>
      </w:r>
      <w:r w:rsidR="00DC07C2" w:rsidRPr="00985785">
        <w:rPr>
          <w:rFonts w:eastAsiaTheme="minorEastAsia"/>
          <w:bCs/>
          <w:color w:val="000000"/>
        </w:rPr>
        <w:t>‘cob’,</w:t>
      </w:r>
      <w:r w:rsidR="00DC07C2">
        <w:rPr>
          <w:rFonts w:eastAsiaTheme="minorEastAsia"/>
          <w:bCs/>
          <w:color w:val="000000"/>
        </w:rPr>
        <w:t xml:space="preserve"> </w:t>
      </w:r>
      <w:r w:rsidR="00DC07C2" w:rsidRPr="00985785">
        <w:rPr>
          <w:rFonts w:eastAsiaTheme="minorEastAsia"/>
          <w:bCs/>
          <w:color w:val="000000"/>
        </w:rPr>
        <w:t>‘parmesan’</w:t>
      </w:r>
      <w:r w:rsidR="00DC07C2">
        <w:rPr>
          <w:rFonts w:eastAsiaTheme="minorEastAsia"/>
          <w:bCs/>
          <w:color w:val="000000"/>
        </w:rPr>
        <w:t xml:space="preserve">, </w:t>
      </w:r>
      <w:r w:rsidR="00DC07C2" w:rsidRPr="00985785">
        <w:rPr>
          <w:rFonts w:eastAsiaTheme="minorEastAsia"/>
          <w:bCs/>
          <w:color w:val="000000" w:themeColor="text1"/>
        </w:rPr>
        <w:t>‘plaice’,</w:t>
      </w:r>
      <w:r w:rsidR="00DC07C2" w:rsidRPr="00DC07C2">
        <w:rPr>
          <w:rFonts w:eastAsiaTheme="minorEastAsia"/>
          <w:bCs/>
          <w:color w:val="000000"/>
        </w:rPr>
        <w:t xml:space="preserve"> </w:t>
      </w:r>
      <w:r w:rsidR="00DC07C2" w:rsidRPr="00985785">
        <w:rPr>
          <w:rFonts w:eastAsiaTheme="minorEastAsia"/>
          <w:bCs/>
          <w:color w:val="000000"/>
        </w:rPr>
        <w:t>‘pukka’, ‘savoury’</w:t>
      </w:r>
      <w:r w:rsidR="00DC07C2">
        <w:rPr>
          <w:rFonts w:eastAsiaTheme="minorEastAsia"/>
          <w:bCs/>
          <w:color w:val="000000"/>
        </w:rPr>
        <w:t>, ‘</w:t>
      </w:r>
      <w:r w:rsidR="00DC07C2" w:rsidRPr="00985785">
        <w:rPr>
          <w:rFonts w:eastAsiaTheme="minorEastAsia"/>
          <w:bCs/>
          <w:color w:val="000000"/>
        </w:rPr>
        <w:t>sury’, ‘rump’</w:t>
      </w:r>
      <w:r w:rsidR="00DC07C2">
        <w:rPr>
          <w:rFonts w:eastAsiaTheme="minorEastAsia"/>
          <w:bCs/>
          <w:color w:val="000000"/>
        </w:rPr>
        <w:t xml:space="preserve"> were used in training dataset. </w:t>
      </w:r>
      <w:r w:rsidR="00766B15">
        <w:rPr>
          <w:rFonts w:eastAsiaTheme="minorEastAsia"/>
          <w:bCs/>
          <w:color w:val="000000" w:themeColor="text1"/>
        </w:rPr>
        <w:t>‘skate’, ‘bolognese’,</w:t>
      </w:r>
      <w:r w:rsidR="006F09CC" w:rsidRPr="00985785">
        <w:rPr>
          <w:rFonts w:eastAsiaTheme="minorEastAsia"/>
          <w:bCs/>
          <w:color w:val="000000" w:themeColor="text1"/>
        </w:rPr>
        <w:t xml:space="preserve"> ‘hamburger’, ‘rib’, ‘carbonara’, </w:t>
      </w:r>
      <w:r w:rsidR="006F09CC" w:rsidRPr="00985785">
        <w:rPr>
          <w:rFonts w:eastAsiaTheme="minorEastAsia"/>
          <w:bCs/>
          <w:color w:val="000000"/>
        </w:rPr>
        <w:t>‘meaty’, ‘cucumber’, ‘guava’, ‘pattie’, ‘burdock’, ‘splash’, ‘dandelion’, ‘scallop’, ‘keema’, ‘samosa’, ‘give’, ‘smokey’, ‘</w:t>
      </w:r>
      <w:r w:rsidR="006F09CC" w:rsidRPr="00985785">
        <w:rPr>
          <w:rFonts w:eastAsiaTheme="minorEastAsia"/>
          <w:color w:val="000000"/>
        </w:rPr>
        <w:t>cornish</w:t>
      </w:r>
      <w:r w:rsidR="006F09CC" w:rsidRPr="00985785">
        <w:rPr>
          <w:rFonts w:eastAsiaTheme="minorEastAsia"/>
          <w:bCs/>
          <w:color w:val="000000"/>
        </w:rPr>
        <w:t xml:space="preserve">’, ‘bit’, ‘quattro’, ‘passion’, ‘facebook’, ‘chosen’, ‘value’, </w:t>
      </w:r>
      <w:r w:rsidR="006F09CC" w:rsidRPr="00985785">
        <w:rPr>
          <w:rFonts w:eastAsiaTheme="minorEastAsia"/>
          <w:bCs/>
          <w:color w:val="000000" w:themeColor="text1"/>
        </w:rPr>
        <w:t>‘securely’, ‘instantly’, ‘rock’, ‘shot’, ‘bull’</w:t>
      </w:r>
      <w:r w:rsidR="00DC07C2">
        <w:rPr>
          <w:rFonts w:eastAsiaTheme="minorEastAsia"/>
          <w:bCs/>
          <w:color w:val="000000" w:themeColor="text1"/>
        </w:rPr>
        <w:t xml:space="preserve"> were new founded</w:t>
      </w:r>
      <w:r w:rsidR="0000542D" w:rsidRPr="00985785">
        <w:rPr>
          <w:rFonts w:eastAsiaTheme="minorEastAsia"/>
          <w:bCs/>
          <w:color w:val="000000"/>
        </w:rPr>
        <w:t>.</w:t>
      </w:r>
    </w:p>
    <w:p w14:paraId="4D266CFF" w14:textId="616E0D74" w:rsidR="0000542D" w:rsidRDefault="00906555" w:rsidP="00906555">
      <w:pPr>
        <w:pStyle w:val="2"/>
        <w:rPr>
          <w:rFonts w:cs="Times New Roman"/>
        </w:rPr>
      </w:pPr>
      <w:r w:rsidRPr="00906555">
        <w:rPr>
          <w:rFonts w:cs="Times New Roman"/>
        </w:rPr>
        <w:t>Evaluation</w:t>
      </w:r>
      <w:r w:rsidR="00AF276E">
        <w:rPr>
          <w:rFonts w:cs="Times New Roman"/>
        </w:rPr>
        <w:t xml:space="preserve"> and i</w:t>
      </w:r>
      <w:r w:rsidRPr="00906555">
        <w:rPr>
          <w:rFonts w:cs="Times New Roman"/>
        </w:rPr>
        <w:t>mprovement</w:t>
      </w:r>
    </w:p>
    <w:p w14:paraId="14D96608" w14:textId="6C991DC0" w:rsidR="00906555" w:rsidRPr="00985785" w:rsidRDefault="00906555" w:rsidP="00906555">
      <w:r w:rsidRPr="00985785">
        <w:t xml:space="preserve">Although the project got regional word, in addition to the dish words, many of these words </w:t>
      </w:r>
      <w:r w:rsidR="00CC4B6E">
        <w:t>are commonly used in English</w:t>
      </w:r>
      <w:r w:rsidR="00CC4B6E" w:rsidRPr="00985785">
        <w:t xml:space="preserve"> </w:t>
      </w:r>
      <w:r w:rsidRPr="00985785">
        <w:t>such as ‘</w:t>
      </w:r>
      <w:r w:rsidRPr="00985785">
        <w:rPr>
          <w:rFonts w:eastAsiaTheme="minorEastAsia"/>
          <w:bCs/>
          <w:color w:val="000000"/>
        </w:rPr>
        <w:t>bit</w:t>
      </w:r>
      <w:r w:rsidRPr="00985785">
        <w:t xml:space="preserve">’, </w:t>
      </w:r>
      <w:r w:rsidRPr="00985785">
        <w:rPr>
          <w:rFonts w:eastAsiaTheme="minorEastAsia"/>
          <w:bCs/>
          <w:color w:val="000000"/>
        </w:rPr>
        <w:t>‘give’ and ‘value’</w:t>
      </w:r>
      <w:r w:rsidRPr="00985785">
        <w:t>. In order to understand why these words were judged as regional words, the project decided to find the context of these words to figure out the usage of these words in the website. To achieve this, the project wrote a Python script whose input are these regional words. This script is responsible for searching the context of these regional words in all the HTML files obtained in the iteration one and generates a file of these words and their context. Thus, the project can according to this file to find the reason why the words were judged as regional words.</w:t>
      </w:r>
    </w:p>
    <w:p w14:paraId="732BEBEA" w14:textId="77777777" w:rsidR="00906555" w:rsidRPr="00985785" w:rsidRDefault="00906555" w:rsidP="00906555">
      <w:pPr>
        <w:rPr>
          <w:rFonts w:eastAsiaTheme="minorEastAsia"/>
          <w:bCs/>
          <w:color w:val="000000"/>
        </w:rPr>
      </w:pPr>
      <w:r w:rsidRPr="00985785">
        <w:t xml:space="preserve">According to the word context file, the project found that the following words represent a kind of dish or part of the name of the dish: </w:t>
      </w:r>
      <w:r w:rsidRPr="00985785">
        <w:rPr>
          <w:rFonts w:eastAsiaTheme="minorEastAsia"/>
          <w:bCs/>
          <w:color w:val="000000" w:themeColor="text1"/>
        </w:rPr>
        <w:t xml:space="preserve">‘haggis’, ‘irn’, ‘bru’, ‘kiev’, ‘inferno’, ‘crunch’, ‘skate’, ‘bolognese’, ‘macaroni’, ‘naan’, ‘hamburger’, ‘plaice’, ‘rib’, ‘kidney’, ‘spaghetti’, ‘carbonara’, ‘pasty’, ‘roe’, ‘balty’, </w:t>
      </w:r>
      <w:r w:rsidRPr="00985785">
        <w:rPr>
          <w:rFonts w:eastAsiaTheme="minorEastAsia"/>
          <w:bCs/>
          <w:color w:val="000000"/>
        </w:rPr>
        <w:t xml:space="preserve">‘meaty’, ‘cucumber’, ‘cob’, ‘guava’, ‘pakora’, ‘pukka’, ‘savoury’, ‘pattie’, ‘burdock’, ‘parmesan’, ‘splash’, ‘dandelion’, ‘scallop’, ‘keema’, ‘samosa’, ‘sury’, ‘rump’, ‘dazs’, </w:t>
      </w:r>
      <w:r w:rsidRPr="00985785">
        <w:rPr>
          <w:rFonts w:eastAsiaTheme="minorEastAsia"/>
          <w:bCs/>
          <w:color w:val="000000" w:themeColor="text1"/>
        </w:rPr>
        <w:t>‘rock’, ‘shot’, ‘haagen’, ‘bull’</w:t>
      </w:r>
      <w:r w:rsidRPr="00985785">
        <w:rPr>
          <w:rFonts w:eastAsiaTheme="minorEastAsia"/>
          <w:bCs/>
          <w:color w:val="000000"/>
        </w:rPr>
        <w:t>, ‘macaroni’, ‘</w:t>
      </w:r>
      <w:r w:rsidRPr="00985785">
        <w:rPr>
          <w:rFonts w:eastAsiaTheme="minorEastAsia"/>
          <w:color w:val="000000"/>
        </w:rPr>
        <w:t>cornish</w:t>
      </w:r>
      <w:r w:rsidRPr="00985785">
        <w:rPr>
          <w:rFonts w:eastAsiaTheme="minorEastAsia"/>
          <w:bCs/>
          <w:color w:val="000000"/>
        </w:rPr>
        <w:t xml:space="preserve">’, ‘quattro’, ‘passion’. It is worth mentioning that in these regional </w:t>
      </w:r>
      <w:r w:rsidRPr="00985785">
        <w:rPr>
          <w:rFonts w:eastAsiaTheme="minorEastAsia"/>
          <w:bCs/>
          <w:color w:val="000000"/>
        </w:rPr>
        <w:lastRenderedPageBreak/>
        <w:t xml:space="preserve">words, ‘irn-bru’ always uses together which represents a Scottish drink; </w:t>
      </w:r>
      <w:r w:rsidRPr="00985785">
        <w:rPr>
          <w:rFonts w:eastAsiaTheme="minorEastAsia"/>
          <w:bCs/>
          <w:color w:val="000000" w:themeColor="text1"/>
        </w:rPr>
        <w:t>‘haagen</w:t>
      </w:r>
      <w:r w:rsidRPr="00985785">
        <w:rPr>
          <w:rFonts w:eastAsiaTheme="minorEastAsia"/>
          <w:bCs/>
          <w:color w:val="000000"/>
        </w:rPr>
        <w:t>’ and ‘dazs’ re</w:t>
      </w:r>
      <w:r w:rsidRPr="00985785">
        <w:rPr>
          <w:rFonts w:eastAsiaTheme="minorEastAsia"/>
          <w:bCs/>
          <w:color w:val="000000" w:themeColor="text1"/>
        </w:rPr>
        <w:t>present regional words because in that area, Haagen-Dazs maybe has more trade links with the merchants; ‘rock’ always used with ‘eel’. ‘rock eel’ represents a kind of fish; ‘shot’ always used with ‘hot’ and ‘hot shot’ represents a kind of dishes; ‘bull’ always used with ‘red’ and ‘red bull’ is a drink and the reason why ‘bull’ is regionally distributed maybe same as ‘haagen</w:t>
      </w:r>
      <w:r w:rsidRPr="00985785">
        <w:rPr>
          <w:rFonts w:eastAsiaTheme="minorEastAsia"/>
          <w:bCs/>
          <w:color w:val="000000"/>
        </w:rPr>
        <w:t>’; ‘</w:t>
      </w:r>
      <w:r w:rsidRPr="00985785">
        <w:rPr>
          <w:rFonts w:eastAsiaTheme="minorEastAsia"/>
          <w:color w:val="000000"/>
        </w:rPr>
        <w:t>cornish</w:t>
      </w:r>
      <w:r w:rsidRPr="00985785">
        <w:rPr>
          <w:rFonts w:eastAsiaTheme="minorEastAsia"/>
          <w:bCs/>
          <w:color w:val="000000"/>
        </w:rPr>
        <w:t>’ is always used with ‘</w:t>
      </w:r>
      <w:r w:rsidRPr="00985785">
        <w:rPr>
          <w:rFonts w:eastAsiaTheme="minorEastAsia"/>
          <w:color w:val="000000"/>
        </w:rPr>
        <w:t>pasty</w:t>
      </w:r>
      <w:r w:rsidRPr="00985785">
        <w:rPr>
          <w:rFonts w:eastAsiaTheme="minorEastAsia"/>
          <w:bCs/>
          <w:color w:val="000000"/>
        </w:rPr>
        <w:t xml:space="preserve">’ and </w:t>
      </w:r>
      <w:r w:rsidRPr="00985785">
        <w:rPr>
          <w:rFonts w:eastAsiaTheme="minorEastAsia"/>
          <w:color w:val="000000"/>
        </w:rPr>
        <w:t>‘cornish pasty</w:t>
      </w:r>
      <w:r w:rsidRPr="00985785">
        <w:rPr>
          <w:rFonts w:eastAsiaTheme="minorEastAsia"/>
          <w:bCs/>
          <w:color w:val="000000"/>
        </w:rPr>
        <w:t>’ is a dish; ‘macaroni’ is always used with ‘cheese’ and ‘macaroni cheese’ is a dish; ‘quattro’ is always used with ‘stagioni’ and ‘quattro stagioni’ is a kind of pizza; ‘passion’ represents fruit or dish. Maybe in that area this kind of fruit is famous or selling well.</w:t>
      </w:r>
    </w:p>
    <w:p w14:paraId="2FB03339" w14:textId="00ABA1B8" w:rsidR="00906555" w:rsidRDefault="00906555" w:rsidP="00906555">
      <w:pPr>
        <w:rPr>
          <w:rFonts w:eastAsiaTheme="minorEastAsia"/>
          <w:bCs/>
          <w:color w:val="000000"/>
        </w:rPr>
      </w:pPr>
      <w:r w:rsidRPr="00985785">
        <w:t xml:space="preserve">In addition to the regional dish words mentioned above, there are some words </w:t>
      </w:r>
      <w:r w:rsidR="00CC4B6E">
        <w:t>which are commonly used in English</w:t>
      </w:r>
      <w:r w:rsidRPr="00985785">
        <w:t xml:space="preserve"> </w:t>
      </w:r>
      <w:r w:rsidR="00CC4B6E">
        <w:t>were</w:t>
      </w:r>
      <w:r w:rsidRPr="00985785">
        <w:t xml:space="preserve"> judged as regional words and the project has found the reason for this based on these words’ context. </w:t>
      </w:r>
      <w:r w:rsidRPr="00985785">
        <w:rPr>
          <w:rFonts w:eastAsiaTheme="minorEastAsia"/>
          <w:bCs/>
          <w:color w:val="000000" w:themeColor="text1"/>
        </w:rPr>
        <w:t>‘securely’ is mostly used with ‘with’ and ‘pay securely online’. Besides, the project found that when ‘securely’ used with ‘with’, all websites that use this usage have the same style. Similarly, all websites which have the usage of ‘pay securely online’ have the same style. This may be because the website of shops in the area was developed by the same company. As a consequence, ‘securely’ appears regionally.</w:t>
      </w:r>
      <w:r w:rsidRPr="00985785">
        <w:t xml:space="preserve"> </w:t>
      </w:r>
      <w:r w:rsidRPr="00985785">
        <w:rPr>
          <w:rFonts w:eastAsiaTheme="minorEastAsia"/>
          <w:bCs/>
          <w:color w:val="000000" w:themeColor="text1"/>
        </w:rPr>
        <w:t>Similarly,</w:t>
      </w:r>
      <w:r w:rsidRPr="00985785">
        <w:t xml:space="preserve"> the reason why </w:t>
      </w:r>
      <w:r w:rsidRPr="00985785">
        <w:rPr>
          <w:rFonts w:eastAsiaTheme="minorEastAsia"/>
          <w:bCs/>
          <w:color w:val="000000" w:themeColor="text1"/>
        </w:rPr>
        <w:t>‘</w:t>
      </w:r>
      <w:r w:rsidRPr="00985785">
        <w:rPr>
          <w:rFonts w:eastAsiaTheme="minorEastAsia"/>
          <w:bCs/>
          <w:color w:val="000000"/>
        </w:rPr>
        <w:t>chosen</w:t>
      </w:r>
      <w:r w:rsidRPr="00985785">
        <w:rPr>
          <w:rFonts w:eastAsiaTheme="minorEastAsia"/>
          <w:bCs/>
          <w:color w:val="000000" w:themeColor="text1"/>
        </w:rPr>
        <w:t>’ (</w:t>
      </w:r>
      <w:r w:rsidRPr="00985785">
        <w:rPr>
          <w:rFonts w:eastAsiaTheme="minorEastAsia"/>
          <w:bCs/>
          <w:color w:val="000000"/>
        </w:rPr>
        <w:t>always used with ‘</w:t>
      </w:r>
      <w:r w:rsidRPr="00985785">
        <w:rPr>
          <w:rFonts w:eastAsiaTheme="minorEastAsia"/>
          <w:color w:val="000000"/>
        </w:rPr>
        <w:t>flavour</w:t>
      </w:r>
      <w:r w:rsidRPr="00985785">
        <w:rPr>
          <w:rFonts w:eastAsiaTheme="minorEastAsia"/>
          <w:bCs/>
          <w:color w:val="000000"/>
        </w:rPr>
        <w:t>’</w:t>
      </w:r>
      <w:r w:rsidRPr="00985785">
        <w:rPr>
          <w:rFonts w:eastAsiaTheme="minorEastAsia"/>
          <w:bCs/>
          <w:color w:val="000000" w:themeColor="text1"/>
        </w:rPr>
        <w:t xml:space="preserve">) and ‘instantly’ (always used with ‘chip shop takeaway - order online instantly’) were judged as regional words is same as ‘securely’. In terms of ‘yorkshire’, most of ‘yorkshire’ represent a place named ‘yorkshire’. Therefore, ‘yorkshire’ is a regional word that represents a place name. </w:t>
      </w:r>
      <w:r w:rsidRPr="00985785">
        <w:rPr>
          <w:rFonts w:eastAsiaTheme="minorEastAsia"/>
          <w:bCs/>
          <w:color w:val="000000"/>
        </w:rPr>
        <w:t>‘give’ is used as a verb. Maybe in that area, people are used to expressing their own dishes in this way, such as give the best taste. ‘smokey’ is used as an adjective, usually in conjunction with a ‘bbq’ or ‘sausage’. ‘bit’ is usually used as a degree adverb. ‘value’ is always used with ‘box’ or ‘meal’ which represent dishes. In terms of ‘facebook’, the project found that some websites provide a Facebook account and shops which contain ‘facebook’ are distributed in a small region.</w:t>
      </w:r>
    </w:p>
    <w:p w14:paraId="7D0F0A8B" w14:textId="05F2589F" w:rsidR="00906555" w:rsidRDefault="00906555" w:rsidP="00906555">
      <w:pPr>
        <w:rPr>
          <w:rFonts w:eastAsiaTheme="minorEastAsia"/>
          <w:color w:val="000000"/>
        </w:rPr>
      </w:pPr>
      <w:r w:rsidRPr="00985785">
        <w:t xml:space="preserve">According to the results of the ID3 algorithm, although the project successfully determined the words’ regionality according to the regional features, the project also found a problem. This problem is that the threshold of each feature may not accurate, because these thresholds are defined by the developer by observing a limited amount of data in iteration one. As a consequence, the project wants to use an algorithm to define the feature threshold automatically. However, the project cannot use ID3 algorithm to find the feature threshold, because </w:t>
      </w:r>
      <w:r w:rsidRPr="00985785">
        <w:rPr>
          <w:rFonts w:eastAsiaTheme="minorEastAsia"/>
          <w:color w:val="000000"/>
        </w:rPr>
        <w:t>the limitation of the ID3 algorithm is that it can only deal with discrete values</w:t>
      </w:r>
      <w:r w:rsidR="00513CBA">
        <w:rPr>
          <w:rFonts w:eastAsiaTheme="minorEastAsia"/>
          <w:color w:val="000000"/>
        </w:rPr>
        <w:t xml:space="preserve"> </w:t>
      </w:r>
      <w:r w:rsidR="00513CBA">
        <w:rPr>
          <w:rFonts w:eastAsiaTheme="minorEastAsia"/>
          <w:color w:val="000000"/>
        </w:rPr>
        <w:fldChar w:fldCharType="begin"/>
      </w:r>
      <w:r w:rsidR="00513CBA">
        <w:rPr>
          <w:rFonts w:eastAsiaTheme="minorEastAsia"/>
          <w:color w:val="000000"/>
        </w:rPr>
        <w:instrText xml:space="preserve"> REF _Ref522482208 \n \h </w:instrText>
      </w:r>
      <w:r w:rsidR="00513CBA">
        <w:rPr>
          <w:rFonts w:eastAsiaTheme="minorEastAsia"/>
          <w:color w:val="000000"/>
        </w:rPr>
      </w:r>
      <w:r w:rsidR="00513CBA">
        <w:rPr>
          <w:rFonts w:eastAsiaTheme="minorEastAsia"/>
          <w:color w:val="000000"/>
        </w:rPr>
        <w:fldChar w:fldCharType="separate"/>
      </w:r>
      <w:r w:rsidR="00513CBA">
        <w:rPr>
          <w:rFonts w:eastAsiaTheme="minorEastAsia"/>
          <w:color w:val="000000"/>
        </w:rPr>
        <w:t>[35]</w:t>
      </w:r>
      <w:r w:rsidR="00513CBA">
        <w:rPr>
          <w:rFonts w:eastAsiaTheme="minorEastAsia"/>
          <w:color w:val="000000"/>
        </w:rPr>
        <w:fldChar w:fldCharType="end"/>
      </w:r>
      <w:r w:rsidRPr="00985785">
        <w:rPr>
          <w:rFonts w:eastAsiaTheme="minorEastAsia"/>
          <w:color w:val="000000"/>
        </w:rPr>
        <w:t>. That means the feature values must be classified based on numerical variables and the project has to mark each training data’s feature to numerical variables. For example, the ‘average distance’ of ‘haggis’ is 216</w:t>
      </w:r>
      <w:r w:rsidR="002E36C4">
        <w:rPr>
          <w:rFonts w:eastAsiaTheme="minorEastAsia"/>
          <w:color w:val="000000"/>
        </w:rPr>
        <w:t>,</w:t>
      </w:r>
      <w:r w:rsidRPr="00985785">
        <w:rPr>
          <w:rFonts w:eastAsiaTheme="minorEastAsia"/>
          <w:color w:val="000000"/>
        </w:rPr>
        <w:t xml:space="preserve">926 meters and the project will mark it as ‘&lt;300,000’. </w:t>
      </w:r>
      <w:r w:rsidRPr="00985785">
        <w:t>Fortunately, Python provides a toolkit (</w:t>
      </w:r>
      <w:r w:rsidRPr="00985785">
        <w:rPr>
          <w:rFonts w:eastAsiaTheme="minorEastAsia"/>
          <w:color w:val="000000"/>
        </w:rPr>
        <w:t>Sklearn-learn</w:t>
      </w:r>
      <w:r w:rsidRPr="00985785">
        <w:t>) which integrates a variety of machine learning algorithms for supervisor</w:t>
      </w:r>
      <w:r w:rsidR="00513CBA">
        <w:t xml:space="preserve">y and unsupervised problems </w:t>
      </w:r>
      <w:r w:rsidR="00513CBA">
        <w:fldChar w:fldCharType="begin"/>
      </w:r>
      <w:r w:rsidR="00513CBA">
        <w:instrText xml:space="preserve"> REF _Ref522482259 \n \h </w:instrText>
      </w:r>
      <w:r w:rsidR="00513CBA">
        <w:fldChar w:fldCharType="separate"/>
      </w:r>
      <w:r w:rsidR="00513CBA">
        <w:t>[36]</w:t>
      </w:r>
      <w:r w:rsidR="00513CBA">
        <w:fldChar w:fldCharType="end"/>
      </w:r>
      <w:r w:rsidRPr="00985785">
        <w:t>. This toolkit can help the project to achieve the goal of finding thresholds automatically.</w:t>
      </w:r>
      <w:r w:rsidRPr="00985785">
        <w:rPr>
          <w:rFonts w:eastAsiaTheme="minorEastAsia"/>
          <w:color w:val="000000"/>
        </w:rPr>
        <w:t xml:space="preserve"> As a result,</w:t>
      </w:r>
      <w:r w:rsidRPr="00985785">
        <w:t xml:space="preserve"> </w:t>
      </w:r>
      <w:r w:rsidRPr="00985785">
        <w:rPr>
          <w:rFonts w:eastAsiaTheme="minorEastAsia"/>
          <w:color w:val="000000"/>
        </w:rPr>
        <w:t xml:space="preserve">the project used the Sklearn-learn package decision tree algorithm which </w:t>
      </w:r>
      <w:r w:rsidRPr="00985785">
        <w:t xml:space="preserve">uses a kind of optimised Cart algorithm </w:t>
      </w:r>
      <w:r w:rsidR="00513CBA">
        <w:rPr>
          <w:color w:val="1D1F22"/>
          <w:shd w:val="clear" w:color="auto" w:fill="FFFFFF"/>
        </w:rPr>
        <w:fldChar w:fldCharType="begin"/>
      </w:r>
      <w:r w:rsidR="00513CBA">
        <w:instrText xml:space="preserve"> REF _Ref522482447 \n \h </w:instrText>
      </w:r>
      <w:r w:rsidR="00513CBA">
        <w:rPr>
          <w:color w:val="1D1F22"/>
          <w:shd w:val="clear" w:color="auto" w:fill="FFFFFF"/>
        </w:rPr>
      </w:r>
      <w:r w:rsidR="00513CBA">
        <w:rPr>
          <w:color w:val="1D1F22"/>
          <w:shd w:val="clear" w:color="auto" w:fill="FFFFFF"/>
        </w:rPr>
        <w:fldChar w:fldCharType="separate"/>
      </w:r>
      <w:r w:rsidR="00513CBA">
        <w:t>[37]</w:t>
      </w:r>
      <w:r w:rsidR="00513CBA">
        <w:rPr>
          <w:color w:val="1D1F22"/>
          <w:shd w:val="clear" w:color="auto" w:fill="FFFFFF"/>
        </w:rPr>
        <w:fldChar w:fldCharType="end"/>
      </w:r>
      <w:r w:rsidRPr="00985785">
        <w:rPr>
          <w:rFonts w:eastAsiaTheme="minorEastAsia"/>
          <w:color w:val="000000"/>
        </w:rPr>
        <w:t xml:space="preserve"> to generate the decision tree, including classification tree and regression tree. In this project, the classification tree is more suitable, because the target of the decision tree is binary.</w:t>
      </w:r>
    </w:p>
    <w:p w14:paraId="4BFC3C76" w14:textId="1F1E12E4" w:rsidR="00D55771" w:rsidRDefault="00A751D4" w:rsidP="00A751D4">
      <w:pPr>
        <w:pStyle w:val="3"/>
        <w:rPr>
          <w:rFonts w:cs="Times New Roman"/>
          <w:szCs w:val="24"/>
        </w:rPr>
      </w:pPr>
      <w:r w:rsidRPr="00A751D4">
        <w:rPr>
          <w:rFonts w:cs="Times New Roman"/>
          <w:szCs w:val="24"/>
        </w:rPr>
        <w:lastRenderedPageBreak/>
        <w:t xml:space="preserve">Cart </w:t>
      </w:r>
      <w:r w:rsidR="00AF276E">
        <w:rPr>
          <w:rFonts w:cs="Times New Roman"/>
          <w:szCs w:val="24"/>
        </w:rPr>
        <w:t>a</w:t>
      </w:r>
      <w:r w:rsidRPr="00A751D4">
        <w:rPr>
          <w:rFonts w:cs="Times New Roman"/>
          <w:szCs w:val="24"/>
        </w:rPr>
        <w:t xml:space="preserve">lgorithm </w:t>
      </w:r>
      <w:r w:rsidR="00AF276E">
        <w:rPr>
          <w:rFonts w:cs="Times New Roman"/>
          <w:szCs w:val="24"/>
        </w:rPr>
        <w:t>f</w:t>
      </w:r>
      <w:r w:rsidRPr="00A751D4">
        <w:rPr>
          <w:rFonts w:cs="Times New Roman"/>
          <w:szCs w:val="24"/>
        </w:rPr>
        <w:t>indings</w:t>
      </w:r>
      <w:r w:rsidR="00AF276E">
        <w:rPr>
          <w:rFonts w:cs="Times New Roman"/>
          <w:szCs w:val="24"/>
        </w:rPr>
        <w:t xml:space="preserve"> and e</w:t>
      </w:r>
      <w:r w:rsidRPr="00A751D4">
        <w:rPr>
          <w:rFonts w:cs="Times New Roman"/>
          <w:szCs w:val="24"/>
        </w:rPr>
        <w:t>valuations</w:t>
      </w:r>
    </w:p>
    <w:p w14:paraId="2D399A21" w14:textId="58F37767" w:rsidR="00A751D4" w:rsidRPr="00A751D4" w:rsidRDefault="00A751D4" w:rsidP="00A751D4">
      <w:pPr>
        <w:jc w:val="center"/>
        <w:rPr>
          <w:lang w:val="en-US"/>
        </w:rPr>
      </w:pPr>
      <w:r w:rsidRPr="00985785">
        <w:rPr>
          <w:noProof/>
        </w:rPr>
        <w:drawing>
          <wp:inline distT="0" distB="0" distL="0" distR="0" wp14:anchorId="0F38816A" wp14:editId="5D7CEFA9">
            <wp:extent cx="5258435" cy="5979411"/>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ord_chang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58435" cy="5979411"/>
                    </a:xfrm>
                    <a:prstGeom prst="rect">
                      <a:avLst/>
                    </a:prstGeom>
                  </pic:spPr>
                </pic:pic>
              </a:graphicData>
            </a:graphic>
          </wp:inline>
        </w:drawing>
      </w:r>
    </w:p>
    <w:p w14:paraId="34DDA550" w14:textId="5B6BF967" w:rsidR="00D55771" w:rsidRDefault="00A751D4" w:rsidP="00A751D4">
      <w:pPr>
        <w:jc w:val="center"/>
        <w:rPr>
          <w:b/>
        </w:rPr>
      </w:pPr>
      <w:bookmarkStart w:id="43" w:name="_Toc522487896"/>
      <w:r w:rsidRPr="00985785">
        <w:rPr>
          <w:b/>
        </w:rPr>
        <w:t xml:space="preserve">Figure </w:t>
      </w:r>
      <w:r w:rsidRPr="001C24CE">
        <w:rPr>
          <w:b/>
        </w:rPr>
        <w:fldChar w:fldCharType="begin"/>
      </w:r>
      <w:r w:rsidRPr="001C24CE">
        <w:rPr>
          <w:b/>
        </w:rPr>
        <w:instrText xml:space="preserve"> SEQ Figure \* ARABIC </w:instrText>
      </w:r>
      <w:r w:rsidRPr="001C24CE">
        <w:rPr>
          <w:b/>
        </w:rPr>
        <w:fldChar w:fldCharType="separate"/>
      </w:r>
      <w:r w:rsidR="00981898">
        <w:rPr>
          <w:b/>
          <w:noProof/>
        </w:rPr>
        <w:t>39</w:t>
      </w:r>
      <w:r w:rsidRPr="001C24CE">
        <w:rPr>
          <w:b/>
        </w:rPr>
        <w:fldChar w:fldCharType="end"/>
      </w:r>
      <w:r w:rsidRPr="00985785">
        <w:rPr>
          <w:b/>
        </w:rPr>
        <w:t>: Cart algorithm decision tree</w:t>
      </w:r>
      <w:bookmarkEnd w:id="43"/>
    </w:p>
    <w:p w14:paraId="76ECBD0B" w14:textId="2FC8AC65" w:rsidR="00411058" w:rsidRPr="00985785" w:rsidRDefault="00411058" w:rsidP="00411058">
      <w:r w:rsidRPr="00985785">
        <w:rPr>
          <w:lang w:eastAsia="en-US"/>
        </w:rPr>
        <w:t xml:space="preserve">The Fig. </w:t>
      </w:r>
      <w:r w:rsidR="006F7C90">
        <w:rPr>
          <w:lang w:eastAsia="en-US"/>
        </w:rPr>
        <w:t>39</w:t>
      </w:r>
      <w:r w:rsidRPr="00985785">
        <w:rPr>
          <w:lang w:eastAsia="en-US"/>
        </w:rPr>
        <w:t xml:space="preserve"> is the decision tree result of using Cart algorithm. Before </w:t>
      </w:r>
      <w:r w:rsidRPr="00985785">
        <w:t>generating</w:t>
      </w:r>
      <w:r w:rsidRPr="00985785">
        <w:rPr>
          <w:lang w:eastAsia="en-US"/>
        </w:rPr>
        <w:t xml:space="preserve"> the Cart algorithm decision tree</w:t>
      </w:r>
      <w:r w:rsidRPr="00985785">
        <w:t>, the project added some regional words to the training dataset based on the results of the ID3 algorithm.</w:t>
      </w:r>
      <w:r w:rsidR="00956C7E">
        <w:t xml:space="preserve"> </w:t>
      </w:r>
      <w:r w:rsidR="00AE740B" w:rsidRPr="00AE740B">
        <w:t>Although the threshold</w:t>
      </w:r>
      <w:r w:rsidR="00AE740B">
        <w:t xml:space="preserve"> </w:t>
      </w:r>
      <w:r w:rsidR="00AE740B">
        <w:rPr>
          <w:lang w:eastAsia="zh-CN"/>
        </w:rPr>
        <w:t>of feature</w:t>
      </w:r>
      <w:r w:rsidR="00AE740B" w:rsidRPr="00AE740B">
        <w:t xml:space="preserve"> is not accurate, the results of the </w:t>
      </w:r>
      <w:r w:rsidR="00AE740B">
        <w:t xml:space="preserve">ID3 algorithm </w:t>
      </w:r>
      <w:r w:rsidR="00AE740B" w:rsidRPr="00AE740B">
        <w:t xml:space="preserve">classification </w:t>
      </w:r>
      <w:r w:rsidR="00AE740B">
        <w:t>were</w:t>
      </w:r>
      <w:r w:rsidR="00AE740B" w:rsidRPr="00AE740B">
        <w:t xml:space="preserve"> verified by the project to be regional.</w:t>
      </w:r>
      <w:r w:rsidR="00AE740B">
        <w:t xml:space="preserve"> Thus, the project added some new regional words from the regional result of previous classification. </w:t>
      </w:r>
      <w:r w:rsidRPr="00985785">
        <w:t>The purpose of this is to get a tree that can classify regional words more accurately.</w:t>
      </w:r>
      <w:r w:rsidR="00956C7E">
        <w:t xml:space="preserve"> </w:t>
      </w:r>
    </w:p>
    <w:p w14:paraId="3113A2F8" w14:textId="01DAD1D2" w:rsidR="00411058" w:rsidRDefault="00411058" w:rsidP="00411058">
      <w:r w:rsidRPr="00985785">
        <w:t xml:space="preserve">In terms of the classification result of the Cart algorithm, Although the Cart algorithm generates more tree branches and the branching conditions become more precise, the classification results are not quite different from the ID3 algorithm. There are 56 words </w:t>
      </w:r>
      <w:r w:rsidRPr="00985785">
        <w:lastRenderedPageBreak/>
        <w:t>were judged as regional words that in these 56 words, excepting ‘</w:t>
      </w:r>
      <w:r w:rsidRPr="00985785">
        <w:rPr>
          <w:rFonts w:eastAsiaTheme="minorEastAsia"/>
          <w:bCs/>
          <w:color w:val="000000"/>
        </w:rPr>
        <w:t>mince</w:t>
      </w:r>
      <w:r w:rsidRPr="00985785">
        <w:t xml:space="preserve">’, 55 are in the result of ID3 algorithm. ‘mince’ is a word which widely distributed near Edinburgh. However, when using ID3 algorithm, because of its ‘proportion’ larger than 67%, but its ‘ratio’ lower than 65%, so it was judged as a </w:t>
      </w:r>
      <w:r w:rsidR="008C1B94">
        <w:t>non-regional</w:t>
      </w:r>
      <w:r w:rsidR="008C1B94" w:rsidRPr="00985785">
        <w:t xml:space="preserve"> </w:t>
      </w:r>
      <w:r w:rsidRPr="00985785">
        <w:t>word.</w:t>
      </w:r>
    </w:p>
    <w:p w14:paraId="4DADB6BC" w14:textId="2EE489D2" w:rsidR="00216C1C" w:rsidRDefault="00AF276E" w:rsidP="00216C1C">
      <w:pPr>
        <w:pStyle w:val="2"/>
        <w:rPr>
          <w:rFonts w:cs="Times New Roman"/>
        </w:rPr>
      </w:pPr>
      <w:r>
        <w:rPr>
          <w:rFonts w:cs="Times New Roman"/>
        </w:rPr>
        <w:t>Summary and f</w:t>
      </w:r>
      <w:r w:rsidR="00216C1C" w:rsidRPr="00216C1C">
        <w:rPr>
          <w:rFonts w:cs="Times New Roman"/>
        </w:rPr>
        <w:t xml:space="preserve">uture </w:t>
      </w:r>
      <w:r>
        <w:rPr>
          <w:rFonts w:cs="Times New Roman"/>
        </w:rPr>
        <w:t>w</w:t>
      </w:r>
      <w:r w:rsidR="00216C1C" w:rsidRPr="00216C1C">
        <w:rPr>
          <w:rFonts w:cs="Times New Roman"/>
        </w:rPr>
        <w:t>ork</w:t>
      </w:r>
    </w:p>
    <w:p w14:paraId="68765406" w14:textId="4D630417" w:rsidR="008863BE" w:rsidRPr="00124A1F" w:rsidRDefault="00216C1C" w:rsidP="00340BBE">
      <w:r w:rsidRPr="00216C1C">
        <w:t>In this iteration, the project first obtained regional words. Besides, the project got the reason why the word is judged as a regional word based on the context in which the word appears. Further, the project found that ‘city number’ did not have any impact in the decision tree, therefore ‘city number’ is a useless feature for the project. However, the project wants to continue to explore the possibility of each classification result such as how likely is ‘haggis’ to be classified as regional content. Unfortunately, the project cannot get the probabilities through using the decision tree</w:t>
      </w:r>
      <w:r w:rsidR="006558FC">
        <w:rPr>
          <w:rFonts w:hint="eastAsia"/>
        </w:rPr>
        <w:t xml:space="preserve">, </w:t>
      </w:r>
      <w:r w:rsidRPr="00216C1C">
        <w:t xml:space="preserve">because in this project, the result of the decision tree is binary. As a consequence, in the next iteration, the project wants to use a regression classifier of </w:t>
      </w:r>
      <w:r w:rsidRPr="00216C1C">
        <w:rPr>
          <w:bCs/>
          <w:color w:val="000000"/>
        </w:rPr>
        <w:t>Sklearn</w:t>
      </w:r>
      <w:r w:rsidRPr="00216C1C">
        <w:rPr>
          <w:rFonts w:eastAsiaTheme="minorEastAsia"/>
          <w:color w:val="000000"/>
        </w:rPr>
        <w:t>-learn package</w:t>
      </w:r>
      <w:r w:rsidRPr="00216C1C">
        <w:t xml:space="preserve"> to get the probability that a particular content is in a category.</w:t>
      </w:r>
    </w:p>
    <w:p w14:paraId="1E82461E" w14:textId="589BF520" w:rsidR="008863BE" w:rsidRPr="004F773C" w:rsidRDefault="00022937" w:rsidP="00022937">
      <w:pPr>
        <w:pStyle w:val="1"/>
      </w:pPr>
      <w:bookmarkStart w:id="44" w:name="_Toc169086645"/>
      <w:r>
        <w:lastRenderedPageBreak/>
        <w:br/>
      </w:r>
      <w:r>
        <w:br/>
      </w:r>
      <w:bookmarkEnd w:id="44"/>
      <w:commentRangeStart w:id="45"/>
      <w:r w:rsidR="000018FC">
        <w:rPr>
          <w:rFonts w:hint="eastAsia"/>
          <w:lang w:eastAsia="zh-CN"/>
        </w:rPr>
        <w:t>Iteration</w:t>
      </w:r>
      <w:r w:rsidR="000018FC">
        <w:rPr>
          <w:lang w:eastAsia="zh-CN"/>
        </w:rPr>
        <w:t xml:space="preserve"> 3</w:t>
      </w:r>
      <w:r w:rsidR="008863BE" w:rsidRPr="004F773C">
        <w:t xml:space="preserve"> </w:t>
      </w:r>
      <w:commentRangeEnd w:id="45"/>
      <w:r w:rsidR="003A694D">
        <w:rPr>
          <w:rStyle w:val="ae"/>
          <w:rFonts w:ascii="宋体" w:eastAsia="宋体" w:hAnsi="宋体" w:cs="宋体"/>
          <w:b w:val="0"/>
          <w:bCs w:val="0"/>
          <w:spacing w:val="0"/>
          <w:kern w:val="0"/>
          <w:lang w:val="en-US" w:eastAsia="zh-CN"/>
        </w:rPr>
        <w:commentReference w:id="45"/>
      </w:r>
    </w:p>
    <w:p w14:paraId="66F799B2" w14:textId="201E6D09" w:rsidR="00B24504" w:rsidRPr="00985785" w:rsidRDefault="00B24504" w:rsidP="00B24504">
      <w:r w:rsidRPr="00985785">
        <w:t xml:space="preserve">The aim of iteration three is using logistic regression to find the probability that a word is judged as a regional word. During the process of iteration three, the project also found other valuable information, such as the impact of each feature on the classification results, </w:t>
      </w:r>
      <w:r w:rsidRPr="00985785">
        <w:rPr>
          <w:bCs/>
          <w:color w:val="000000"/>
        </w:rPr>
        <w:t xml:space="preserve">impact of using L1 and L2 on classification results, and some newly discovered regional words. The </w:t>
      </w:r>
      <w:r w:rsidRPr="00985785">
        <w:t xml:space="preserve">iteration three divided into four </w:t>
      </w:r>
      <w:r w:rsidR="00940690">
        <w:t>sections</w:t>
      </w:r>
      <w:r w:rsidRPr="00985785">
        <w:t xml:space="preserve">: methodology, findings, evaluation and summary and future work. The methodology part focuses on describing the improvement of the training dataset and the changes of the selection of features. The findings part mainly discusses the logistic regression model results and probability results. The evaluation part concentrates on evaluating the findings. The summary and future work part is responsible for summarizing iteration three and arrange the plan for iteration four. </w:t>
      </w:r>
    </w:p>
    <w:p w14:paraId="06C8C1DF" w14:textId="429A66F1" w:rsidR="008863BE" w:rsidRPr="00B24504" w:rsidRDefault="00B24504" w:rsidP="00B24504">
      <w:pPr>
        <w:pStyle w:val="2"/>
      </w:pPr>
      <w:r w:rsidRPr="00B24504">
        <w:rPr>
          <w:rFonts w:cs="Times New Roman"/>
        </w:rPr>
        <w:t>Methodology</w:t>
      </w:r>
    </w:p>
    <w:p w14:paraId="69E3D320" w14:textId="14AFBB74" w:rsidR="00B24504" w:rsidRPr="00985785" w:rsidRDefault="00B24504" w:rsidP="00B24504">
      <w:pPr>
        <w:rPr>
          <w:bCs/>
          <w:color w:val="000000"/>
        </w:rPr>
      </w:pPr>
      <w:r w:rsidRPr="00985785">
        <w:t>The project wrote a Python script to achieve logistic regression. The training dataset used in the regression is an improved dataset which was added more results generated in the decision tree. Besides, the project used the features excepting ‘city number’ and ’shop number’ for the logistic regression. C</w:t>
      </w:r>
      <w:r w:rsidR="00D06A07">
        <w:t>onsi</w:t>
      </w:r>
      <w:r w:rsidR="00165A5B">
        <w:t>dering ‘city number’, it has</w:t>
      </w:r>
      <w:r w:rsidRPr="00985785">
        <w:t xml:space="preserve"> been confirmed </w:t>
      </w:r>
      <w:r w:rsidR="00FE5FAF">
        <w:t>by the decision tree that it had</w:t>
      </w:r>
      <w:r w:rsidRPr="00985785">
        <w:t xml:space="preserve"> no effect for the classification. In terms of ‘shop number’, the reason for not using it as a feature is because of the first logistic regression classification result of the project. For the first classification, the project used all other features except ‘city number’ and found that logistic regression cannot directly classify word with ‘shop number’ less than ten into non-regional word like decision tree. In contrast, the logistic regression set the regional probability of these words very high which means these words have high probability of being regional words. In logistic regression, the probability that a word belongs to a category is affected by the weight of the features. In this project, the weight of </w:t>
      </w:r>
      <w:r w:rsidRPr="00985785">
        <w:rPr>
          <w:bCs/>
          <w:color w:val="000000"/>
        </w:rPr>
        <w:t xml:space="preserve">‘shop number’ is smaller than other features and almost closes to zero. As a consequence, words with ten or less shops may be given a high probability. In order to filter words with </w:t>
      </w:r>
      <w:r w:rsidRPr="00985785">
        <w:t>‘shop number’ less than ten, the project filtered them in the script and did not use them as a training set for generating the logistic regression model. Besides, the project also did not make regional judgments on words with less than ten shops, because the project only cares about regional words, and the filtering of these words has no effect on regional words. In the end, the project decided to filter the words with less than ten shops instead of using the ‘shop number’ as a feature.</w:t>
      </w:r>
    </w:p>
    <w:p w14:paraId="5EC23ABD" w14:textId="4D187C0B" w:rsidR="008979EE" w:rsidRPr="00AC7387" w:rsidRDefault="00B24504" w:rsidP="00AC7387">
      <w:pPr>
        <w:rPr>
          <w:bCs/>
          <w:color w:val="000000"/>
        </w:rPr>
      </w:pPr>
      <w:r w:rsidRPr="00985785">
        <w:t xml:space="preserve">The project initially wanted to use logistic regression to obtain the probability that the word is judged as a regional word. However, some other findings were discovered during the classification procedure, such as the differences of </w:t>
      </w:r>
      <w:r w:rsidR="005A35A4">
        <w:t>using L1 and L2 regularizations.</w:t>
      </w:r>
      <w:r w:rsidRPr="00985785">
        <w:t xml:space="preserve"> </w:t>
      </w:r>
    </w:p>
    <w:p w14:paraId="5C543D60" w14:textId="5CBA43D0" w:rsidR="008863BE" w:rsidRDefault="00250EFF" w:rsidP="00250EFF">
      <w:pPr>
        <w:pStyle w:val="2"/>
        <w:rPr>
          <w:rFonts w:cs="Times New Roman"/>
        </w:rPr>
      </w:pPr>
      <w:r w:rsidRPr="00250EFF">
        <w:rPr>
          <w:rFonts w:cs="Times New Roman"/>
        </w:rPr>
        <w:lastRenderedPageBreak/>
        <w:t>Findings</w:t>
      </w:r>
    </w:p>
    <w:p w14:paraId="29A7D52B" w14:textId="368FE1E4" w:rsidR="00250EFF" w:rsidRPr="00342C89" w:rsidRDefault="00250EFF" w:rsidP="00250EFF">
      <w:pPr>
        <w:rPr>
          <w:bCs/>
          <w:color w:val="000000"/>
          <w:lang w:eastAsia="zh-CN"/>
        </w:rPr>
      </w:pPr>
      <w:r w:rsidRPr="00985785">
        <w:rPr>
          <w:bCs/>
          <w:color w:val="000000"/>
        </w:rPr>
        <w:t xml:space="preserve">The following table is generated through using ‘proportion’, ‘ratio’ and ‘average distance’ as features. It compares the differences of using L1 and L2 </w:t>
      </w:r>
      <w:r w:rsidRPr="00985785">
        <w:t>regularizations.</w:t>
      </w:r>
      <w:r w:rsidR="005A35A4">
        <w:t xml:space="preserve"> The</w:t>
      </w:r>
      <w:r w:rsidRPr="00985785">
        <w:t xml:space="preserve"> </w:t>
      </w:r>
      <w:r w:rsidR="005A35A4" w:rsidRPr="00985785">
        <w:rPr>
          <w:bCs/>
        </w:rPr>
        <w:t xml:space="preserve">classification rate means </w:t>
      </w:r>
      <w:r w:rsidR="005A35A4" w:rsidRPr="005A35A4">
        <w:rPr>
          <w:bCs/>
        </w:rPr>
        <w:t xml:space="preserve">the amount of data </w:t>
      </w:r>
      <w:r w:rsidR="00520DC2">
        <w:rPr>
          <w:bCs/>
        </w:rPr>
        <w:t xml:space="preserve">in the training dataset </w:t>
      </w:r>
      <w:r w:rsidR="005A35A4" w:rsidRPr="005A35A4">
        <w:rPr>
          <w:bCs/>
        </w:rPr>
        <w:t>correctly classified by the model divided by the total training set data amount</w:t>
      </w:r>
      <w:r w:rsidR="005A35A4">
        <w:rPr>
          <w:bCs/>
          <w:lang w:eastAsia="zh-CN"/>
        </w:rPr>
        <w:t>.</w:t>
      </w:r>
      <w:r w:rsidR="005A35A4">
        <w:t xml:space="preserve"> </w:t>
      </w:r>
      <w:r w:rsidRPr="00985785">
        <w:t xml:space="preserve">The percentage </w:t>
      </w:r>
      <w:r w:rsidRPr="00985785">
        <w:rPr>
          <w:bCs/>
          <w:color w:val="000000"/>
        </w:rPr>
        <w:t xml:space="preserve">threshold </w:t>
      </w:r>
      <w:r w:rsidR="00342C89" w:rsidRPr="003A37CA">
        <w:rPr>
          <w:bCs/>
          <w:color w:val="000000"/>
        </w:rPr>
        <w:t xml:space="preserve">means that if the regional probability of a word is higher than this threshold, the word will be judged as a regional </w:t>
      </w:r>
      <w:r w:rsidR="00342C89">
        <w:rPr>
          <w:rFonts w:hint="eastAsia"/>
          <w:bCs/>
          <w:color w:val="000000"/>
          <w:lang w:eastAsia="zh-CN"/>
        </w:rPr>
        <w:t>word</w:t>
      </w:r>
      <w:r w:rsidR="00342C89">
        <w:rPr>
          <w:bCs/>
          <w:color w:val="000000"/>
        </w:rPr>
        <w:t xml:space="preserve"> </w:t>
      </w:r>
      <w:r w:rsidR="00342C89">
        <w:rPr>
          <w:rFonts w:hint="eastAsia"/>
          <w:bCs/>
          <w:color w:val="000000"/>
          <w:lang w:eastAsia="zh-CN"/>
        </w:rPr>
        <w:t>and</w:t>
      </w:r>
      <w:r w:rsidR="00342C89">
        <w:rPr>
          <w:bCs/>
          <w:color w:val="000000"/>
          <w:lang w:eastAsia="zh-CN"/>
        </w:rPr>
        <w:t xml:space="preserve"> </w:t>
      </w:r>
      <w:r w:rsidR="00342C89">
        <w:rPr>
          <w:rFonts w:hint="eastAsia"/>
          <w:bCs/>
          <w:color w:val="000000"/>
          <w:lang w:eastAsia="zh-CN"/>
        </w:rPr>
        <w:t>it</w:t>
      </w:r>
      <w:r w:rsidR="00342C89">
        <w:rPr>
          <w:bCs/>
          <w:color w:val="000000"/>
          <w:lang w:eastAsia="zh-CN"/>
        </w:rPr>
        <w:t xml:space="preserve"> </w:t>
      </w:r>
      <w:r w:rsidR="00520DC2">
        <w:rPr>
          <w:bCs/>
          <w:color w:val="000000"/>
        </w:rPr>
        <w:t xml:space="preserve">was </w:t>
      </w:r>
      <w:r w:rsidR="00071ED6">
        <w:rPr>
          <w:bCs/>
          <w:color w:val="000000"/>
        </w:rPr>
        <w:t>obtained</w:t>
      </w:r>
      <w:r w:rsidR="00520DC2">
        <w:rPr>
          <w:bCs/>
          <w:color w:val="000000"/>
        </w:rPr>
        <w:t xml:space="preserve"> by observing the probability results</w:t>
      </w:r>
      <w:r w:rsidRPr="00985785">
        <w:rPr>
          <w:bCs/>
          <w:color w:val="000000"/>
        </w:rPr>
        <w:t>.</w:t>
      </w:r>
      <w:r w:rsidR="00B13497">
        <w:rPr>
          <w:bCs/>
          <w:color w:val="000000"/>
        </w:rPr>
        <w:t xml:space="preserve"> </w:t>
      </w:r>
      <w:r w:rsidR="00FF5656">
        <w:rPr>
          <w:bCs/>
          <w:color w:val="000000"/>
        </w:rPr>
        <w:t>The project observe</w:t>
      </w:r>
      <w:r w:rsidR="00FF5656">
        <w:rPr>
          <w:rFonts w:hint="eastAsia"/>
          <w:bCs/>
          <w:color w:val="000000"/>
          <w:lang w:eastAsia="zh-CN"/>
        </w:rPr>
        <w:t>d</w:t>
      </w:r>
      <w:r w:rsidR="00FF5656" w:rsidRPr="00FF5656">
        <w:rPr>
          <w:bCs/>
          <w:color w:val="000000"/>
        </w:rPr>
        <w:t xml:space="preserve"> every 10% interval from high probability to low probability</w:t>
      </w:r>
      <w:r w:rsidR="00342C89">
        <w:rPr>
          <w:bCs/>
          <w:color w:val="000000"/>
          <w:lang w:eastAsia="zh-CN"/>
        </w:rPr>
        <w:t xml:space="preserve">. </w:t>
      </w:r>
      <w:r w:rsidR="00342C89" w:rsidRPr="00342C89">
        <w:rPr>
          <w:bCs/>
          <w:color w:val="000000"/>
          <w:lang w:eastAsia="zh-CN"/>
        </w:rPr>
        <w:t xml:space="preserve">If there are more than </w:t>
      </w:r>
      <w:r w:rsidR="00342C89">
        <w:rPr>
          <w:rFonts w:hint="eastAsia"/>
          <w:bCs/>
          <w:color w:val="000000"/>
          <w:lang w:eastAsia="zh-CN"/>
        </w:rPr>
        <w:t>five</w:t>
      </w:r>
      <w:r w:rsidR="00342C89" w:rsidRPr="00342C89">
        <w:rPr>
          <w:bCs/>
          <w:color w:val="000000"/>
          <w:lang w:eastAsia="zh-CN"/>
        </w:rPr>
        <w:t xml:space="preserve"> regional </w:t>
      </w:r>
      <w:r w:rsidR="00342C89">
        <w:rPr>
          <w:rFonts w:hint="eastAsia"/>
          <w:bCs/>
          <w:color w:val="000000"/>
          <w:lang w:eastAsia="zh-CN"/>
        </w:rPr>
        <w:t>words</w:t>
      </w:r>
      <w:r w:rsidR="00342C89">
        <w:rPr>
          <w:bCs/>
          <w:color w:val="000000"/>
          <w:lang w:eastAsia="zh-CN"/>
        </w:rPr>
        <w:t xml:space="preserve"> (decided in the second iteration)</w:t>
      </w:r>
      <w:r w:rsidR="00342C89" w:rsidRPr="00342C89">
        <w:rPr>
          <w:bCs/>
          <w:color w:val="000000"/>
          <w:lang w:eastAsia="zh-CN"/>
        </w:rPr>
        <w:t xml:space="preserve"> in an interval</w:t>
      </w:r>
      <w:r w:rsidR="00342C89">
        <w:rPr>
          <w:bCs/>
          <w:color w:val="000000"/>
          <w:lang w:eastAsia="zh-CN"/>
        </w:rPr>
        <w:t xml:space="preserve">, </w:t>
      </w:r>
      <w:r w:rsidR="001E51D8">
        <w:rPr>
          <w:rFonts w:hint="eastAsia"/>
          <w:bCs/>
          <w:color w:val="000000"/>
          <w:lang w:eastAsia="zh-CN"/>
        </w:rPr>
        <w:t>t</w:t>
      </w:r>
      <w:r w:rsidR="001E51D8" w:rsidRPr="001E51D8">
        <w:rPr>
          <w:bCs/>
          <w:color w:val="000000"/>
          <w:lang w:eastAsia="zh-CN"/>
        </w:rPr>
        <w:t>he lower bound of this interval will be considered the threshold</w:t>
      </w:r>
      <w:r w:rsidR="001E51D8">
        <w:rPr>
          <w:bCs/>
          <w:color w:val="000000"/>
          <w:lang w:eastAsia="zh-CN"/>
        </w:rPr>
        <w:t>.</w:t>
      </w:r>
    </w:p>
    <w:tbl>
      <w:tblPr>
        <w:tblStyle w:val="a7"/>
        <w:tblW w:w="0" w:type="auto"/>
        <w:tblLook w:val="04A0" w:firstRow="1" w:lastRow="0" w:firstColumn="1" w:lastColumn="0" w:noHBand="0" w:noVBand="1"/>
      </w:tblPr>
      <w:tblGrid>
        <w:gridCol w:w="2594"/>
        <w:gridCol w:w="2853"/>
        <w:gridCol w:w="2824"/>
      </w:tblGrid>
      <w:tr w:rsidR="00250EFF" w:rsidRPr="00985785" w14:paraId="68DC8C43" w14:textId="77777777" w:rsidTr="00484B92">
        <w:tc>
          <w:tcPr>
            <w:tcW w:w="2692" w:type="dxa"/>
          </w:tcPr>
          <w:p w14:paraId="26A995AF" w14:textId="77777777" w:rsidR="00250EFF" w:rsidRPr="005E2F4E" w:rsidRDefault="00250EFF" w:rsidP="005E2F4E">
            <w:pPr>
              <w:jc w:val="center"/>
              <w:rPr>
                <w:b/>
                <w:bCs/>
                <w:color w:val="000000"/>
              </w:rPr>
            </w:pPr>
            <w:r w:rsidRPr="005E2F4E">
              <w:rPr>
                <w:b/>
              </w:rPr>
              <w:t>Regularization</w:t>
            </w:r>
          </w:p>
        </w:tc>
        <w:tc>
          <w:tcPr>
            <w:tcW w:w="2969" w:type="dxa"/>
          </w:tcPr>
          <w:p w14:paraId="52E023DA" w14:textId="77777777" w:rsidR="00250EFF" w:rsidRPr="005E2F4E" w:rsidRDefault="00250EFF" w:rsidP="005E2F4E">
            <w:pPr>
              <w:jc w:val="center"/>
              <w:rPr>
                <w:b/>
                <w:bCs/>
                <w:color w:val="000000"/>
              </w:rPr>
            </w:pPr>
            <w:r w:rsidRPr="005E2F4E">
              <w:rPr>
                <w:b/>
                <w:bCs/>
                <w:color w:val="000000"/>
              </w:rPr>
              <w:t>L1</w:t>
            </w:r>
          </w:p>
        </w:tc>
        <w:tc>
          <w:tcPr>
            <w:tcW w:w="2969" w:type="dxa"/>
          </w:tcPr>
          <w:p w14:paraId="7BCC54C2" w14:textId="77777777" w:rsidR="00250EFF" w:rsidRPr="005E2F4E" w:rsidRDefault="00250EFF" w:rsidP="005E2F4E">
            <w:pPr>
              <w:jc w:val="center"/>
              <w:rPr>
                <w:b/>
                <w:bCs/>
                <w:color w:val="000000"/>
              </w:rPr>
            </w:pPr>
            <w:r w:rsidRPr="005E2F4E">
              <w:rPr>
                <w:b/>
                <w:bCs/>
                <w:color w:val="000000"/>
              </w:rPr>
              <w:t>L2</w:t>
            </w:r>
          </w:p>
        </w:tc>
      </w:tr>
      <w:tr w:rsidR="00250EFF" w:rsidRPr="00985785" w14:paraId="607C2447" w14:textId="77777777" w:rsidTr="00484B92">
        <w:tc>
          <w:tcPr>
            <w:tcW w:w="2692" w:type="dxa"/>
          </w:tcPr>
          <w:p w14:paraId="6FFDD4DB" w14:textId="77777777" w:rsidR="00250EFF" w:rsidRPr="00985785" w:rsidRDefault="00250EFF" w:rsidP="005E2F4E">
            <w:pPr>
              <w:jc w:val="center"/>
              <w:rPr>
                <w:bCs/>
                <w:color w:val="000000"/>
              </w:rPr>
            </w:pPr>
            <w:r w:rsidRPr="00985785">
              <w:rPr>
                <w:bCs/>
                <w:color w:val="000000"/>
              </w:rPr>
              <w:t>Classification rate</w:t>
            </w:r>
          </w:p>
        </w:tc>
        <w:tc>
          <w:tcPr>
            <w:tcW w:w="2969" w:type="dxa"/>
          </w:tcPr>
          <w:p w14:paraId="77DBD2B0" w14:textId="77777777" w:rsidR="00250EFF" w:rsidRPr="00985785" w:rsidRDefault="00250EFF" w:rsidP="005E2F4E">
            <w:pPr>
              <w:jc w:val="center"/>
              <w:rPr>
                <w:bCs/>
                <w:color w:val="000000"/>
              </w:rPr>
            </w:pPr>
            <w:r w:rsidRPr="00985785">
              <w:rPr>
                <w:bCs/>
                <w:color w:val="000000"/>
              </w:rPr>
              <w:t>83.13%</w:t>
            </w:r>
          </w:p>
        </w:tc>
        <w:tc>
          <w:tcPr>
            <w:tcW w:w="2969" w:type="dxa"/>
          </w:tcPr>
          <w:p w14:paraId="472E90F7" w14:textId="77777777" w:rsidR="00250EFF" w:rsidRPr="00985785" w:rsidRDefault="00250EFF" w:rsidP="005E2F4E">
            <w:pPr>
              <w:jc w:val="center"/>
              <w:rPr>
                <w:bCs/>
                <w:color w:val="000000"/>
              </w:rPr>
            </w:pPr>
            <w:r w:rsidRPr="00985785">
              <w:rPr>
                <w:bCs/>
                <w:color w:val="000000"/>
              </w:rPr>
              <w:t>53.57%</w:t>
            </w:r>
          </w:p>
        </w:tc>
      </w:tr>
      <w:tr w:rsidR="00250EFF" w:rsidRPr="00985785" w14:paraId="5162EF23" w14:textId="77777777" w:rsidTr="00484B92">
        <w:tc>
          <w:tcPr>
            <w:tcW w:w="2692" w:type="dxa"/>
          </w:tcPr>
          <w:p w14:paraId="15889BC0" w14:textId="77777777" w:rsidR="00250EFF" w:rsidRPr="00985785" w:rsidRDefault="00250EFF" w:rsidP="005E2F4E">
            <w:pPr>
              <w:jc w:val="center"/>
              <w:rPr>
                <w:bCs/>
                <w:color w:val="000000"/>
              </w:rPr>
            </w:pPr>
            <w:r w:rsidRPr="00985785">
              <w:rPr>
                <w:bCs/>
                <w:color w:val="000000"/>
              </w:rPr>
              <w:t>Percentage threshold</w:t>
            </w:r>
          </w:p>
        </w:tc>
        <w:tc>
          <w:tcPr>
            <w:tcW w:w="2969" w:type="dxa"/>
          </w:tcPr>
          <w:p w14:paraId="34CBD411" w14:textId="77777777" w:rsidR="00250EFF" w:rsidRPr="00985785" w:rsidRDefault="00250EFF" w:rsidP="005E2F4E">
            <w:pPr>
              <w:jc w:val="center"/>
              <w:rPr>
                <w:bCs/>
                <w:color w:val="000000"/>
              </w:rPr>
            </w:pPr>
            <w:r w:rsidRPr="00985785">
              <w:rPr>
                <w:bCs/>
                <w:color w:val="000000"/>
              </w:rPr>
              <w:t>50%</w:t>
            </w:r>
          </w:p>
        </w:tc>
        <w:tc>
          <w:tcPr>
            <w:tcW w:w="2969" w:type="dxa"/>
          </w:tcPr>
          <w:p w14:paraId="0A935650" w14:textId="77777777" w:rsidR="00250EFF" w:rsidRPr="00985785" w:rsidRDefault="00250EFF" w:rsidP="005E2F4E">
            <w:pPr>
              <w:jc w:val="center"/>
              <w:rPr>
                <w:bCs/>
                <w:color w:val="000000"/>
              </w:rPr>
            </w:pPr>
            <w:r w:rsidRPr="00985785">
              <w:rPr>
                <w:bCs/>
                <w:color w:val="000000"/>
              </w:rPr>
              <w:t>Cannot tell</w:t>
            </w:r>
          </w:p>
        </w:tc>
      </w:tr>
      <w:tr w:rsidR="00250EFF" w:rsidRPr="00985785" w14:paraId="4627BC1C" w14:textId="77777777" w:rsidTr="00484B92">
        <w:tc>
          <w:tcPr>
            <w:tcW w:w="2692" w:type="dxa"/>
          </w:tcPr>
          <w:p w14:paraId="5B7CF4C5" w14:textId="77777777" w:rsidR="00250EFF" w:rsidRPr="00985785" w:rsidRDefault="00250EFF" w:rsidP="005E2F4E">
            <w:pPr>
              <w:jc w:val="center"/>
              <w:rPr>
                <w:bCs/>
                <w:color w:val="000000"/>
              </w:rPr>
            </w:pPr>
            <w:r w:rsidRPr="00985785">
              <w:rPr>
                <w:bCs/>
                <w:color w:val="000000"/>
              </w:rPr>
              <w:t>Coefficients (‘proportion’, ‘ratio’ and ‘average distance’)</w:t>
            </w:r>
          </w:p>
        </w:tc>
        <w:tc>
          <w:tcPr>
            <w:tcW w:w="2969" w:type="dxa"/>
          </w:tcPr>
          <w:p w14:paraId="3B459AF2" w14:textId="793384DD" w:rsidR="00617721" w:rsidRDefault="00250EFF" w:rsidP="005E2F4E">
            <w:pPr>
              <w:jc w:val="center"/>
              <w:rPr>
                <w:rFonts w:eastAsiaTheme="minorEastAsia"/>
                <w:bCs/>
                <w:color w:val="000000"/>
                <w:lang w:eastAsia="zh-CN"/>
              </w:rPr>
            </w:pPr>
            <w:r w:rsidRPr="00985785">
              <w:rPr>
                <w:rFonts w:eastAsiaTheme="minorEastAsia"/>
                <w:bCs/>
                <w:color w:val="000000"/>
              </w:rPr>
              <w:t>1.50840108e+00</w:t>
            </w:r>
          </w:p>
          <w:p w14:paraId="63C70859" w14:textId="0978904F" w:rsidR="00250EFF" w:rsidRPr="00985785" w:rsidRDefault="00250EFF" w:rsidP="005E2F4E">
            <w:pPr>
              <w:jc w:val="center"/>
              <w:rPr>
                <w:rFonts w:eastAsiaTheme="minorEastAsia"/>
                <w:bCs/>
                <w:color w:val="000000"/>
              </w:rPr>
            </w:pPr>
            <w:r w:rsidRPr="00985785">
              <w:rPr>
                <w:rFonts w:eastAsiaTheme="minorEastAsia"/>
                <w:bCs/>
                <w:color w:val="000000"/>
              </w:rPr>
              <w:t xml:space="preserve">   4.48321094e+00</w:t>
            </w:r>
          </w:p>
          <w:p w14:paraId="659835EA" w14:textId="77777777" w:rsidR="00250EFF" w:rsidRPr="00985785" w:rsidRDefault="00250EFF" w:rsidP="005E2F4E">
            <w:pPr>
              <w:jc w:val="center"/>
              <w:rPr>
                <w:bCs/>
                <w:color w:val="000000"/>
              </w:rPr>
            </w:pPr>
            <w:r w:rsidRPr="00985785">
              <w:rPr>
                <w:rFonts w:eastAsiaTheme="minorEastAsia"/>
                <w:bCs/>
                <w:color w:val="000000"/>
              </w:rPr>
              <w:t>-1.51522389e-05</w:t>
            </w:r>
          </w:p>
        </w:tc>
        <w:tc>
          <w:tcPr>
            <w:tcW w:w="2969" w:type="dxa"/>
          </w:tcPr>
          <w:p w14:paraId="1B594E51" w14:textId="7D80C217" w:rsidR="00250EFF" w:rsidRPr="00985785" w:rsidRDefault="005B0A2F" w:rsidP="005E2F4E">
            <w:pPr>
              <w:jc w:val="center"/>
              <w:rPr>
                <w:bCs/>
                <w:color w:val="000000"/>
              </w:rPr>
            </w:pPr>
            <w:r>
              <w:rPr>
                <w:bCs/>
                <w:color w:val="000000"/>
              </w:rPr>
              <w:t>3.44111057e-12</w:t>
            </w:r>
          </w:p>
          <w:p w14:paraId="4C1E3A03" w14:textId="3765A6C4" w:rsidR="00250EFF" w:rsidRPr="00985785" w:rsidRDefault="005B0A2F" w:rsidP="005E2F4E">
            <w:pPr>
              <w:jc w:val="center"/>
              <w:rPr>
                <w:bCs/>
                <w:color w:val="000000"/>
              </w:rPr>
            </w:pPr>
            <w:r>
              <w:rPr>
                <w:bCs/>
                <w:color w:val="000000"/>
              </w:rPr>
              <w:t>8.63444565e-12</w:t>
            </w:r>
          </w:p>
          <w:p w14:paraId="3EA474F5" w14:textId="77777777" w:rsidR="00250EFF" w:rsidRPr="00985785" w:rsidRDefault="00250EFF" w:rsidP="005E2F4E">
            <w:pPr>
              <w:jc w:val="center"/>
              <w:rPr>
                <w:bCs/>
                <w:color w:val="000000"/>
              </w:rPr>
            </w:pPr>
            <w:r w:rsidRPr="00985785">
              <w:rPr>
                <w:bCs/>
                <w:color w:val="000000"/>
              </w:rPr>
              <w:t>-1.77054477e-06</w:t>
            </w:r>
          </w:p>
        </w:tc>
      </w:tr>
      <w:tr w:rsidR="00250EFF" w:rsidRPr="00985785" w14:paraId="2A793594" w14:textId="77777777" w:rsidTr="00484B92">
        <w:tc>
          <w:tcPr>
            <w:tcW w:w="2692" w:type="dxa"/>
          </w:tcPr>
          <w:p w14:paraId="7D686798" w14:textId="77777777" w:rsidR="00250EFF" w:rsidRPr="00985785" w:rsidRDefault="00250EFF" w:rsidP="005E2F4E">
            <w:pPr>
              <w:jc w:val="center"/>
              <w:rPr>
                <w:bCs/>
                <w:color w:val="000000"/>
              </w:rPr>
            </w:pPr>
            <w:r w:rsidRPr="00985785">
              <w:rPr>
                <w:bCs/>
                <w:color w:val="000000"/>
              </w:rPr>
              <w:t>The number of regional words</w:t>
            </w:r>
          </w:p>
        </w:tc>
        <w:tc>
          <w:tcPr>
            <w:tcW w:w="2969" w:type="dxa"/>
          </w:tcPr>
          <w:p w14:paraId="295B21DD" w14:textId="77777777" w:rsidR="00250EFF" w:rsidRPr="00985785" w:rsidRDefault="00250EFF" w:rsidP="005E2F4E">
            <w:pPr>
              <w:jc w:val="center"/>
              <w:rPr>
                <w:bCs/>
                <w:color w:val="000000"/>
              </w:rPr>
            </w:pPr>
            <w:r w:rsidRPr="00985785">
              <w:rPr>
                <w:bCs/>
                <w:color w:val="000000"/>
              </w:rPr>
              <w:t>59</w:t>
            </w:r>
          </w:p>
        </w:tc>
        <w:tc>
          <w:tcPr>
            <w:tcW w:w="2969" w:type="dxa"/>
          </w:tcPr>
          <w:p w14:paraId="282EE7A4" w14:textId="77777777" w:rsidR="00250EFF" w:rsidRPr="00985785" w:rsidRDefault="00250EFF" w:rsidP="005E2F4E">
            <w:pPr>
              <w:jc w:val="center"/>
              <w:rPr>
                <w:bCs/>
                <w:color w:val="000000"/>
              </w:rPr>
            </w:pPr>
            <w:r w:rsidRPr="00985785">
              <w:rPr>
                <w:bCs/>
                <w:color w:val="000000"/>
              </w:rPr>
              <w:t>Cannot tell</w:t>
            </w:r>
          </w:p>
        </w:tc>
      </w:tr>
      <w:tr w:rsidR="005427E8" w:rsidRPr="00985785" w14:paraId="44E39A46" w14:textId="77777777" w:rsidTr="00484B92">
        <w:tc>
          <w:tcPr>
            <w:tcW w:w="2692" w:type="dxa"/>
          </w:tcPr>
          <w:p w14:paraId="74600A15" w14:textId="3411082A" w:rsidR="005427E8" w:rsidRPr="00985785" w:rsidRDefault="005427E8" w:rsidP="005E2F4E">
            <w:pPr>
              <w:jc w:val="center"/>
              <w:rPr>
                <w:bCs/>
                <w:color w:val="000000"/>
              </w:rPr>
            </w:pPr>
            <w:r w:rsidRPr="00985785">
              <w:rPr>
                <w:bCs/>
                <w:color w:val="000000"/>
              </w:rPr>
              <w:t xml:space="preserve">Regional </w:t>
            </w:r>
            <w:r w:rsidR="00292B06">
              <w:rPr>
                <w:bCs/>
                <w:color w:val="000000"/>
              </w:rPr>
              <w:t>words</w:t>
            </w:r>
            <w:r w:rsidRPr="00985785">
              <w:rPr>
                <w:bCs/>
                <w:color w:val="000000"/>
              </w:rPr>
              <w:t xml:space="preserve"> with probability</w:t>
            </w:r>
          </w:p>
        </w:tc>
        <w:tc>
          <w:tcPr>
            <w:tcW w:w="2969" w:type="dxa"/>
          </w:tcPr>
          <w:p w14:paraId="236FC210" w14:textId="3AFCF695" w:rsidR="005427E8" w:rsidRPr="00985785" w:rsidRDefault="005427E8" w:rsidP="005E2F4E">
            <w:pPr>
              <w:jc w:val="center"/>
              <w:rPr>
                <w:bCs/>
                <w:color w:val="000000"/>
              </w:rPr>
            </w:pPr>
            <w:r w:rsidRPr="00985785">
              <w:rPr>
                <w:bCs/>
                <w:color w:val="000000"/>
              </w:rPr>
              <w:t xml:space="preserve">See full list of regional </w:t>
            </w:r>
            <w:r w:rsidR="00FC5299">
              <w:rPr>
                <w:bCs/>
                <w:color w:val="000000"/>
              </w:rPr>
              <w:t>words</w:t>
            </w:r>
            <w:r w:rsidRPr="00985785">
              <w:rPr>
                <w:bCs/>
                <w:color w:val="000000"/>
              </w:rPr>
              <w:t xml:space="preserve"> in Appendix A-A.</w:t>
            </w:r>
            <w:r>
              <w:rPr>
                <w:bCs/>
                <w:color w:val="000000"/>
              </w:rPr>
              <w:t>1</w:t>
            </w:r>
          </w:p>
        </w:tc>
        <w:tc>
          <w:tcPr>
            <w:tcW w:w="2969" w:type="dxa"/>
          </w:tcPr>
          <w:p w14:paraId="1174B229" w14:textId="65CF40B8" w:rsidR="005427E8" w:rsidRPr="00985785" w:rsidRDefault="004713D5" w:rsidP="005E2F4E">
            <w:pPr>
              <w:jc w:val="center"/>
              <w:rPr>
                <w:bCs/>
                <w:color w:val="000000"/>
              </w:rPr>
            </w:pPr>
            <w:r>
              <w:rPr>
                <w:bCs/>
                <w:color w:val="000000"/>
              </w:rPr>
              <w:t>M</w:t>
            </w:r>
            <w:r w:rsidR="00427EA5">
              <w:rPr>
                <w:rFonts w:hint="eastAsia"/>
                <w:bCs/>
                <w:color w:val="000000"/>
              </w:rPr>
              <w:t>eaningless</w:t>
            </w:r>
          </w:p>
        </w:tc>
      </w:tr>
    </w:tbl>
    <w:p w14:paraId="07092EAF" w14:textId="65C4B0BF" w:rsidR="00250EFF" w:rsidRPr="00985785" w:rsidRDefault="00250EFF" w:rsidP="00250EFF">
      <w:pPr>
        <w:jc w:val="center"/>
        <w:rPr>
          <w:b/>
          <w:bCs/>
          <w:color w:val="000000"/>
        </w:rPr>
      </w:pPr>
      <w:bookmarkStart w:id="46" w:name="_Toc522488019"/>
      <w:r w:rsidRPr="005E2F4E">
        <w:rPr>
          <w:b/>
          <w:bCs/>
          <w:color w:val="000000"/>
        </w:rPr>
        <w:t xml:space="preserve">Table </w:t>
      </w:r>
      <w:r w:rsidR="005E2F4E" w:rsidRPr="005E2F4E">
        <w:rPr>
          <w:b/>
        </w:rPr>
        <w:fldChar w:fldCharType="begin"/>
      </w:r>
      <w:r w:rsidR="005E2F4E" w:rsidRPr="005E2F4E">
        <w:rPr>
          <w:b/>
        </w:rPr>
        <w:instrText xml:space="preserve"> SEQ Table \* ARABIC </w:instrText>
      </w:r>
      <w:r w:rsidR="005E2F4E" w:rsidRPr="005E2F4E">
        <w:rPr>
          <w:b/>
        </w:rPr>
        <w:fldChar w:fldCharType="separate"/>
      </w:r>
      <w:r w:rsidR="00EC7C4F">
        <w:rPr>
          <w:b/>
          <w:noProof/>
        </w:rPr>
        <w:t>7</w:t>
      </w:r>
      <w:r w:rsidR="005E2F4E" w:rsidRPr="005E2F4E">
        <w:rPr>
          <w:b/>
        </w:rPr>
        <w:fldChar w:fldCharType="end"/>
      </w:r>
      <w:r w:rsidRPr="00985785">
        <w:rPr>
          <w:b/>
          <w:bCs/>
          <w:color w:val="000000"/>
        </w:rPr>
        <w:t>: Comparison of regularization</w:t>
      </w:r>
      <w:r w:rsidRPr="00985785">
        <w:rPr>
          <w:bCs/>
          <w:color w:val="000000"/>
        </w:rPr>
        <w:t xml:space="preserve"> </w:t>
      </w:r>
      <w:r w:rsidRPr="00985785">
        <w:rPr>
          <w:b/>
          <w:bCs/>
          <w:color w:val="000000"/>
        </w:rPr>
        <w:t>choices for independent</w:t>
      </w:r>
      <w:r w:rsidRPr="00985785">
        <w:rPr>
          <w:bCs/>
          <w:color w:val="000000"/>
        </w:rPr>
        <w:t xml:space="preserve"> </w:t>
      </w:r>
      <w:r w:rsidRPr="00985785">
        <w:rPr>
          <w:b/>
          <w:bCs/>
          <w:color w:val="000000"/>
        </w:rPr>
        <w:t>word when selecting ‘proportion’, ‘ratio’ and ‘average distance’ as features</w:t>
      </w:r>
      <w:bookmarkEnd w:id="46"/>
    </w:p>
    <w:p w14:paraId="0650A0BB" w14:textId="77777777" w:rsidR="00250EFF" w:rsidRPr="00985785" w:rsidRDefault="00250EFF" w:rsidP="00250EFF">
      <w:r w:rsidRPr="00985785">
        <w:rPr>
          <w:bCs/>
          <w:color w:val="000000"/>
        </w:rPr>
        <w:t xml:space="preserve">The regional result of the words’ probability (greater than 50%) when using L1 </w:t>
      </w:r>
      <w:r w:rsidRPr="00985785">
        <w:t>regularization is showed in Appendix A.1. Compared to the results of the decision tree, some words were newly defined as regional words (</w:t>
      </w:r>
      <w:r w:rsidRPr="00985785">
        <w:rPr>
          <w:bCs/>
          <w:color w:val="000000"/>
        </w:rPr>
        <w:t>Probability is greater than 50%</w:t>
      </w:r>
      <w:r w:rsidRPr="00985785">
        <w:t>). They are ‘premium’, ‘spam’, ‘greek’, ‘telephone’, ‘munchie’, ‘serving’, ‘cookie’, ‘farm’, ‘under’. However, there are six regional words defined in the decision tree were given low probability, such as ‘</w:t>
      </w:r>
      <w:r w:rsidRPr="00985785">
        <w:rPr>
          <w:rFonts w:eastAsiaTheme="minorEastAsia"/>
          <w:bCs/>
          <w:color w:val="000000"/>
        </w:rPr>
        <w:t>bolognese’</w:t>
      </w:r>
      <w:r w:rsidRPr="00985785">
        <w:t>, ‘</w:t>
      </w:r>
      <w:r w:rsidRPr="00985785">
        <w:rPr>
          <w:rFonts w:eastAsia="Hiragino Sans GB W3"/>
          <w:bCs/>
          <w:color w:val="000000"/>
        </w:rPr>
        <w:t>plaice</w:t>
      </w:r>
      <w:r w:rsidRPr="00985785">
        <w:t>’, ‘</w:t>
      </w:r>
      <w:r w:rsidRPr="00985785">
        <w:rPr>
          <w:rFonts w:eastAsiaTheme="minorEastAsia"/>
          <w:bCs/>
          <w:color w:val="000000"/>
        </w:rPr>
        <w:t>kidney</w:t>
      </w:r>
      <w:r w:rsidRPr="00985785">
        <w:t>’, ’rump’, ‘bull’, ‘mince’.</w:t>
      </w:r>
    </w:p>
    <w:p w14:paraId="70C85C06" w14:textId="18DD1016" w:rsidR="00250EFF" w:rsidRDefault="00250EFF" w:rsidP="00250EFF">
      <w:pPr>
        <w:rPr>
          <w:bCs/>
          <w:color w:val="000000"/>
        </w:rPr>
      </w:pPr>
      <w:r w:rsidRPr="00985785">
        <w:rPr>
          <w:bCs/>
          <w:color w:val="000000"/>
        </w:rPr>
        <w:t xml:space="preserve">Unfortunately, when using L2 </w:t>
      </w:r>
      <w:r w:rsidRPr="00985785">
        <w:t>regularization, the regional probability of all words is less than 50%, which means the logistic model cannot judge the regionality for each word</w:t>
      </w:r>
      <w:r w:rsidR="00D44F04">
        <w:t xml:space="preserve">. As a result, in Table </w:t>
      </w:r>
      <w:r w:rsidR="002168A6">
        <w:t>7</w:t>
      </w:r>
      <w:r w:rsidRPr="00985785">
        <w:t xml:space="preserve">, the project cannot tell the </w:t>
      </w:r>
      <w:r w:rsidRPr="00985785">
        <w:rPr>
          <w:bCs/>
          <w:color w:val="000000"/>
        </w:rPr>
        <w:t>threshold and the number of regional words.</w:t>
      </w:r>
    </w:p>
    <w:p w14:paraId="3B74FBAF" w14:textId="5B8F3330" w:rsidR="00E70C19" w:rsidRDefault="00E70C19" w:rsidP="00E70C19">
      <w:pPr>
        <w:pStyle w:val="2"/>
        <w:rPr>
          <w:rFonts w:cs="Times New Roman"/>
          <w:lang w:eastAsia="en-US"/>
        </w:rPr>
      </w:pPr>
      <w:r w:rsidRPr="00E70C19">
        <w:rPr>
          <w:rFonts w:cs="Times New Roman"/>
          <w:lang w:eastAsia="en-US"/>
        </w:rPr>
        <w:t>Evaluation</w:t>
      </w:r>
    </w:p>
    <w:p w14:paraId="40D3C0EA" w14:textId="64DF6C88" w:rsidR="00E70C19" w:rsidRPr="00985785" w:rsidRDefault="00E70C19" w:rsidP="00E70C19">
      <w:pPr>
        <w:rPr>
          <w:bCs/>
          <w:color w:val="000000"/>
        </w:rPr>
      </w:pPr>
      <w:r w:rsidRPr="00985785">
        <w:rPr>
          <w:bCs/>
          <w:color w:val="000000"/>
        </w:rPr>
        <w:t>According to the</w:t>
      </w:r>
      <w:r>
        <w:rPr>
          <w:bCs/>
          <w:color w:val="000000"/>
        </w:rPr>
        <w:t xml:space="preserve"> result of Table </w:t>
      </w:r>
      <w:r w:rsidR="00DF4969">
        <w:rPr>
          <w:bCs/>
          <w:color w:val="000000"/>
          <w:lang w:eastAsia="zh-CN"/>
        </w:rPr>
        <w:t>7</w:t>
      </w:r>
      <w:r w:rsidRPr="00985785">
        <w:rPr>
          <w:rFonts w:hint="eastAsia"/>
          <w:bCs/>
          <w:color w:val="000000"/>
          <w:lang w:eastAsia="zh-CN"/>
        </w:rPr>
        <w:t>,</w:t>
      </w:r>
      <w:r w:rsidRPr="00985785">
        <w:rPr>
          <w:bCs/>
          <w:color w:val="000000"/>
        </w:rPr>
        <w:t xml:space="preserve"> using different regularizations resulted in very large differences in classification rates. When using L1 regularization, L1 regularization reduced the weight of features which have less impact on classification. Through the </w:t>
      </w:r>
      <w:r w:rsidRPr="00985785">
        <w:rPr>
          <w:bCs/>
          <w:color w:val="000000"/>
        </w:rPr>
        <w:lastRenderedPageBreak/>
        <w:t xml:space="preserve">result of coefficients, the project knows that among the three features selected by the project, ‘ratio’ has the greatest impact on the results of the classification, followed by ‘average distance’ and ‘proportion’. The reason why the coefficient of ‘average distance’ closed to zero is not because the L1 regularization considered this property not important and reduced it to zero. It is because values of the ‘average distance’ are large, such as 300,000, so the model reduced the coefficient of ‘average distance’ to make the probability output of the logistic regression model in zero to one. In addition, the logistic regression model regarded ‘average distance’ as an important feature. </w:t>
      </w:r>
    </w:p>
    <w:p w14:paraId="169C9B0A" w14:textId="77777777" w:rsidR="00E70C19" w:rsidRPr="00985785" w:rsidRDefault="00E70C19" w:rsidP="00E70C19">
      <w:pPr>
        <w:rPr>
          <w:bCs/>
          <w:color w:val="000000"/>
        </w:rPr>
      </w:pPr>
      <w:r w:rsidRPr="00985785">
        <w:rPr>
          <w:bCs/>
          <w:color w:val="000000"/>
        </w:rPr>
        <w:t xml:space="preserve">The project speculated that the reason for appearing above new regional words was because of that. In order to verify this speculation, the project observed the features of these new regional words and found that the ‘average distance’ of these words was small and ‘ratio’ and ‘proportion’ were low. Thus, in the decision tree, these words were judged as non-regional words because of the low ‘ratio’ and ‘proportion’. However, in logistic regression model, these words were judged as regional words because their ‘average distance’ is small which means their shops are distributed in small areas. In terms of words which were judged as regional words by decision tree but given low probability by logistic regression model, the project divides these words into two categories to analyse. The first category contains </w:t>
      </w:r>
      <w:r w:rsidRPr="00985785">
        <w:t>‘</w:t>
      </w:r>
      <w:r w:rsidRPr="00985785">
        <w:rPr>
          <w:rFonts w:eastAsiaTheme="minorEastAsia"/>
          <w:bCs/>
          <w:color w:val="000000"/>
        </w:rPr>
        <w:t>bolognese’</w:t>
      </w:r>
      <w:r w:rsidRPr="00985785">
        <w:t>, ‘</w:t>
      </w:r>
      <w:r w:rsidRPr="00985785">
        <w:rPr>
          <w:rFonts w:eastAsia="Hiragino Sans GB W3"/>
          <w:bCs/>
          <w:color w:val="000000"/>
        </w:rPr>
        <w:t>plaice</w:t>
      </w:r>
      <w:r w:rsidRPr="00985785">
        <w:t>’, ‘</w:t>
      </w:r>
      <w:r w:rsidRPr="00985785">
        <w:rPr>
          <w:rFonts w:eastAsiaTheme="minorEastAsia"/>
          <w:bCs/>
          <w:color w:val="000000"/>
        </w:rPr>
        <w:t>kidney</w:t>
      </w:r>
      <w:r w:rsidRPr="00985785">
        <w:t xml:space="preserve">’ and ‘mince’. The ‘ratio’ of these words is very low and the ‘average distance’ is not very small, but their ‘proportion’ is high. However, in the logistic regression model, ‘proportion’ has the lowest impact on the results. As a consequence, the </w:t>
      </w:r>
      <w:r w:rsidRPr="00985785">
        <w:rPr>
          <w:bCs/>
          <w:color w:val="000000"/>
        </w:rPr>
        <w:t xml:space="preserve">probability of these words is less than 50% but close to 50%. The second category includes </w:t>
      </w:r>
      <w:r w:rsidRPr="00985785">
        <w:t>‘bull’ and ’rump’. They have high ‘ratio’ and high ‘probability’, but very large ‘average distance’. Thus, the logistic regression model gave them a probability of close to 50% but lower than 50%.</w:t>
      </w:r>
    </w:p>
    <w:p w14:paraId="10F493CB" w14:textId="77777777" w:rsidR="00E70C19" w:rsidRPr="00985785" w:rsidRDefault="00E70C19" w:rsidP="00E70C19">
      <w:pPr>
        <w:rPr>
          <w:bCs/>
          <w:color w:val="000000"/>
        </w:rPr>
      </w:pPr>
      <w:r w:rsidRPr="00985785">
        <w:rPr>
          <w:bCs/>
          <w:color w:val="000000"/>
        </w:rPr>
        <w:t>When using L2 regularization, the logistic regression model reduced the coefficients of all features to close to zero. This means the model just used the ‘average distance’ feature to judge the regional words. The project speculates that L2 regularization wanted to fit all these three features,</w:t>
      </w:r>
      <w:r w:rsidRPr="00985785">
        <w:t xml:space="preserve"> </w:t>
      </w:r>
      <w:r w:rsidRPr="00985785">
        <w:rPr>
          <w:bCs/>
          <w:color w:val="000000"/>
        </w:rPr>
        <w:t>but it overfitted the feature of ‘average distance’, causing the other two parameters to be close to zero. As a consequence, the regional probability of all words was lower than 50% and the model could not make decision. This is the reason why classification rates show large differences when using different regularizations.</w:t>
      </w:r>
    </w:p>
    <w:p w14:paraId="1FABAC5B" w14:textId="6DC9D02C" w:rsidR="00E70C19" w:rsidRDefault="00E70C19" w:rsidP="00E70C19">
      <w:pPr>
        <w:rPr>
          <w:bCs/>
          <w:color w:val="000000"/>
        </w:rPr>
      </w:pPr>
      <w:r w:rsidRPr="00985785">
        <w:rPr>
          <w:bCs/>
          <w:color w:val="000000"/>
        </w:rPr>
        <w:t xml:space="preserve">The project also found the context of the new appearing regional words and found the following findings: ‘greek’ always used with ‘salad’ or ‘pizza’ and represent a kind of dish. Almost all ‘spam’ are used with ‘fritter’ and ‘spam fritter’ is a kind of dish. ‘premiums’ are often used with a kind of ingredient such as </w:t>
      </w:r>
      <w:r w:rsidRPr="00985785">
        <w:rPr>
          <w:rFonts w:eastAsiaTheme="minorEastAsia"/>
          <w:color w:val="000000"/>
        </w:rPr>
        <w:t>salmon and cod</w:t>
      </w:r>
      <w:r w:rsidRPr="00985785">
        <w:rPr>
          <w:bCs/>
          <w:color w:val="000000"/>
        </w:rPr>
        <w:t xml:space="preserve"> or a kind of sauce such as </w:t>
      </w:r>
      <w:r w:rsidRPr="00985785">
        <w:rPr>
          <w:rFonts w:eastAsiaTheme="minorEastAsia"/>
          <w:color w:val="000000"/>
        </w:rPr>
        <w:t>tartare sauce</w:t>
      </w:r>
      <w:r w:rsidRPr="00985785">
        <w:rPr>
          <w:bCs/>
          <w:color w:val="000000"/>
        </w:rPr>
        <w:t>. The reason that ‘telephones’ have a high regional probability is because all shop websites with ‘telephone’ in that regional are developed by the same company and each website has ‘</w:t>
      </w:r>
      <w:r w:rsidRPr="00985785">
        <w:rPr>
          <w:rFonts w:eastAsiaTheme="minorEastAsia"/>
          <w:color w:val="000000"/>
        </w:rPr>
        <w:t>telephone orders welcome</w:t>
      </w:r>
      <w:r w:rsidRPr="00985785">
        <w:rPr>
          <w:bCs/>
          <w:color w:val="000000"/>
        </w:rPr>
        <w:t>’. ‘</w:t>
      </w:r>
      <w:r w:rsidRPr="00985785">
        <w:rPr>
          <w:rFonts w:eastAsiaTheme="minorEastAsia"/>
          <w:bCs/>
          <w:color w:val="000000"/>
        </w:rPr>
        <w:t>munchie</w:t>
      </w:r>
      <w:r w:rsidRPr="00985785">
        <w:rPr>
          <w:bCs/>
          <w:color w:val="000000"/>
        </w:rPr>
        <w:t xml:space="preserve">’ are always used with ‘box’ that </w:t>
      </w:r>
      <w:r w:rsidR="00FE5FAF">
        <w:rPr>
          <w:bCs/>
          <w:color w:val="000000"/>
        </w:rPr>
        <w:t>the</w:t>
      </w:r>
      <w:r w:rsidRPr="00985785">
        <w:rPr>
          <w:bCs/>
          <w:color w:val="000000"/>
        </w:rPr>
        <w:t xml:space="preserve"> ‘</w:t>
      </w:r>
      <w:r w:rsidRPr="00985785">
        <w:rPr>
          <w:rFonts w:eastAsiaTheme="minorEastAsia"/>
          <w:bCs/>
          <w:color w:val="000000"/>
        </w:rPr>
        <w:t>munchie box</w:t>
      </w:r>
      <w:r w:rsidRPr="00985785">
        <w:rPr>
          <w:bCs/>
          <w:color w:val="000000"/>
        </w:rPr>
        <w:t xml:space="preserve">’ is a kind of </w:t>
      </w:r>
      <w:r w:rsidR="00FE5FAF" w:rsidRPr="00FE5FAF">
        <w:rPr>
          <w:bCs/>
          <w:color w:val="000000"/>
        </w:rPr>
        <w:t>fast-food</w:t>
      </w:r>
      <w:r w:rsidR="00FE5FAF">
        <w:rPr>
          <w:bCs/>
          <w:color w:val="000000"/>
        </w:rPr>
        <w:t xml:space="preserve"> in Scotland</w:t>
      </w:r>
      <w:r w:rsidRPr="00985785">
        <w:rPr>
          <w:bCs/>
          <w:color w:val="000000"/>
        </w:rPr>
        <w:t>. ‘serving’ is mostly concentrated in the central England region and often used with ‘quality’ to show good ingredients. This maybe a regional usage. The reason for the regionality of ‘cookie’ may be due to the good sales of cookies in that area. All ‘farm’ are used in conjunction with ‘house’ and ‘farm house’ are a regional brand of pizza. There are many usages of ‘under’, but the most appearing is ‘under 12’, and shops contain this usage can be discounted for people under 12 years old and they are concentrated in the central England.</w:t>
      </w:r>
    </w:p>
    <w:p w14:paraId="32022274" w14:textId="62DC571E" w:rsidR="00ED6721" w:rsidRDefault="00ED6721" w:rsidP="00ED6721">
      <w:pPr>
        <w:pStyle w:val="2"/>
        <w:rPr>
          <w:rFonts w:cs="Times New Roman"/>
        </w:rPr>
      </w:pPr>
      <w:r w:rsidRPr="00ED6721">
        <w:rPr>
          <w:rFonts w:cs="Times New Roman"/>
        </w:rPr>
        <w:lastRenderedPageBreak/>
        <w:t>Summary and Future Work</w:t>
      </w:r>
    </w:p>
    <w:p w14:paraId="3A0706EB" w14:textId="2D021019" w:rsidR="002516C0" w:rsidRDefault="00ED6721" w:rsidP="00ED6721">
      <w:r w:rsidRPr="00985785">
        <w:t>Iteration three got the probability of the regional words. Besides, through the logistic regression model, the project discovered some new regional words and analysed the reasons of these words to be judged as regional words. Further, through analysing the logistic model coefficients, the project knew that the “ratio” has the greatest impact on the classification, followed by ‘average distance’ and ‘proportion’. In addition, the project also speculated the reason why L1 and L2 classification rates show large difference. However, for independent single words, there are many words shows regionality because they are used in conjunction with other words. Thus, the project decides to use other types of content such as noun phrases and word pairs to find regionality of the content.</w:t>
      </w:r>
    </w:p>
    <w:p w14:paraId="4330482D" w14:textId="77777777" w:rsidR="002516C0" w:rsidRDefault="002516C0">
      <w:pPr>
        <w:spacing w:before="0" w:beforeAutospacing="0" w:after="0" w:afterAutospacing="0" w:line="240" w:lineRule="auto"/>
        <w:jc w:val="left"/>
      </w:pPr>
      <w:r>
        <w:br w:type="page"/>
      </w:r>
    </w:p>
    <w:p w14:paraId="67C934F9" w14:textId="046EA216" w:rsidR="00ED6721" w:rsidRDefault="00511E66" w:rsidP="005B4E3D">
      <w:pPr>
        <w:pStyle w:val="1"/>
        <w:rPr>
          <w:lang w:eastAsia="zh-CN"/>
        </w:rPr>
      </w:pPr>
      <w:r>
        <w:lastRenderedPageBreak/>
        <w:br/>
      </w:r>
      <w:r>
        <w:br/>
      </w:r>
      <w:r>
        <w:rPr>
          <w:rFonts w:hint="eastAsia"/>
          <w:lang w:eastAsia="zh-CN"/>
        </w:rPr>
        <w:t>Iteration</w:t>
      </w:r>
      <w:r w:rsidR="00CE1BE7">
        <w:rPr>
          <w:lang w:eastAsia="zh-CN"/>
        </w:rPr>
        <w:t xml:space="preserve"> 4</w:t>
      </w:r>
    </w:p>
    <w:p w14:paraId="71088D33" w14:textId="234CC7F0" w:rsidR="005B4E3D" w:rsidRDefault="005B4E3D" w:rsidP="005B4E3D">
      <w:pPr>
        <w:rPr>
          <w:lang w:eastAsia="zh-CN"/>
        </w:rPr>
      </w:pPr>
      <w:r w:rsidRPr="00985785">
        <w:rPr>
          <w:lang w:eastAsia="zh-CN"/>
        </w:rPr>
        <w:t>The</w:t>
      </w:r>
      <w:r w:rsidRPr="00985785">
        <w:t xml:space="preserve"> aim of this iteration is to use noun phrases and word pairs as dataset to find content regionality. This iteration is mainly divided into two parts. </w:t>
      </w:r>
      <w:r w:rsidRPr="00985785">
        <w:rPr>
          <w:lang w:eastAsia="zh-CN"/>
        </w:rPr>
        <w:t>The</w:t>
      </w:r>
      <w:r w:rsidRPr="00985785">
        <w:t xml:space="preserve"> first one is noun phrase section and the second one is word pair section </w:t>
      </w:r>
      <w:r w:rsidRPr="00985785">
        <w:rPr>
          <w:lang w:eastAsia="zh-CN"/>
        </w:rPr>
        <w:t>and</w:t>
      </w:r>
      <w:r w:rsidRPr="00985785">
        <w:t xml:space="preserve"> both of them include </w:t>
      </w:r>
      <w:r w:rsidRPr="00985785">
        <w:rPr>
          <w:lang w:eastAsia="en-US"/>
        </w:rPr>
        <w:t>methodology</w:t>
      </w:r>
      <w:r w:rsidRPr="00985785">
        <w:t>, findings and evaluation. In the summary at the end of this chapter, the project compare</w:t>
      </w:r>
      <w:r w:rsidRPr="00985785">
        <w:rPr>
          <w:lang w:eastAsia="zh-CN"/>
        </w:rPr>
        <w:t>d</w:t>
      </w:r>
      <w:r w:rsidRPr="00985785">
        <w:t xml:space="preserve"> the classification results of the three types of content (independent word, noun phrase and word pair)</w:t>
      </w:r>
      <w:r>
        <w:rPr>
          <w:lang w:eastAsia="zh-CN"/>
        </w:rPr>
        <w:t>.</w:t>
      </w:r>
    </w:p>
    <w:p w14:paraId="539F0087" w14:textId="102AE942" w:rsidR="005B4E3D" w:rsidRDefault="005B4E3D" w:rsidP="005B4E3D">
      <w:pPr>
        <w:pStyle w:val="2"/>
        <w:rPr>
          <w:rFonts w:cs="Times New Roman"/>
          <w:lang w:eastAsia="en-US"/>
        </w:rPr>
      </w:pPr>
      <w:r w:rsidRPr="005B4E3D">
        <w:rPr>
          <w:rFonts w:cs="Times New Roman"/>
          <w:lang w:eastAsia="en-US"/>
        </w:rPr>
        <w:t>Noun phrase</w:t>
      </w:r>
    </w:p>
    <w:p w14:paraId="59433DE0" w14:textId="442FFC60" w:rsidR="005B4E3D" w:rsidRDefault="005B4E3D" w:rsidP="005B4E3D">
      <w:pPr>
        <w:rPr>
          <w:lang w:eastAsia="en-US"/>
        </w:rPr>
      </w:pPr>
      <w:r w:rsidRPr="00985785">
        <w:t>T</w:t>
      </w:r>
      <w:r w:rsidRPr="00985785">
        <w:rPr>
          <w:lang w:eastAsia="en-US"/>
        </w:rPr>
        <w:t xml:space="preserve">his section mainly describes the method of generating the </w:t>
      </w:r>
      <w:r w:rsidRPr="00985785">
        <w:t xml:space="preserve">noun phrases </w:t>
      </w:r>
      <w:r w:rsidRPr="00985785">
        <w:rPr>
          <w:lang w:eastAsia="en-US"/>
        </w:rPr>
        <w:t xml:space="preserve">classification results and </w:t>
      </w:r>
      <w:r w:rsidRPr="00985785">
        <w:t xml:space="preserve">the </w:t>
      </w:r>
      <w:r w:rsidRPr="00985785">
        <w:rPr>
          <w:lang w:eastAsia="en-US"/>
        </w:rPr>
        <w:t>evaluation for the result.</w:t>
      </w:r>
    </w:p>
    <w:p w14:paraId="7FF1CEEE" w14:textId="04DEB692" w:rsidR="005B4E3D" w:rsidRDefault="005B4E3D" w:rsidP="005B4E3D">
      <w:pPr>
        <w:pStyle w:val="3"/>
        <w:rPr>
          <w:rFonts w:cs="Times New Roman"/>
          <w:szCs w:val="24"/>
          <w:lang w:eastAsia="en-US"/>
        </w:rPr>
      </w:pPr>
      <w:r w:rsidRPr="005B4E3D">
        <w:rPr>
          <w:rFonts w:cs="Times New Roman"/>
          <w:szCs w:val="24"/>
          <w:lang w:eastAsia="en-US"/>
        </w:rPr>
        <w:t>Noun phrase methodology</w:t>
      </w:r>
    </w:p>
    <w:p w14:paraId="4E085EFC" w14:textId="0658E68A" w:rsidR="005B4E3D" w:rsidRPr="00985785" w:rsidRDefault="005B4E3D" w:rsidP="005B4E3D">
      <w:r w:rsidRPr="00985785">
        <w:t xml:space="preserve">The project firstly needs to extract the </w:t>
      </w:r>
      <w:r w:rsidR="006869CD">
        <w:t>noun</w:t>
      </w:r>
      <w:r w:rsidRPr="00985785">
        <w:t xml:space="preserve"> phrases from the HTML files. The methods used to implement this is same as the methods used for extracting independent single words. However, it is different that the project extracted noun phrases by using spaCy which is an open source NLP toolkit</w:t>
      </w:r>
      <w:r w:rsidR="004977DF">
        <w:t xml:space="preserve"> </w:t>
      </w:r>
      <w:r w:rsidR="004977DF">
        <w:fldChar w:fldCharType="begin"/>
      </w:r>
      <w:r w:rsidR="004977DF">
        <w:instrText xml:space="preserve"> REF _Ref522486785 \n \h </w:instrText>
      </w:r>
      <w:r w:rsidR="004977DF">
        <w:fldChar w:fldCharType="separate"/>
      </w:r>
      <w:r w:rsidR="004977DF">
        <w:t>[41]</w:t>
      </w:r>
      <w:r w:rsidR="004977DF">
        <w:fldChar w:fldCharType="end"/>
      </w:r>
      <w:r w:rsidRPr="00985785">
        <w:t xml:space="preserve"> and it has encapsulated method that can directly identify noun phrases in paragraphs or sentences. Besides, in terms of noun phrases, the project does not need to convert noun plural to singular. Specifically, the project created a new script that was built on the original script which is used for extracting the independent words and the project made some changes to it. After the HTMLParser recognized the contents of the HTML tag </w:t>
      </w:r>
      <w:r w:rsidRPr="00985785">
        <w:rPr>
          <w:lang w:eastAsia="zh-CN"/>
        </w:rPr>
        <w:t>and</w:t>
      </w:r>
      <w:r w:rsidRPr="00985785">
        <w:t xml:space="preserve"> </w:t>
      </w:r>
      <w:r w:rsidRPr="00985785">
        <w:rPr>
          <w:lang w:eastAsia="zh-CN"/>
        </w:rPr>
        <w:t>filtered</w:t>
      </w:r>
      <w:r w:rsidRPr="00985785">
        <w:t xml:space="preserve"> </w:t>
      </w:r>
      <w:r w:rsidRPr="00985785">
        <w:rPr>
          <w:lang w:eastAsia="zh-CN"/>
        </w:rPr>
        <w:t>s</w:t>
      </w:r>
      <w:r w:rsidRPr="00985785">
        <w:t xml:space="preserve">pecial symbols, the project used the encapsulated </w:t>
      </w:r>
      <w:r w:rsidR="0058189A">
        <w:t>function</w:t>
      </w:r>
      <w:r w:rsidRPr="00985785">
        <w:t xml:space="preserve"> to extract noun phrases. However, the project found that the noun phrase extracted by spaCy sometimes contained some verbs and adjectives. As a consequence, the project continues to use the part of speech recognition method in spaCy to filter verbs and adjectives in noun phrases in this step.</w:t>
      </w:r>
      <w:r w:rsidR="009007DC">
        <w:t xml:space="preserve"> For example, </w:t>
      </w:r>
      <w:r w:rsidR="00CA259C">
        <w:t>‘</w:t>
      </w:r>
      <w:r w:rsidR="00CA259C" w:rsidRPr="00CA259C">
        <w:t xml:space="preserve">large </w:t>
      </w:r>
      <w:r w:rsidR="00CA259C" w:rsidRPr="00CA259C">
        <w:rPr>
          <w:bCs/>
          <w:color w:val="000000"/>
          <w:spacing w:val="0"/>
          <w:lang w:val="en-US" w:eastAsia="zh-CN"/>
        </w:rPr>
        <w:t>chicken burger</w:t>
      </w:r>
      <w:r w:rsidR="00CA259C">
        <w:t xml:space="preserve">’ and ‘small </w:t>
      </w:r>
      <w:r w:rsidR="00CA259C" w:rsidRPr="00CA259C">
        <w:rPr>
          <w:bCs/>
          <w:color w:val="000000"/>
          <w:spacing w:val="0"/>
          <w:lang w:val="en-US" w:eastAsia="zh-CN"/>
        </w:rPr>
        <w:t>chicken burger</w:t>
      </w:r>
      <w:r w:rsidR="00CA259C">
        <w:t>’ are the same dish but different size. Thus,</w:t>
      </w:r>
      <w:r w:rsidR="00CA259C">
        <w:rPr>
          <w:rFonts w:hint="eastAsia"/>
          <w:lang w:eastAsia="zh-CN"/>
        </w:rPr>
        <w:t xml:space="preserve"> t</w:t>
      </w:r>
      <w:r w:rsidR="00CA259C" w:rsidRPr="00CA259C">
        <w:rPr>
          <w:lang w:eastAsia="zh-CN"/>
        </w:rPr>
        <w:t>he project needs to remove the adjectives ‘large’ and ‘small’ to ensure that the two noun phrases can be classified into one category.</w:t>
      </w:r>
      <w:r w:rsidRPr="00985785">
        <w:t xml:space="preserve"> The noun phrases generated by the script contain both noun phrases and independent words, because some of the HTML tag content is an independent word. Next, the project uses the same steps as the independent word to generate regional results. It is worth to mention that when generating the noun phrase training dataset, the project referred to the result of the independent words. This means the project priority found regional noun phrases from phrases which contain regional words such as ‘</w:t>
      </w:r>
      <w:r w:rsidRPr="00985785">
        <w:rPr>
          <w:rFonts w:eastAsiaTheme="minorEastAsia"/>
          <w:bCs/>
          <w:color w:val="000000"/>
        </w:rPr>
        <w:t>diet bru</w:t>
      </w:r>
      <w:r w:rsidRPr="00985785">
        <w:t>’ and ‘</w:t>
      </w:r>
      <w:r w:rsidRPr="00985785">
        <w:rPr>
          <w:bCs/>
          <w:color w:val="000000"/>
        </w:rPr>
        <w:t>vegetable pakora</w:t>
      </w:r>
      <w:r w:rsidRPr="00985785">
        <w:t xml:space="preserve">’, because these noun phrases are more likely to be regional. In addition, the project also used geography map visualisation results and trends graph to verify regionality of above noun phrases. </w:t>
      </w:r>
      <w:r w:rsidR="00D87F59">
        <w:rPr>
          <w:rFonts w:hint="eastAsia"/>
          <w:lang w:eastAsia="zh-CN"/>
        </w:rPr>
        <w:t>The</w:t>
      </w:r>
      <w:r w:rsidR="00D87F59">
        <w:rPr>
          <w:lang w:eastAsia="zh-CN"/>
        </w:rPr>
        <w:t xml:space="preserve"> noun phrase training dataset contain</w:t>
      </w:r>
      <w:r w:rsidR="00232E44">
        <w:rPr>
          <w:lang w:eastAsia="zh-CN"/>
        </w:rPr>
        <w:t>s</w:t>
      </w:r>
      <w:r w:rsidR="002A0EA4">
        <w:rPr>
          <w:lang w:eastAsia="zh-CN"/>
        </w:rPr>
        <w:t xml:space="preserve"> </w:t>
      </w:r>
      <w:r w:rsidR="001F3905" w:rsidRPr="001F3905">
        <w:rPr>
          <w:lang w:eastAsia="zh-CN"/>
        </w:rPr>
        <w:t>twenty-four</w:t>
      </w:r>
      <w:r w:rsidR="00232E44">
        <w:rPr>
          <w:lang w:eastAsia="zh-CN"/>
        </w:rPr>
        <w:t xml:space="preserve"> </w:t>
      </w:r>
      <w:r w:rsidR="001F3905">
        <w:rPr>
          <w:rFonts w:hint="eastAsia"/>
          <w:lang w:eastAsia="zh-CN"/>
        </w:rPr>
        <w:t>regional</w:t>
      </w:r>
      <w:r w:rsidR="001F3905">
        <w:rPr>
          <w:lang w:eastAsia="zh-CN"/>
        </w:rPr>
        <w:t xml:space="preserve"> noun phrases and </w:t>
      </w:r>
      <w:r w:rsidR="001F3905">
        <w:rPr>
          <w:rFonts w:hint="eastAsia"/>
          <w:lang w:eastAsia="zh-CN"/>
        </w:rPr>
        <w:t>t</w:t>
      </w:r>
      <w:r w:rsidR="001F3905" w:rsidRPr="001F3905">
        <w:rPr>
          <w:lang w:eastAsia="zh-CN"/>
        </w:rPr>
        <w:t xml:space="preserve">hirty-three </w:t>
      </w:r>
      <w:r w:rsidR="001F3905">
        <w:rPr>
          <w:rFonts w:hint="eastAsia"/>
          <w:lang w:eastAsia="zh-CN"/>
        </w:rPr>
        <w:t>non</w:t>
      </w:r>
      <w:r w:rsidR="001F3905">
        <w:rPr>
          <w:lang w:eastAsia="zh-CN"/>
        </w:rPr>
        <w:t xml:space="preserve">-regional </w:t>
      </w:r>
      <w:r w:rsidR="001F3905">
        <w:rPr>
          <w:lang w:eastAsia="zh-CN"/>
        </w:rPr>
        <w:lastRenderedPageBreak/>
        <w:t xml:space="preserve">noun phrases. </w:t>
      </w:r>
      <w:r w:rsidRPr="00985785">
        <w:t xml:space="preserve">After the project was ready for the training </w:t>
      </w:r>
      <w:r w:rsidR="00215EA3">
        <w:t>data</w:t>
      </w:r>
      <w:r w:rsidRPr="00985785">
        <w:t>set, the project firstly used ‘proportion’, ‘ratio’, ‘average distance’, ‘shop number’ and ‘city number’ as features to generate a decision tree. After discovering the ‘city number’ was also useless for noun phrase classification (detail in 6.1.2), the project used ‘proportion’, ‘ratio’ and ‘average distance’ features to obtain the logistic regression results.</w:t>
      </w:r>
    </w:p>
    <w:p w14:paraId="6F0EC120" w14:textId="44398715" w:rsidR="005B4E3D" w:rsidRDefault="004977DF" w:rsidP="004977DF">
      <w:pPr>
        <w:pStyle w:val="3"/>
        <w:rPr>
          <w:rFonts w:cs="Times New Roman"/>
          <w:szCs w:val="24"/>
          <w:lang w:eastAsia="en-US"/>
        </w:rPr>
      </w:pPr>
      <w:r w:rsidRPr="004977DF">
        <w:rPr>
          <w:rFonts w:cs="Times New Roman"/>
          <w:szCs w:val="24"/>
          <w:lang w:eastAsia="en-US"/>
        </w:rPr>
        <w:t>Noun phrase decision tree findings</w:t>
      </w:r>
    </w:p>
    <w:p w14:paraId="6E00072B" w14:textId="626C8C66" w:rsidR="004977DF" w:rsidRDefault="004977DF" w:rsidP="004977DF">
      <w:pPr>
        <w:rPr>
          <w:lang w:eastAsia="en-US"/>
        </w:rPr>
      </w:pPr>
      <w:r w:rsidRPr="00985785">
        <w:rPr>
          <w:lang w:eastAsia="en-US"/>
        </w:rPr>
        <w:t xml:space="preserve">The following </w:t>
      </w:r>
      <w:r>
        <w:rPr>
          <w:lang w:eastAsia="en-US"/>
        </w:rPr>
        <w:t xml:space="preserve">diagram </w:t>
      </w:r>
      <w:r w:rsidRPr="00985785">
        <w:rPr>
          <w:lang w:eastAsia="en-US"/>
        </w:rPr>
        <w:t>is the result of noun phrase decision tree, which used Cart algorithm.</w:t>
      </w:r>
    </w:p>
    <w:p w14:paraId="07E53E99" w14:textId="6B092F26" w:rsidR="004977DF" w:rsidRDefault="00124A1F" w:rsidP="00124A1F">
      <w:pPr>
        <w:jc w:val="center"/>
        <w:rPr>
          <w:lang w:eastAsia="en-US"/>
        </w:rPr>
      </w:pPr>
      <w:r w:rsidRPr="00985785">
        <w:rPr>
          <w:b/>
          <w:noProof/>
        </w:rPr>
        <w:drawing>
          <wp:inline distT="0" distB="0" distL="0" distR="0" wp14:anchorId="473C65B0" wp14:editId="7315E89A">
            <wp:extent cx="4642338" cy="3715548"/>
            <wp:effectExtent l="0" t="0" r="635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ounPhase_chang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52625" cy="3723781"/>
                    </a:xfrm>
                    <a:prstGeom prst="rect">
                      <a:avLst/>
                    </a:prstGeom>
                  </pic:spPr>
                </pic:pic>
              </a:graphicData>
            </a:graphic>
          </wp:inline>
        </w:drawing>
      </w:r>
    </w:p>
    <w:p w14:paraId="5A62B8B8" w14:textId="574AA42A" w:rsidR="00124A1F" w:rsidRDefault="00124A1F" w:rsidP="00124A1F">
      <w:pPr>
        <w:jc w:val="center"/>
        <w:rPr>
          <w:rFonts w:eastAsia="Hiragino Sans GB W3"/>
          <w:b/>
          <w:lang w:eastAsia="en-US"/>
        </w:rPr>
      </w:pPr>
      <w:bookmarkStart w:id="47" w:name="_Toc522487897"/>
      <w:r w:rsidRPr="00985785">
        <w:rPr>
          <w:rFonts w:eastAsia="Hiragino Sans GB W3"/>
          <w:b/>
          <w:lang w:eastAsia="en-US"/>
        </w:rPr>
        <w:t xml:space="preserve">Figure </w:t>
      </w:r>
      <w:r w:rsidRPr="001C24CE">
        <w:rPr>
          <w:b/>
        </w:rPr>
        <w:fldChar w:fldCharType="begin"/>
      </w:r>
      <w:r w:rsidRPr="001C24CE">
        <w:rPr>
          <w:b/>
        </w:rPr>
        <w:instrText xml:space="preserve"> SEQ Figure \* ARABIC </w:instrText>
      </w:r>
      <w:r w:rsidRPr="001C24CE">
        <w:rPr>
          <w:b/>
        </w:rPr>
        <w:fldChar w:fldCharType="separate"/>
      </w:r>
      <w:r w:rsidR="002168A6">
        <w:rPr>
          <w:b/>
          <w:noProof/>
        </w:rPr>
        <w:t>40</w:t>
      </w:r>
      <w:r w:rsidRPr="001C24CE">
        <w:rPr>
          <w:b/>
        </w:rPr>
        <w:fldChar w:fldCharType="end"/>
      </w:r>
      <w:r w:rsidRPr="00985785">
        <w:rPr>
          <w:rFonts w:eastAsia="Hiragino Sans GB W3"/>
          <w:b/>
          <w:lang w:eastAsia="en-US"/>
        </w:rPr>
        <w:t>: Noun phrase decision tree</w:t>
      </w:r>
      <w:bookmarkEnd w:id="47"/>
    </w:p>
    <w:p w14:paraId="120C046E" w14:textId="4D2D1469" w:rsidR="00164B9F" w:rsidRDefault="00124A1F" w:rsidP="00124A1F">
      <w:pPr>
        <w:rPr>
          <w:bCs/>
          <w:color w:val="000000"/>
        </w:rPr>
      </w:pPr>
      <w:r w:rsidRPr="00985785">
        <w:rPr>
          <w:bCs/>
          <w:color w:val="000000"/>
        </w:rPr>
        <w:t xml:space="preserve">There are </w:t>
      </w:r>
      <w:r w:rsidRPr="00985785">
        <w:rPr>
          <w:rFonts w:eastAsiaTheme="minorEastAsia"/>
          <w:bCs/>
          <w:color w:val="000000"/>
        </w:rPr>
        <w:t>5</w:t>
      </w:r>
      <w:r w:rsidR="00B00A27">
        <w:rPr>
          <w:rFonts w:eastAsiaTheme="minorEastAsia"/>
          <w:bCs/>
          <w:color w:val="000000"/>
        </w:rPr>
        <w:t>2</w:t>
      </w:r>
      <w:r w:rsidRPr="00985785">
        <w:rPr>
          <w:bCs/>
          <w:color w:val="000000"/>
        </w:rPr>
        <w:t xml:space="preserve"> noun phrases were judged as regional phrases</w:t>
      </w:r>
      <w:r w:rsidR="00EE46D2">
        <w:rPr>
          <w:bCs/>
          <w:color w:val="000000"/>
        </w:rPr>
        <w:t>:</w:t>
      </w:r>
    </w:p>
    <w:p w14:paraId="7212B185" w14:textId="3AFAAD98" w:rsidR="00164B9F" w:rsidRDefault="00164B9F" w:rsidP="00164B9F">
      <w:pPr>
        <w:rPr>
          <w:bCs/>
          <w:color w:val="000000"/>
        </w:rPr>
      </w:pPr>
      <w:r>
        <w:rPr>
          <w:rFonts w:eastAsiaTheme="minorEastAsia"/>
          <w:bCs/>
          <w:color w:val="000000"/>
        </w:rPr>
        <w:t>‘</w:t>
      </w:r>
      <w:r w:rsidRPr="00985785">
        <w:rPr>
          <w:rFonts w:eastAsiaTheme="minorEastAsia"/>
          <w:bCs/>
          <w:color w:val="000000"/>
        </w:rPr>
        <w:t>kidney pie</w:t>
      </w:r>
      <w:r>
        <w:rPr>
          <w:rFonts w:eastAsiaTheme="minorEastAsia"/>
          <w:bCs/>
          <w:color w:val="000000"/>
        </w:rPr>
        <w:t>’, ‘</w:t>
      </w:r>
      <w:r w:rsidRPr="00985785">
        <w:rPr>
          <w:rFonts w:eastAsiaTheme="minorEastAsia"/>
          <w:bCs/>
          <w:color w:val="000000"/>
        </w:rPr>
        <w:t>cod roe</w:t>
      </w:r>
      <w:r>
        <w:rPr>
          <w:rFonts w:eastAsiaTheme="minorEastAsia"/>
          <w:bCs/>
          <w:color w:val="000000"/>
        </w:rPr>
        <w:t>’, ‘</w:t>
      </w:r>
      <w:r w:rsidRPr="00985785">
        <w:rPr>
          <w:rFonts w:eastAsiaTheme="minorEastAsia"/>
          <w:bCs/>
          <w:color w:val="000000"/>
        </w:rPr>
        <w:t>pattie</w:t>
      </w:r>
      <w:r>
        <w:rPr>
          <w:rFonts w:eastAsiaTheme="minorEastAsia"/>
          <w:bCs/>
          <w:color w:val="000000"/>
        </w:rPr>
        <w:t>’, ‘</w:t>
      </w:r>
      <w:r w:rsidRPr="00985785">
        <w:rPr>
          <w:rFonts w:eastAsiaTheme="minorEastAsia"/>
          <w:bCs/>
          <w:color w:val="000000"/>
        </w:rPr>
        <w:t>bru</w:t>
      </w:r>
      <w:r>
        <w:rPr>
          <w:rFonts w:eastAsiaTheme="minorEastAsia"/>
          <w:bCs/>
          <w:color w:val="000000"/>
        </w:rPr>
        <w:t>’, ‘</w:t>
      </w:r>
      <w:r w:rsidR="00417611">
        <w:rPr>
          <w:rFonts w:eastAsiaTheme="minorEastAsia"/>
          <w:bCs/>
          <w:color w:val="000000"/>
        </w:rPr>
        <w:t>cheeseburger quarter pounder</w:t>
      </w:r>
      <w:r>
        <w:rPr>
          <w:rFonts w:eastAsiaTheme="minorEastAsia"/>
          <w:bCs/>
          <w:color w:val="000000"/>
        </w:rPr>
        <w:t>’</w:t>
      </w:r>
      <w:r w:rsidR="00417611">
        <w:rPr>
          <w:rFonts w:eastAsiaTheme="minorEastAsia"/>
          <w:bCs/>
          <w:color w:val="000000"/>
        </w:rPr>
        <w:t>,</w:t>
      </w:r>
      <w:r w:rsidR="00EE46D2">
        <w:rPr>
          <w:rFonts w:eastAsiaTheme="minorEastAsia"/>
          <w:bCs/>
          <w:color w:val="000000"/>
        </w:rPr>
        <w:t xml:space="preserve"> </w:t>
      </w:r>
      <w:r w:rsidR="00417611">
        <w:rPr>
          <w:rFonts w:eastAsiaTheme="minorEastAsia"/>
          <w:bCs/>
          <w:color w:val="000000"/>
        </w:rPr>
        <w:t>’</w:t>
      </w:r>
      <w:r w:rsidR="00417611" w:rsidRPr="00985785">
        <w:rPr>
          <w:rFonts w:eastAsiaTheme="minorEastAsia"/>
          <w:bCs/>
          <w:color w:val="000000"/>
        </w:rPr>
        <w:t>vegetabl</w:t>
      </w:r>
      <w:r w:rsidR="00417611">
        <w:rPr>
          <w:rFonts w:eastAsiaTheme="minorEastAsia"/>
          <w:bCs/>
          <w:color w:val="000000"/>
        </w:rPr>
        <w:t>e pakora’, ‘funghi’, ‘chicken pakora’, ‘</w:t>
      </w:r>
      <w:r w:rsidR="0092093E" w:rsidRPr="00985785">
        <w:rPr>
          <w:rFonts w:eastAsiaTheme="minorEastAsia"/>
          <w:bCs/>
          <w:color w:val="000000"/>
        </w:rPr>
        <w:t>haggis</w:t>
      </w:r>
      <w:r w:rsidR="00417611">
        <w:rPr>
          <w:rFonts w:eastAsiaTheme="minorEastAsia"/>
          <w:bCs/>
          <w:color w:val="000000"/>
        </w:rPr>
        <w:t>’</w:t>
      </w:r>
      <w:r w:rsidR="0092093E">
        <w:rPr>
          <w:rFonts w:eastAsiaTheme="minorEastAsia"/>
          <w:bCs/>
          <w:color w:val="000000"/>
        </w:rPr>
        <w:t>, ‘pasty’</w:t>
      </w:r>
      <w:r w:rsidR="00EE46D2">
        <w:rPr>
          <w:rFonts w:eastAsiaTheme="minorEastAsia"/>
          <w:bCs/>
          <w:color w:val="000000"/>
        </w:rPr>
        <w:t>, ‘pie supper’, ‘</w:t>
      </w:r>
      <w:r w:rsidR="00EE46D2" w:rsidRPr="00985785">
        <w:rPr>
          <w:rFonts w:eastAsiaTheme="minorEastAsia"/>
          <w:bCs/>
          <w:color w:val="000000"/>
        </w:rPr>
        <w:t>p</w:t>
      </w:r>
      <w:r w:rsidR="00EE46D2">
        <w:rPr>
          <w:rFonts w:eastAsiaTheme="minorEastAsia"/>
          <w:bCs/>
          <w:color w:val="000000"/>
        </w:rPr>
        <w:t>udding supper’, ‘macaroni cheese’, ‘</w:t>
      </w:r>
      <w:r w:rsidR="00EE46D2" w:rsidRPr="00985785">
        <w:rPr>
          <w:rFonts w:eastAsiaTheme="minorEastAsia"/>
          <w:bCs/>
          <w:color w:val="000000"/>
        </w:rPr>
        <w:t>inferno</w:t>
      </w:r>
      <w:r w:rsidR="00EE46D2">
        <w:rPr>
          <w:rFonts w:eastAsiaTheme="minorEastAsia"/>
          <w:bCs/>
          <w:color w:val="000000"/>
        </w:rPr>
        <w:t>’, ‘naan’, ‘</w:t>
      </w:r>
      <w:r w:rsidR="00EE46D2" w:rsidRPr="00985785">
        <w:rPr>
          <w:rFonts w:eastAsiaTheme="minorEastAsia"/>
          <w:bCs/>
          <w:color w:val="000000"/>
        </w:rPr>
        <w:t>hamburger</w:t>
      </w:r>
      <w:r w:rsidR="00EE46D2">
        <w:rPr>
          <w:rFonts w:eastAsiaTheme="minorEastAsia"/>
          <w:bCs/>
          <w:color w:val="000000"/>
        </w:rPr>
        <w:t>’, ‘pakora’, ‘</w:t>
      </w:r>
      <w:r w:rsidR="00EE46D2" w:rsidRPr="00985785">
        <w:rPr>
          <w:rFonts w:eastAsiaTheme="minorEastAsia"/>
          <w:bCs/>
          <w:color w:val="000000"/>
        </w:rPr>
        <w:t>spaghetti</w:t>
      </w:r>
      <w:r w:rsidR="00EE46D2">
        <w:rPr>
          <w:rFonts w:eastAsiaTheme="minorEastAsia"/>
          <w:bCs/>
          <w:color w:val="000000"/>
        </w:rPr>
        <w:t>’, ‘</w:t>
      </w:r>
      <w:r w:rsidR="00EE46D2" w:rsidRPr="00985785">
        <w:rPr>
          <w:rFonts w:eastAsiaTheme="minorEastAsia"/>
          <w:bCs/>
          <w:color w:val="000000"/>
        </w:rPr>
        <w:t>bull</w:t>
      </w:r>
      <w:r w:rsidR="00EE46D2">
        <w:rPr>
          <w:rFonts w:eastAsiaTheme="minorEastAsia"/>
          <w:bCs/>
          <w:color w:val="000000"/>
        </w:rPr>
        <w:t>’, ‘</w:t>
      </w:r>
      <w:r w:rsidR="00EE46D2" w:rsidRPr="00985785">
        <w:rPr>
          <w:rFonts w:eastAsiaTheme="minorEastAsia"/>
          <w:bCs/>
          <w:color w:val="000000"/>
        </w:rPr>
        <w:t>diet bru</w:t>
      </w:r>
      <w:r w:rsidR="00EE46D2">
        <w:rPr>
          <w:rFonts w:eastAsiaTheme="minorEastAsia"/>
          <w:bCs/>
          <w:color w:val="000000"/>
        </w:rPr>
        <w:t>’, ‘suey roll’, ‘</w:t>
      </w:r>
      <w:r w:rsidR="00EE46D2" w:rsidRPr="00985785">
        <w:rPr>
          <w:rFonts w:eastAsiaTheme="minorEastAsia"/>
          <w:bCs/>
          <w:color w:val="000000"/>
        </w:rPr>
        <w:t>roe</w:t>
      </w:r>
      <w:r w:rsidR="00EE46D2">
        <w:rPr>
          <w:rFonts w:eastAsiaTheme="minorEastAsia"/>
          <w:bCs/>
          <w:color w:val="000000"/>
        </w:rPr>
        <w:t xml:space="preserve">’, ‘mince’ were in the training dataset. </w:t>
      </w:r>
    </w:p>
    <w:p w14:paraId="2DE5F8B4" w14:textId="2FF4E44F" w:rsidR="00124A1F" w:rsidRDefault="00EE46D2" w:rsidP="00124A1F">
      <w:pPr>
        <w:rPr>
          <w:bCs/>
          <w:color w:val="000000"/>
        </w:rPr>
      </w:pPr>
      <w:r>
        <w:rPr>
          <w:bCs/>
          <w:color w:val="000000"/>
        </w:rPr>
        <w:t>‘</w:t>
      </w:r>
      <w:r>
        <w:rPr>
          <w:rFonts w:eastAsiaTheme="minorEastAsia"/>
          <w:bCs/>
          <w:color w:val="000000"/>
        </w:rPr>
        <w:t>rice’,  ‘pop’</w:t>
      </w:r>
      <w:r w:rsidR="0092093E">
        <w:rPr>
          <w:rFonts w:eastAsiaTheme="minorEastAsia"/>
          <w:bCs/>
          <w:color w:val="000000"/>
        </w:rPr>
        <w:t xml:space="preserve">, </w:t>
      </w:r>
      <w:r>
        <w:rPr>
          <w:rFonts w:eastAsiaTheme="minorEastAsia"/>
          <w:bCs/>
          <w:color w:val="000000"/>
        </w:rPr>
        <w:t>‘</w:t>
      </w:r>
      <w:r w:rsidR="0092093E">
        <w:rPr>
          <w:rFonts w:eastAsiaTheme="minorEastAsia"/>
          <w:bCs/>
          <w:color w:val="000000"/>
        </w:rPr>
        <w:t>pasties</w:t>
      </w:r>
      <w:r>
        <w:rPr>
          <w:rFonts w:eastAsiaTheme="minorEastAsia"/>
          <w:bCs/>
          <w:color w:val="000000"/>
        </w:rPr>
        <w:t>’</w:t>
      </w:r>
      <w:r w:rsidR="00124A1F" w:rsidRPr="00985785">
        <w:rPr>
          <w:rFonts w:eastAsiaTheme="minorEastAsia"/>
          <w:bCs/>
          <w:color w:val="000000"/>
        </w:rPr>
        <w:t xml:space="preserve">, </w:t>
      </w:r>
      <w:r>
        <w:rPr>
          <w:rFonts w:eastAsiaTheme="minorEastAsia"/>
          <w:bCs/>
          <w:color w:val="000000"/>
        </w:rPr>
        <w:t>‘</w:t>
      </w:r>
      <w:r w:rsidR="00124A1F" w:rsidRPr="00985785">
        <w:rPr>
          <w:rFonts w:eastAsiaTheme="minorEastAsia"/>
          <w:bCs/>
          <w:color w:val="000000"/>
        </w:rPr>
        <w:t xml:space="preserve">fish </w:t>
      </w:r>
      <w:r>
        <w:rPr>
          <w:rFonts w:eastAsiaTheme="minorEastAsia"/>
          <w:bCs/>
          <w:color w:val="000000"/>
        </w:rPr>
        <w:t>chips’, ‘cookies’</w:t>
      </w:r>
      <w:r w:rsidR="00417611">
        <w:rPr>
          <w:rFonts w:eastAsiaTheme="minorEastAsia"/>
          <w:bCs/>
          <w:color w:val="000000"/>
        </w:rPr>
        <w:t xml:space="preserve">, </w:t>
      </w:r>
      <w:r>
        <w:rPr>
          <w:rFonts w:eastAsiaTheme="minorEastAsia"/>
          <w:bCs/>
          <w:color w:val="000000"/>
        </w:rPr>
        <w:t>‘</w:t>
      </w:r>
      <w:r w:rsidR="00417611">
        <w:rPr>
          <w:rFonts w:eastAsiaTheme="minorEastAsia"/>
          <w:bCs/>
          <w:color w:val="000000"/>
        </w:rPr>
        <w:t>supper</w:t>
      </w:r>
      <w:r>
        <w:rPr>
          <w:rFonts w:eastAsiaTheme="minorEastAsia"/>
          <w:bCs/>
          <w:color w:val="000000"/>
        </w:rPr>
        <w:t>’</w:t>
      </w:r>
      <w:r w:rsidR="00164B9F">
        <w:rPr>
          <w:rFonts w:eastAsiaTheme="minorEastAsia"/>
          <w:bCs/>
          <w:color w:val="000000"/>
        </w:rPr>
        <w:t xml:space="preserve">, </w:t>
      </w:r>
      <w:r>
        <w:rPr>
          <w:rFonts w:eastAsiaTheme="minorEastAsia"/>
          <w:bCs/>
          <w:color w:val="000000"/>
        </w:rPr>
        <w:t>‘</w:t>
      </w:r>
      <w:r w:rsidR="00164B9F">
        <w:rPr>
          <w:rFonts w:eastAsiaTheme="minorEastAsia"/>
          <w:bCs/>
          <w:color w:val="000000"/>
        </w:rPr>
        <w:t>chicken meat</w:t>
      </w:r>
      <w:r>
        <w:rPr>
          <w:rFonts w:eastAsiaTheme="minorEastAsia"/>
          <w:bCs/>
          <w:color w:val="000000"/>
        </w:rPr>
        <w:t>’</w:t>
      </w:r>
      <w:r w:rsidR="00124A1F" w:rsidRPr="00985785">
        <w:rPr>
          <w:rFonts w:eastAsiaTheme="minorEastAsia"/>
          <w:bCs/>
          <w:color w:val="000000"/>
        </w:rPr>
        <w:t xml:space="preserve">, </w:t>
      </w:r>
      <w:r>
        <w:rPr>
          <w:rFonts w:eastAsiaTheme="minorEastAsia"/>
          <w:bCs/>
          <w:color w:val="000000"/>
        </w:rPr>
        <w:t>‘</w:t>
      </w:r>
      <w:r w:rsidR="00124A1F" w:rsidRPr="00985785">
        <w:rPr>
          <w:rFonts w:eastAsiaTheme="minorEastAsia"/>
          <w:bCs/>
          <w:color w:val="000000"/>
        </w:rPr>
        <w:t>shot</w:t>
      </w:r>
      <w:r>
        <w:rPr>
          <w:rFonts w:eastAsiaTheme="minorEastAsia"/>
          <w:bCs/>
          <w:color w:val="000000"/>
        </w:rPr>
        <w:t>’</w:t>
      </w:r>
      <w:r w:rsidR="00124A1F" w:rsidRPr="00985785">
        <w:rPr>
          <w:rFonts w:eastAsiaTheme="minorEastAsia"/>
          <w:bCs/>
          <w:color w:val="000000"/>
        </w:rPr>
        <w:t xml:space="preserve">, </w:t>
      </w:r>
      <w:r>
        <w:rPr>
          <w:rFonts w:eastAsiaTheme="minorEastAsia"/>
          <w:bCs/>
          <w:color w:val="000000"/>
        </w:rPr>
        <w:t>‘</w:t>
      </w:r>
      <w:r w:rsidR="00124A1F" w:rsidRPr="00985785">
        <w:rPr>
          <w:rFonts w:eastAsiaTheme="minorEastAsia"/>
          <w:bCs/>
          <w:color w:val="000000"/>
        </w:rPr>
        <w:t>kin</w:t>
      </w:r>
      <w:r>
        <w:rPr>
          <w:rFonts w:eastAsiaTheme="minorEastAsia"/>
          <w:bCs/>
          <w:color w:val="000000"/>
        </w:rPr>
        <w:t>g rib’, ‘pasta’, ‘pollo’, ‘dandelion’</w:t>
      </w:r>
      <w:r w:rsidR="00124A1F" w:rsidRPr="00985785">
        <w:rPr>
          <w:rFonts w:eastAsiaTheme="minorEastAsia"/>
          <w:bCs/>
          <w:color w:val="000000"/>
        </w:rPr>
        <w:t xml:space="preserve">, </w:t>
      </w:r>
      <w:r>
        <w:rPr>
          <w:rFonts w:eastAsiaTheme="minorEastAsia"/>
          <w:bCs/>
          <w:color w:val="000000"/>
        </w:rPr>
        <w:t>‘</w:t>
      </w:r>
      <w:r w:rsidR="00124A1F" w:rsidRPr="00985785">
        <w:rPr>
          <w:rFonts w:eastAsiaTheme="minorEastAsia"/>
          <w:bCs/>
          <w:color w:val="000000"/>
        </w:rPr>
        <w:t>cheeseburger half pounder</w:t>
      </w:r>
      <w:r>
        <w:rPr>
          <w:rFonts w:eastAsiaTheme="minorEastAsia"/>
          <w:bCs/>
          <w:color w:val="000000"/>
        </w:rPr>
        <w:t>’</w:t>
      </w:r>
      <w:r w:rsidR="00124A1F" w:rsidRPr="00985785">
        <w:rPr>
          <w:rFonts w:eastAsiaTheme="minorEastAsia"/>
          <w:bCs/>
          <w:color w:val="000000"/>
        </w:rPr>
        <w:t xml:space="preserve">, </w:t>
      </w:r>
      <w:r>
        <w:rPr>
          <w:rFonts w:eastAsiaTheme="minorEastAsia"/>
          <w:bCs/>
          <w:color w:val="000000"/>
        </w:rPr>
        <w:t>‘</w:t>
      </w:r>
      <w:r w:rsidR="00124A1F" w:rsidRPr="00985785">
        <w:rPr>
          <w:rFonts w:eastAsiaTheme="minorEastAsia"/>
          <w:bCs/>
          <w:color w:val="000000"/>
        </w:rPr>
        <w:t>sausage supper</w:t>
      </w:r>
      <w:r>
        <w:rPr>
          <w:rFonts w:eastAsiaTheme="minorEastAsia"/>
          <w:bCs/>
          <w:color w:val="000000"/>
        </w:rPr>
        <w:t>’, ‘burdock’, ‘beef onion pie’, ‘bit’</w:t>
      </w:r>
      <w:r w:rsidR="00124A1F" w:rsidRPr="00985785">
        <w:rPr>
          <w:rFonts w:eastAsiaTheme="minorEastAsia"/>
          <w:bCs/>
          <w:color w:val="000000"/>
        </w:rPr>
        <w:t xml:space="preserve">, </w:t>
      </w:r>
      <w:r>
        <w:rPr>
          <w:rFonts w:eastAsiaTheme="minorEastAsia"/>
          <w:bCs/>
          <w:color w:val="000000"/>
        </w:rPr>
        <w:t>‘</w:t>
      </w:r>
      <w:r w:rsidR="00124A1F" w:rsidRPr="00985785">
        <w:rPr>
          <w:rFonts w:eastAsiaTheme="minorEastAsia"/>
          <w:bCs/>
          <w:color w:val="000000"/>
        </w:rPr>
        <w:t>potato pie</w:t>
      </w:r>
      <w:r>
        <w:rPr>
          <w:rFonts w:eastAsiaTheme="minorEastAsia"/>
          <w:bCs/>
          <w:color w:val="000000"/>
        </w:rPr>
        <w:t>’</w:t>
      </w:r>
      <w:r w:rsidR="00124A1F" w:rsidRPr="00985785">
        <w:rPr>
          <w:rFonts w:eastAsiaTheme="minorEastAsia"/>
          <w:bCs/>
          <w:color w:val="000000"/>
        </w:rPr>
        <w:t xml:space="preserve">, </w:t>
      </w:r>
      <w:r>
        <w:rPr>
          <w:rFonts w:eastAsiaTheme="minorEastAsia"/>
          <w:bCs/>
          <w:color w:val="000000"/>
        </w:rPr>
        <w:t>‘</w:t>
      </w:r>
      <w:r w:rsidR="00124A1F" w:rsidRPr="00985785">
        <w:rPr>
          <w:rFonts w:eastAsiaTheme="minorEastAsia"/>
          <w:bCs/>
          <w:color w:val="000000"/>
        </w:rPr>
        <w:t>cheese</w:t>
      </w:r>
      <w:r>
        <w:rPr>
          <w:rFonts w:eastAsiaTheme="minorEastAsia"/>
          <w:bCs/>
          <w:color w:val="000000"/>
        </w:rPr>
        <w:t>’, ‘ale’</w:t>
      </w:r>
      <w:r w:rsidR="00124A1F" w:rsidRPr="00985785">
        <w:rPr>
          <w:rFonts w:eastAsiaTheme="minorEastAsia"/>
          <w:bCs/>
          <w:color w:val="000000"/>
        </w:rPr>
        <w:t xml:space="preserve">, </w:t>
      </w:r>
      <w:r>
        <w:rPr>
          <w:rFonts w:eastAsiaTheme="minorEastAsia"/>
          <w:bCs/>
          <w:color w:val="000000"/>
        </w:rPr>
        <w:t>‘</w:t>
      </w:r>
      <w:r w:rsidR="00124A1F" w:rsidRPr="00985785">
        <w:rPr>
          <w:rFonts w:eastAsiaTheme="minorEastAsia"/>
          <w:bCs/>
          <w:color w:val="000000"/>
        </w:rPr>
        <w:t>chip roll</w:t>
      </w:r>
      <w:r>
        <w:rPr>
          <w:rFonts w:eastAsiaTheme="minorEastAsia"/>
          <w:bCs/>
          <w:color w:val="000000"/>
        </w:rPr>
        <w:t>’</w:t>
      </w:r>
      <w:r w:rsidR="00124A1F" w:rsidRPr="00985785">
        <w:rPr>
          <w:rFonts w:eastAsiaTheme="minorEastAsia"/>
          <w:bCs/>
          <w:color w:val="000000"/>
        </w:rPr>
        <w:t xml:space="preserve">, </w:t>
      </w:r>
      <w:r>
        <w:rPr>
          <w:rFonts w:eastAsiaTheme="minorEastAsia"/>
          <w:bCs/>
          <w:color w:val="000000"/>
        </w:rPr>
        <w:t>‘</w:t>
      </w:r>
      <w:r w:rsidR="00124A1F" w:rsidRPr="00985785">
        <w:rPr>
          <w:rFonts w:eastAsiaTheme="minorEastAsia"/>
          <w:bCs/>
          <w:color w:val="000000"/>
        </w:rPr>
        <w:t>cheese tomato</w:t>
      </w:r>
      <w:r>
        <w:rPr>
          <w:rFonts w:eastAsiaTheme="minorEastAsia"/>
          <w:bCs/>
          <w:color w:val="000000"/>
        </w:rPr>
        <w:t>’</w:t>
      </w:r>
      <w:r w:rsidR="00124A1F" w:rsidRPr="00985785">
        <w:rPr>
          <w:rFonts w:eastAsiaTheme="minorEastAsia"/>
          <w:bCs/>
          <w:color w:val="000000"/>
        </w:rPr>
        <w:t xml:space="preserve">, </w:t>
      </w:r>
      <w:r>
        <w:rPr>
          <w:rFonts w:eastAsiaTheme="minorEastAsia"/>
          <w:bCs/>
          <w:color w:val="000000"/>
        </w:rPr>
        <w:t>‘</w:t>
      </w:r>
      <w:r w:rsidR="00124A1F" w:rsidRPr="00985785">
        <w:rPr>
          <w:rFonts w:eastAsiaTheme="minorEastAsia"/>
          <w:bCs/>
          <w:color w:val="000000"/>
        </w:rPr>
        <w:t>pizza supper</w:t>
      </w:r>
      <w:r>
        <w:rPr>
          <w:rFonts w:eastAsiaTheme="minorEastAsia"/>
          <w:bCs/>
          <w:color w:val="000000"/>
        </w:rPr>
        <w:t>’</w:t>
      </w:r>
      <w:r w:rsidR="00124A1F" w:rsidRPr="00985785">
        <w:rPr>
          <w:rFonts w:eastAsiaTheme="minorEastAsia"/>
          <w:bCs/>
          <w:color w:val="000000"/>
        </w:rPr>
        <w:t xml:space="preserve">, </w:t>
      </w:r>
      <w:r>
        <w:rPr>
          <w:rFonts w:eastAsiaTheme="minorEastAsia"/>
          <w:bCs/>
          <w:color w:val="000000"/>
        </w:rPr>
        <w:t>‘</w:t>
      </w:r>
      <w:r w:rsidR="00124A1F" w:rsidRPr="00985785">
        <w:rPr>
          <w:rFonts w:eastAsiaTheme="minorEastAsia"/>
          <w:bCs/>
          <w:color w:val="000000"/>
        </w:rPr>
        <w:t>chicken breast supper</w:t>
      </w:r>
      <w:r>
        <w:rPr>
          <w:rFonts w:eastAsiaTheme="minorEastAsia"/>
          <w:bCs/>
          <w:color w:val="000000"/>
        </w:rPr>
        <w:t>’</w:t>
      </w:r>
      <w:r w:rsidR="00124A1F" w:rsidRPr="00985785">
        <w:rPr>
          <w:rFonts w:eastAsiaTheme="minorEastAsia"/>
          <w:bCs/>
          <w:color w:val="000000"/>
        </w:rPr>
        <w:t xml:space="preserve">, </w:t>
      </w:r>
      <w:r>
        <w:rPr>
          <w:rFonts w:eastAsiaTheme="minorEastAsia"/>
          <w:bCs/>
          <w:color w:val="000000"/>
        </w:rPr>
        <w:t>‘</w:t>
      </w:r>
      <w:r w:rsidR="00124A1F" w:rsidRPr="00985785">
        <w:rPr>
          <w:rFonts w:eastAsiaTheme="minorEastAsia"/>
          <w:bCs/>
          <w:color w:val="000000"/>
        </w:rPr>
        <w:t xml:space="preserve">chip </w:t>
      </w:r>
      <w:r>
        <w:rPr>
          <w:rFonts w:eastAsiaTheme="minorEastAsia"/>
          <w:bCs/>
          <w:color w:val="000000"/>
        </w:rPr>
        <w:t>shop takeaway order’</w:t>
      </w:r>
      <w:r w:rsidR="00124A1F" w:rsidRPr="00985785">
        <w:rPr>
          <w:rFonts w:eastAsiaTheme="minorEastAsia"/>
          <w:bCs/>
          <w:color w:val="000000"/>
        </w:rPr>
        <w:t xml:space="preserve">, </w:t>
      </w:r>
      <w:r>
        <w:rPr>
          <w:rFonts w:eastAsiaTheme="minorEastAsia"/>
          <w:bCs/>
          <w:color w:val="000000"/>
        </w:rPr>
        <w:t>‘</w:t>
      </w:r>
      <w:r w:rsidR="00124A1F" w:rsidRPr="00985785">
        <w:rPr>
          <w:rFonts w:eastAsiaTheme="minorEastAsia"/>
          <w:bCs/>
          <w:color w:val="000000"/>
        </w:rPr>
        <w:t>diet coke ltr</w:t>
      </w:r>
      <w:r>
        <w:rPr>
          <w:rFonts w:eastAsiaTheme="minorEastAsia"/>
          <w:bCs/>
          <w:color w:val="000000"/>
        </w:rPr>
        <w:t>’</w:t>
      </w:r>
      <w:r w:rsidR="00124A1F" w:rsidRPr="00985785">
        <w:rPr>
          <w:rFonts w:eastAsiaTheme="minorEastAsia"/>
          <w:bCs/>
          <w:color w:val="000000"/>
        </w:rPr>
        <w:t xml:space="preserve">, </w:t>
      </w:r>
      <w:r>
        <w:rPr>
          <w:rFonts w:eastAsiaTheme="minorEastAsia"/>
          <w:bCs/>
          <w:color w:val="000000"/>
        </w:rPr>
        <w:t>‘</w:t>
      </w:r>
      <w:r w:rsidR="00124A1F" w:rsidRPr="00985785">
        <w:rPr>
          <w:rFonts w:eastAsiaTheme="minorEastAsia"/>
          <w:bCs/>
          <w:color w:val="000000"/>
        </w:rPr>
        <w:t>chicken leg supper</w:t>
      </w:r>
      <w:r>
        <w:rPr>
          <w:rFonts w:eastAsiaTheme="minorEastAsia"/>
          <w:bCs/>
          <w:color w:val="000000"/>
        </w:rPr>
        <w:t>’</w:t>
      </w:r>
      <w:r w:rsidR="00124A1F" w:rsidRPr="00985785">
        <w:rPr>
          <w:rFonts w:eastAsiaTheme="minorEastAsia"/>
          <w:bCs/>
          <w:color w:val="000000"/>
        </w:rPr>
        <w:t xml:space="preserve">, </w:t>
      </w:r>
      <w:r>
        <w:rPr>
          <w:rFonts w:eastAsiaTheme="minorEastAsia"/>
          <w:bCs/>
          <w:color w:val="000000"/>
        </w:rPr>
        <w:t>‘</w:t>
      </w:r>
      <w:r w:rsidR="00124A1F" w:rsidRPr="00985785">
        <w:rPr>
          <w:rFonts w:eastAsiaTheme="minorEastAsia"/>
          <w:bCs/>
          <w:color w:val="000000"/>
        </w:rPr>
        <w:t>pineapple ring</w:t>
      </w:r>
      <w:r>
        <w:rPr>
          <w:rFonts w:eastAsiaTheme="minorEastAsia"/>
          <w:bCs/>
          <w:color w:val="000000"/>
        </w:rPr>
        <w:t>’</w:t>
      </w:r>
      <w:r w:rsidR="00124A1F" w:rsidRPr="00985785">
        <w:rPr>
          <w:rFonts w:eastAsiaTheme="minorEastAsia"/>
          <w:bCs/>
          <w:color w:val="000000"/>
        </w:rPr>
        <w:t xml:space="preserve">, </w:t>
      </w:r>
      <w:r>
        <w:rPr>
          <w:rFonts w:eastAsiaTheme="minorEastAsia"/>
          <w:bCs/>
          <w:color w:val="000000"/>
        </w:rPr>
        <w:t>‘</w:t>
      </w:r>
      <w:r w:rsidR="00124A1F" w:rsidRPr="00985785">
        <w:rPr>
          <w:rFonts w:eastAsiaTheme="minorEastAsia"/>
          <w:bCs/>
          <w:color w:val="000000"/>
        </w:rPr>
        <w:t>pizza crunch</w:t>
      </w:r>
      <w:r>
        <w:rPr>
          <w:rFonts w:eastAsiaTheme="minorEastAsia"/>
          <w:bCs/>
          <w:color w:val="000000"/>
        </w:rPr>
        <w:t>’</w:t>
      </w:r>
      <w:r w:rsidR="00124A1F" w:rsidRPr="00985785">
        <w:rPr>
          <w:rFonts w:eastAsiaTheme="minorEastAsia"/>
          <w:bCs/>
          <w:color w:val="000000"/>
        </w:rPr>
        <w:t xml:space="preserve">, </w:t>
      </w:r>
      <w:r>
        <w:rPr>
          <w:rFonts w:eastAsiaTheme="minorEastAsia"/>
          <w:bCs/>
          <w:color w:val="000000"/>
        </w:rPr>
        <w:t>‘</w:t>
      </w:r>
      <w:r w:rsidR="00124A1F" w:rsidRPr="00985785">
        <w:rPr>
          <w:rFonts w:eastAsiaTheme="minorEastAsia"/>
          <w:bCs/>
          <w:color w:val="000000"/>
        </w:rPr>
        <w:t>hamburger supper</w:t>
      </w:r>
      <w:r>
        <w:rPr>
          <w:rFonts w:eastAsiaTheme="minorEastAsia"/>
          <w:bCs/>
          <w:color w:val="000000"/>
        </w:rPr>
        <w:t>’</w:t>
      </w:r>
      <w:r w:rsidR="00F83A54">
        <w:rPr>
          <w:bCs/>
          <w:color w:val="000000"/>
        </w:rPr>
        <w:t xml:space="preserve"> were </w:t>
      </w:r>
      <w:r w:rsidR="00F83A54" w:rsidRPr="00F83A54">
        <w:rPr>
          <w:bCs/>
          <w:color w:val="000000"/>
        </w:rPr>
        <w:t>newly discovered</w:t>
      </w:r>
      <w:r w:rsidR="00124A1F" w:rsidRPr="00985785">
        <w:rPr>
          <w:bCs/>
          <w:color w:val="000000"/>
        </w:rPr>
        <w:t>.</w:t>
      </w:r>
    </w:p>
    <w:p w14:paraId="2AE9D750" w14:textId="5BABC50D" w:rsidR="00124A1F" w:rsidRDefault="00124A1F" w:rsidP="00124A1F">
      <w:pPr>
        <w:pStyle w:val="3"/>
        <w:rPr>
          <w:rFonts w:cs="Times New Roman"/>
          <w:szCs w:val="24"/>
          <w:lang w:eastAsia="en-US"/>
        </w:rPr>
      </w:pPr>
      <w:r w:rsidRPr="00124A1F">
        <w:rPr>
          <w:rFonts w:cs="Times New Roman"/>
          <w:szCs w:val="24"/>
          <w:lang w:eastAsia="en-US"/>
        </w:rPr>
        <w:lastRenderedPageBreak/>
        <w:t>Noun phrase decision tree evaluation</w:t>
      </w:r>
    </w:p>
    <w:p w14:paraId="67B3667A" w14:textId="3269F5EC" w:rsidR="00124A1F" w:rsidRDefault="00124A1F" w:rsidP="00124A1F">
      <w:pPr>
        <w:rPr>
          <w:rFonts w:eastAsiaTheme="minorEastAsia"/>
          <w:bCs/>
          <w:color w:val="000000"/>
        </w:rPr>
      </w:pPr>
      <w:r>
        <w:t>According to the findings</w:t>
      </w:r>
      <w:r w:rsidRPr="00985785">
        <w:t xml:space="preserve"> of the noun phrase, some phrases such as ‘</w:t>
      </w:r>
      <w:r w:rsidRPr="00985785">
        <w:rPr>
          <w:rFonts w:eastAsiaTheme="minorEastAsia"/>
          <w:bCs/>
          <w:color w:val="000000"/>
        </w:rPr>
        <w:t>vegetable pakora</w:t>
      </w:r>
      <w:r w:rsidRPr="00985785">
        <w:t>’ and ‘cod roe’ appeared in the appearing context of the independent regional words. However, some words such as ‘rock’ and ‘skate’ appeared in the results of independent word were not exited in above noun phrases. This is because there are many types of phrases that appear with these independent words, and the number of shops of each noun phrase less than ten shops. Thus, these phrases were classified into non-regional phrases. For example, ‘rock’ appeared in the results of independent word and often used as ‘rock eel’, but the shop number of ‘rock eel’ was less than ten times. Thus, ‘rock’ disappeared in the results of noun phrase. In addition, there are some new words were judged as regional words, such as ‘pop’ and ‘</w:t>
      </w:r>
      <w:r w:rsidRPr="00985785">
        <w:rPr>
          <w:rFonts w:eastAsiaTheme="minorEastAsia"/>
          <w:bCs/>
          <w:color w:val="000000"/>
        </w:rPr>
        <w:t>pollo</w:t>
      </w:r>
      <w:r w:rsidRPr="00985785">
        <w:t>’ and the project found the reason for their appearing. Taking ‘pop’ as an example that ‘pop’ is concentrated in the central of the UK (around Manchester), representing a kind of drink. However, it also appears in noun phrases such as ‘</w:t>
      </w:r>
      <w:r w:rsidRPr="00985785">
        <w:rPr>
          <w:rFonts w:eastAsiaTheme="minorEastAsia"/>
          <w:bCs/>
          <w:color w:val="000000"/>
        </w:rPr>
        <w:t>bottle pop</w:t>
      </w:r>
      <w:r w:rsidRPr="00985785">
        <w:t>’and ‘</w:t>
      </w:r>
      <w:r w:rsidRPr="00985785">
        <w:rPr>
          <w:rFonts w:eastAsiaTheme="minorEastAsia"/>
          <w:bCs/>
          <w:color w:val="000000"/>
        </w:rPr>
        <w:t>pop pepsi</w:t>
      </w:r>
      <w:r w:rsidRPr="00985785">
        <w:t>’. Thus, the ‘proportion’ of ‘pop’ in noun phrase form is higher than ‘pop’ in independent word form. As a consequence, ‘pop’ meets the conditions of regional word. In terms of phrase ‘</w:t>
      </w:r>
      <w:r w:rsidRPr="00985785">
        <w:rPr>
          <w:rFonts w:eastAsiaTheme="minorEastAsia"/>
          <w:bCs/>
          <w:color w:val="000000"/>
        </w:rPr>
        <w:t>chip shop takeaway order’, the reason why it was judged as a regional phrase is that the web pages which contain this phrase has the same style and was developed by the same company.</w:t>
      </w:r>
    </w:p>
    <w:p w14:paraId="260C2937" w14:textId="75EE4180" w:rsidR="00E70B14" w:rsidRDefault="00E70B14" w:rsidP="00E70B14">
      <w:pPr>
        <w:pStyle w:val="3"/>
        <w:rPr>
          <w:rFonts w:cs="Times New Roman"/>
          <w:szCs w:val="24"/>
          <w:lang w:eastAsia="en-US"/>
        </w:rPr>
      </w:pPr>
      <w:r w:rsidRPr="00E70B14">
        <w:rPr>
          <w:rFonts w:cs="Times New Roman"/>
          <w:szCs w:val="24"/>
          <w:lang w:eastAsia="en-US"/>
        </w:rPr>
        <w:t>Noun phrase logistic regression findings</w:t>
      </w:r>
    </w:p>
    <w:p w14:paraId="3733C750" w14:textId="77777777" w:rsidR="00E70B14" w:rsidRPr="00985785" w:rsidRDefault="00E70B14" w:rsidP="00E70B14">
      <w:r w:rsidRPr="00985785">
        <w:t xml:space="preserve">The following table is the comparison between using L1 and L2 </w:t>
      </w:r>
      <w:r w:rsidRPr="00985785">
        <w:rPr>
          <w:bCs/>
          <w:color w:val="000000"/>
        </w:rPr>
        <w:t>regularizations of the logistic regression model of noun phrase.</w:t>
      </w:r>
    </w:p>
    <w:tbl>
      <w:tblPr>
        <w:tblStyle w:val="a7"/>
        <w:tblW w:w="0" w:type="auto"/>
        <w:tblLook w:val="04A0" w:firstRow="1" w:lastRow="0" w:firstColumn="1" w:lastColumn="0" w:noHBand="0" w:noVBand="1"/>
      </w:tblPr>
      <w:tblGrid>
        <w:gridCol w:w="2573"/>
        <w:gridCol w:w="2849"/>
        <w:gridCol w:w="2849"/>
      </w:tblGrid>
      <w:tr w:rsidR="00E70B14" w:rsidRPr="00985785" w14:paraId="369F324B" w14:textId="77777777" w:rsidTr="00E70B14">
        <w:tc>
          <w:tcPr>
            <w:tcW w:w="2573" w:type="dxa"/>
          </w:tcPr>
          <w:p w14:paraId="1C06FD01" w14:textId="77777777" w:rsidR="00E70B14" w:rsidRPr="00E70B14" w:rsidRDefault="00E70B14" w:rsidP="00E70B14">
            <w:pPr>
              <w:jc w:val="center"/>
              <w:rPr>
                <w:b/>
                <w:bCs/>
                <w:color w:val="000000"/>
              </w:rPr>
            </w:pPr>
            <w:r w:rsidRPr="00E70B14">
              <w:rPr>
                <w:b/>
                <w:bCs/>
                <w:color w:val="000000"/>
              </w:rPr>
              <w:t>Regularization</w:t>
            </w:r>
          </w:p>
        </w:tc>
        <w:tc>
          <w:tcPr>
            <w:tcW w:w="2849" w:type="dxa"/>
          </w:tcPr>
          <w:p w14:paraId="5324E142" w14:textId="77777777" w:rsidR="00E70B14" w:rsidRPr="00E70B14" w:rsidRDefault="00E70B14" w:rsidP="00E70B14">
            <w:pPr>
              <w:jc w:val="center"/>
              <w:rPr>
                <w:b/>
                <w:bCs/>
                <w:color w:val="000000"/>
              </w:rPr>
            </w:pPr>
            <w:r w:rsidRPr="00E70B14">
              <w:rPr>
                <w:b/>
                <w:bCs/>
                <w:color w:val="000000"/>
              </w:rPr>
              <w:t>L1</w:t>
            </w:r>
          </w:p>
        </w:tc>
        <w:tc>
          <w:tcPr>
            <w:tcW w:w="2849" w:type="dxa"/>
          </w:tcPr>
          <w:p w14:paraId="48E28F45" w14:textId="77777777" w:rsidR="00E70B14" w:rsidRPr="00E70B14" w:rsidRDefault="00E70B14" w:rsidP="00E70B14">
            <w:pPr>
              <w:jc w:val="center"/>
              <w:rPr>
                <w:b/>
                <w:bCs/>
                <w:color w:val="000000"/>
              </w:rPr>
            </w:pPr>
            <w:r w:rsidRPr="00E70B14">
              <w:rPr>
                <w:b/>
                <w:bCs/>
                <w:color w:val="000000"/>
              </w:rPr>
              <w:t>L2</w:t>
            </w:r>
          </w:p>
        </w:tc>
      </w:tr>
      <w:tr w:rsidR="00E70B14" w:rsidRPr="00985785" w14:paraId="69547DF3" w14:textId="77777777" w:rsidTr="00E70B14">
        <w:tc>
          <w:tcPr>
            <w:tcW w:w="2573" w:type="dxa"/>
          </w:tcPr>
          <w:p w14:paraId="14593420" w14:textId="77777777" w:rsidR="00E70B14" w:rsidRPr="00985785" w:rsidRDefault="00E70B14" w:rsidP="00E70B14">
            <w:pPr>
              <w:jc w:val="center"/>
              <w:rPr>
                <w:bCs/>
                <w:color w:val="000000"/>
              </w:rPr>
            </w:pPr>
            <w:r w:rsidRPr="00985785">
              <w:rPr>
                <w:bCs/>
                <w:color w:val="000000"/>
              </w:rPr>
              <w:t>Classification rate</w:t>
            </w:r>
          </w:p>
        </w:tc>
        <w:tc>
          <w:tcPr>
            <w:tcW w:w="2849" w:type="dxa"/>
          </w:tcPr>
          <w:p w14:paraId="3D31710A" w14:textId="77777777" w:rsidR="00E70B14" w:rsidRPr="00985785" w:rsidRDefault="00E70B14" w:rsidP="00E70B14">
            <w:pPr>
              <w:jc w:val="center"/>
              <w:rPr>
                <w:bCs/>
                <w:color w:val="000000"/>
              </w:rPr>
            </w:pPr>
            <w:r w:rsidRPr="00985785">
              <w:rPr>
                <w:bCs/>
                <w:color w:val="000000"/>
              </w:rPr>
              <w:t>89.74%.</w:t>
            </w:r>
          </w:p>
        </w:tc>
        <w:tc>
          <w:tcPr>
            <w:tcW w:w="2849" w:type="dxa"/>
          </w:tcPr>
          <w:p w14:paraId="2CCA5610" w14:textId="77777777" w:rsidR="00E70B14" w:rsidRPr="00985785" w:rsidRDefault="00E70B14" w:rsidP="00E70B14">
            <w:pPr>
              <w:jc w:val="center"/>
              <w:rPr>
                <w:bCs/>
                <w:color w:val="000000"/>
              </w:rPr>
            </w:pPr>
            <w:r w:rsidRPr="00985785">
              <w:rPr>
                <w:bCs/>
                <w:color w:val="000000"/>
              </w:rPr>
              <w:t>89.74%.</w:t>
            </w:r>
          </w:p>
        </w:tc>
      </w:tr>
      <w:tr w:rsidR="00E70B14" w:rsidRPr="00985785" w14:paraId="67C07283" w14:textId="77777777" w:rsidTr="00E70B14">
        <w:tc>
          <w:tcPr>
            <w:tcW w:w="2573" w:type="dxa"/>
          </w:tcPr>
          <w:p w14:paraId="6970C0D2" w14:textId="77777777" w:rsidR="00E70B14" w:rsidRPr="00985785" w:rsidRDefault="00E70B14" w:rsidP="00E70B14">
            <w:pPr>
              <w:jc w:val="center"/>
              <w:rPr>
                <w:bCs/>
                <w:color w:val="000000"/>
              </w:rPr>
            </w:pPr>
            <w:r w:rsidRPr="00985785">
              <w:rPr>
                <w:bCs/>
                <w:color w:val="000000"/>
              </w:rPr>
              <w:t>Percentage threshold</w:t>
            </w:r>
          </w:p>
        </w:tc>
        <w:tc>
          <w:tcPr>
            <w:tcW w:w="2849" w:type="dxa"/>
          </w:tcPr>
          <w:p w14:paraId="25A2278F" w14:textId="77777777" w:rsidR="00E70B14" w:rsidRPr="00985785" w:rsidRDefault="00E70B14" w:rsidP="00E70B14">
            <w:pPr>
              <w:jc w:val="center"/>
              <w:rPr>
                <w:bCs/>
                <w:color w:val="000000"/>
              </w:rPr>
            </w:pPr>
            <w:r w:rsidRPr="00985785">
              <w:rPr>
                <w:bCs/>
                <w:color w:val="000000"/>
              </w:rPr>
              <w:t>50%</w:t>
            </w:r>
          </w:p>
        </w:tc>
        <w:tc>
          <w:tcPr>
            <w:tcW w:w="2849" w:type="dxa"/>
          </w:tcPr>
          <w:p w14:paraId="58D468AC" w14:textId="77777777" w:rsidR="00E70B14" w:rsidRPr="00985785" w:rsidRDefault="00E70B14" w:rsidP="00E70B14">
            <w:pPr>
              <w:jc w:val="center"/>
              <w:rPr>
                <w:bCs/>
                <w:color w:val="000000"/>
              </w:rPr>
            </w:pPr>
            <w:r w:rsidRPr="00985785">
              <w:rPr>
                <w:bCs/>
                <w:color w:val="000000"/>
              </w:rPr>
              <w:t>50%</w:t>
            </w:r>
          </w:p>
        </w:tc>
      </w:tr>
      <w:tr w:rsidR="00E70B14" w:rsidRPr="00985785" w14:paraId="49477D21" w14:textId="77777777" w:rsidTr="00E70B14">
        <w:tc>
          <w:tcPr>
            <w:tcW w:w="2573" w:type="dxa"/>
          </w:tcPr>
          <w:p w14:paraId="5CF5F83C" w14:textId="77777777" w:rsidR="00E70B14" w:rsidRPr="00985785" w:rsidRDefault="00E70B14" w:rsidP="00E70B14">
            <w:pPr>
              <w:jc w:val="center"/>
              <w:rPr>
                <w:bCs/>
                <w:color w:val="000000"/>
              </w:rPr>
            </w:pPr>
            <w:r w:rsidRPr="00985785">
              <w:rPr>
                <w:bCs/>
                <w:color w:val="000000"/>
              </w:rPr>
              <w:t>Coefficient (‘proportion’, ‘ratio’ and ‘average distance’)</w:t>
            </w:r>
          </w:p>
        </w:tc>
        <w:tc>
          <w:tcPr>
            <w:tcW w:w="2849" w:type="dxa"/>
          </w:tcPr>
          <w:p w14:paraId="6340FE2C" w14:textId="77777777" w:rsidR="00E70B14" w:rsidRPr="00985785" w:rsidRDefault="00E70B14" w:rsidP="00E70B14">
            <w:pPr>
              <w:jc w:val="center"/>
              <w:rPr>
                <w:bCs/>
                <w:color w:val="000000"/>
              </w:rPr>
            </w:pPr>
            <w:r w:rsidRPr="00985785">
              <w:rPr>
                <w:bCs/>
                <w:color w:val="000000"/>
              </w:rPr>
              <w:t>1.43506897e+00</w:t>
            </w:r>
          </w:p>
          <w:p w14:paraId="4F63B8CC" w14:textId="77777777" w:rsidR="00E70B14" w:rsidRPr="00985785" w:rsidRDefault="00E70B14" w:rsidP="00E70B14">
            <w:pPr>
              <w:jc w:val="center"/>
              <w:rPr>
                <w:bCs/>
                <w:color w:val="000000"/>
              </w:rPr>
            </w:pPr>
            <w:r w:rsidRPr="00985785">
              <w:rPr>
                <w:bCs/>
                <w:color w:val="000000"/>
              </w:rPr>
              <w:t>4.21097118e+00</w:t>
            </w:r>
          </w:p>
          <w:p w14:paraId="3FB549A5" w14:textId="77777777" w:rsidR="00E70B14" w:rsidRPr="00985785" w:rsidRDefault="00E70B14" w:rsidP="00E70B14">
            <w:pPr>
              <w:jc w:val="center"/>
              <w:rPr>
                <w:bCs/>
                <w:color w:val="000000"/>
              </w:rPr>
            </w:pPr>
            <w:r w:rsidRPr="00985785">
              <w:rPr>
                <w:bCs/>
                <w:color w:val="000000"/>
              </w:rPr>
              <w:t>-1.42088335e-05</w:t>
            </w:r>
          </w:p>
        </w:tc>
        <w:tc>
          <w:tcPr>
            <w:tcW w:w="2849" w:type="dxa"/>
          </w:tcPr>
          <w:p w14:paraId="28D7091F" w14:textId="77777777" w:rsidR="00E70B14" w:rsidRPr="00985785" w:rsidRDefault="00E70B14" w:rsidP="00E70B14">
            <w:pPr>
              <w:jc w:val="center"/>
              <w:rPr>
                <w:bCs/>
                <w:color w:val="000000"/>
              </w:rPr>
            </w:pPr>
            <w:r w:rsidRPr="00985785">
              <w:rPr>
                <w:bCs/>
                <w:color w:val="000000"/>
              </w:rPr>
              <w:t>1.27526880e+00</w:t>
            </w:r>
          </w:p>
          <w:p w14:paraId="5C85BD5B" w14:textId="77777777" w:rsidR="00E70B14" w:rsidRPr="00985785" w:rsidRDefault="00E70B14" w:rsidP="00E70B14">
            <w:pPr>
              <w:jc w:val="center"/>
              <w:rPr>
                <w:bCs/>
                <w:color w:val="000000"/>
              </w:rPr>
            </w:pPr>
            <w:r w:rsidRPr="00985785">
              <w:rPr>
                <w:bCs/>
                <w:color w:val="000000"/>
              </w:rPr>
              <w:t>1.74406725e+00</w:t>
            </w:r>
          </w:p>
          <w:p w14:paraId="11BE36C2" w14:textId="77777777" w:rsidR="00E70B14" w:rsidRPr="00985785" w:rsidRDefault="00E70B14" w:rsidP="00E70B14">
            <w:pPr>
              <w:jc w:val="center"/>
              <w:rPr>
                <w:bCs/>
                <w:color w:val="000000"/>
              </w:rPr>
            </w:pPr>
            <w:r w:rsidRPr="00985785">
              <w:rPr>
                <w:bCs/>
                <w:color w:val="000000"/>
              </w:rPr>
              <w:t>-1.25081676e-05</w:t>
            </w:r>
          </w:p>
        </w:tc>
      </w:tr>
      <w:tr w:rsidR="00E70B14" w:rsidRPr="00985785" w14:paraId="386EC0E2" w14:textId="77777777" w:rsidTr="00E70B14">
        <w:tc>
          <w:tcPr>
            <w:tcW w:w="2573" w:type="dxa"/>
          </w:tcPr>
          <w:p w14:paraId="56982DDC" w14:textId="77777777" w:rsidR="00E70B14" w:rsidRPr="00985785" w:rsidRDefault="00E70B14" w:rsidP="00E70B14">
            <w:pPr>
              <w:jc w:val="center"/>
              <w:rPr>
                <w:bCs/>
                <w:color w:val="000000"/>
              </w:rPr>
            </w:pPr>
            <w:r w:rsidRPr="00985785">
              <w:rPr>
                <w:bCs/>
                <w:color w:val="000000"/>
              </w:rPr>
              <w:t>The number of regional noun phrases</w:t>
            </w:r>
          </w:p>
        </w:tc>
        <w:tc>
          <w:tcPr>
            <w:tcW w:w="2849" w:type="dxa"/>
          </w:tcPr>
          <w:p w14:paraId="272426B7" w14:textId="77777777" w:rsidR="00E70B14" w:rsidRPr="00985785" w:rsidRDefault="00E70B14" w:rsidP="00E70B14">
            <w:pPr>
              <w:jc w:val="center"/>
              <w:rPr>
                <w:bCs/>
                <w:color w:val="000000"/>
              </w:rPr>
            </w:pPr>
            <w:r w:rsidRPr="00985785">
              <w:rPr>
                <w:bCs/>
                <w:color w:val="000000"/>
              </w:rPr>
              <w:t>64</w:t>
            </w:r>
          </w:p>
        </w:tc>
        <w:tc>
          <w:tcPr>
            <w:tcW w:w="2849" w:type="dxa"/>
          </w:tcPr>
          <w:p w14:paraId="30EE137F" w14:textId="77777777" w:rsidR="00E70B14" w:rsidRPr="00985785" w:rsidRDefault="00E70B14" w:rsidP="00E70B14">
            <w:pPr>
              <w:jc w:val="center"/>
              <w:rPr>
                <w:bCs/>
                <w:color w:val="000000"/>
              </w:rPr>
            </w:pPr>
            <w:r w:rsidRPr="00985785">
              <w:rPr>
                <w:bCs/>
                <w:color w:val="000000"/>
              </w:rPr>
              <w:t>66</w:t>
            </w:r>
          </w:p>
        </w:tc>
      </w:tr>
      <w:tr w:rsidR="00E70B14" w:rsidRPr="00985785" w14:paraId="06081CF4" w14:textId="77777777" w:rsidTr="00E70B14">
        <w:tc>
          <w:tcPr>
            <w:tcW w:w="2573" w:type="dxa"/>
          </w:tcPr>
          <w:p w14:paraId="0BEA7E76" w14:textId="77777777" w:rsidR="00E70B14" w:rsidRPr="00985785" w:rsidRDefault="00E70B14" w:rsidP="00E70B14">
            <w:pPr>
              <w:jc w:val="center"/>
              <w:rPr>
                <w:bCs/>
                <w:color w:val="000000"/>
              </w:rPr>
            </w:pPr>
            <w:r w:rsidRPr="00985785">
              <w:rPr>
                <w:bCs/>
                <w:color w:val="000000"/>
              </w:rPr>
              <w:t>Regional noun phrases with probability</w:t>
            </w:r>
          </w:p>
        </w:tc>
        <w:tc>
          <w:tcPr>
            <w:tcW w:w="2849" w:type="dxa"/>
          </w:tcPr>
          <w:p w14:paraId="3E023EF9" w14:textId="77777777" w:rsidR="00E70B14" w:rsidRPr="00985785" w:rsidRDefault="00E70B14" w:rsidP="00E70B14">
            <w:pPr>
              <w:jc w:val="center"/>
              <w:rPr>
                <w:bCs/>
                <w:color w:val="000000"/>
              </w:rPr>
            </w:pPr>
            <w:r w:rsidRPr="00985785">
              <w:rPr>
                <w:bCs/>
                <w:color w:val="000000"/>
              </w:rPr>
              <w:t>See full list of regional noun phrases in Appendix A-A.2</w:t>
            </w:r>
          </w:p>
        </w:tc>
        <w:tc>
          <w:tcPr>
            <w:tcW w:w="2849" w:type="dxa"/>
          </w:tcPr>
          <w:p w14:paraId="7736A295" w14:textId="77777777" w:rsidR="00E70B14" w:rsidRPr="00985785" w:rsidRDefault="00E70B14" w:rsidP="00E70B14">
            <w:pPr>
              <w:jc w:val="center"/>
              <w:rPr>
                <w:bCs/>
                <w:color w:val="000000"/>
              </w:rPr>
            </w:pPr>
            <w:r w:rsidRPr="00985785">
              <w:rPr>
                <w:bCs/>
                <w:color w:val="000000"/>
              </w:rPr>
              <w:t>See full list of regional noun phrases in Appendix A-A.3</w:t>
            </w:r>
          </w:p>
        </w:tc>
      </w:tr>
    </w:tbl>
    <w:p w14:paraId="5053BAD8" w14:textId="084514FD" w:rsidR="00E70B14" w:rsidRDefault="00E70B14" w:rsidP="00E70B14">
      <w:pPr>
        <w:jc w:val="center"/>
        <w:rPr>
          <w:b/>
          <w:bCs/>
          <w:color w:val="000000"/>
        </w:rPr>
      </w:pPr>
      <w:bookmarkStart w:id="48" w:name="_Toc522488020"/>
      <w:r w:rsidRPr="00985785">
        <w:rPr>
          <w:b/>
          <w:bCs/>
          <w:color w:val="000000"/>
        </w:rPr>
        <w:t xml:space="preserve">Table </w:t>
      </w:r>
      <w:r w:rsidRPr="005E2F4E">
        <w:rPr>
          <w:b/>
        </w:rPr>
        <w:fldChar w:fldCharType="begin"/>
      </w:r>
      <w:r w:rsidRPr="005E2F4E">
        <w:rPr>
          <w:b/>
        </w:rPr>
        <w:instrText xml:space="preserve"> SEQ Table \* ARABIC </w:instrText>
      </w:r>
      <w:r w:rsidRPr="005E2F4E">
        <w:rPr>
          <w:b/>
        </w:rPr>
        <w:fldChar w:fldCharType="separate"/>
      </w:r>
      <w:r w:rsidR="00494806">
        <w:rPr>
          <w:b/>
          <w:noProof/>
        </w:rPr>
        <w:t>8</w:t>
      </w:r>
      <w:r w:rsidRPr="005E2F4E">
        <w:rPr>
          <w:b/>
        </w:rPr>
        <w:fldChar w:fldCharType="end"/>
      </w:r>
      <w:r w:rsidRPr="00985785">
        <w:rPr>
          <w:b/>
          <w:bCs/>
          <w:color w:val="000000"/>
        </w:rPr>
        <w:t>: Comparison of regularization</w:t>
      </w:r>
      <w:r w:rsidRPr="00985785">
        <w:rPr>
          <w:bCs/>
          <w:color w:val="000000"/>
        </w:rPr>
        <w:t xml:space="preserve"> </w:t>
      </w:r>
      <w:r w:rsidRPr="00985785">
        <w:rPr>
          <w:b/>
          <w:bCs/>
          <w:color w:val="000000"/>
        </w:rPr>
        <w:t>choices for noun phrase</w:t>
      </w:r>
      <w:bookmarkEnd w:id="48"/>
    </w:p>
    <w:p w14:paraId="02FD5519" w14:textId="4438E966" w:rsidR="00E70B14" w:rsidRDefault="00E70B14" w:rsidP="00E70B14">
      <w:pPr>
        <w:pStyle w:val="3"/>
        <w:rPr>
          <w:rFonts w:cs="Times New Roman"/>
          <w:sz w:val="26"/>
          <w:lang w:eastAsia="en-US"/>
        </w:rPr>
      </w:pPr>
      <w:r w:rsidRPr="00E70B14">
        <w:rPr>
          <w:rFonts w:cs="Times New Roman"/>
          <w:sz w:val="26"/>
          <w:lang w:eastAsia="en-US"/>
        </w:rPr>
        <w:t>Noun phrase logistic regression evaluation</w:t>
      </w:r>
    </w:p>
    <w:p w14:paraId="0F609443" w14:textId="2720E197" w:rsidR="00E70B14" w:rsidRPr="00985785" w:rsidRDefault="00494806" w:rsidP="00E70B14">
      <w:pPr>
        <w:rPr>
          <w:bCs/>
          <w:color w:val="000000"/>
        </w:rPr>
      </w:pPr>
      <w:r>
        <w:rPr>
          <w:bCs/>
          <w:color w:val="000000"/>
        </w:rPr>
        <w:t>According to the Table 8</w:t>
      </w:r>
      <w:r w:rsidR="00E70B14" w:rsidRPr="00985785">
        <w:rPr>
          <w:bCs/>
          <w:color w:val="000000"/>
        </w:rPr>
        <w:t xml:space="preserve">, the project found that in terms of the classification result, there is not much difference between using L1 penalty and L2 regularizations. After the project </w:t>
      </w:r>
      <w:r w:rsidR="00E70B14" w:rsidRPr="00985785">
        <w:rPr>
          <w:bCs/>
          <w:color w:val="000000"/>
        </w:rPr>
        <w:lastRenderedPageBreak/>
        <w:t>analysed the training dataset of the noun phrases, the project found that using any of the three features (‘ratio’, ‘proportion’ and ‘average distance’) can successfully classify most noun phrases though ‘ratio’ still has the biggest impact on the results. Thus, when using L2 regularization, the coefficients of the three features are almost the same.</w:t>
      </w:r>
    </w:p>
    <w:p w14:paraId="565ED6BA" w14:textId="62B92B76" w:rsidR="00E70B14" w:rsidRDefault="00E70B14" w:rsidP="00E70B14">
      <w:r w:rsidRPr="00985785">
        <w:rPr>
          <w:lang w:eastAsia="en-US"/>
        </w:rPr>
        <w:t xml:space="preserve">In addition, </w:t>
      </w:r>
      <w:r w:rsidRPr="00985785">
        <w:rPr>
          <w:lang w:eastAsia="zh-CN"/>
        </w:rPr>
        <w:t>c</w:t>
      </w:r>
      <w:r w:rsidRPr="00985785">
        <w:rPr>
          <w:lang w:eastAsia="en-US"/>
        </w:rPr>
        <w:t xml:space="preserve">ompared to the result of the decision tree, when using logistic regression, </w:t>
      </w:r>
      <w:r w:rsidRPr="00985785">
        <w:rPr>
          <w:lang w:eastAsia="zh-CN"/>
        </w:rPr>
        <w:t>some</w:t>
      </w:r>
      <w:r w:rsidRPr="00985785">
        <w:t xml:space="preserve"> </w:t>
      </w:r>
      <w:r w:rsidRPr="00985785">
        <w:rPr>
          <w:lang w:eastAsia="zh-CN"/>
        </w:rPr>
        <w:t>new</w:t>
      </w:r>
      <w:r w:rsidRPr="00985785">
        <w:t xml:space="preserve"> </w:t>
      </w:r>
      <w:r w:rsidRPr="00985785">
        <w:rPr>
          <w:lang w:eastAsia="zh-CN"/>
        </w:rPr>
        <w:t>phrases</w:t>
      </w:r>
      <w:r w:rsidRPr="00985785">
        <w:t xml:space="preserve"> </w:t>
      </w:r>
      <w:r w:rsidRPr="00985785">
        <w:rPr>
          <w:lang w:eastAsia="zh-CN"/>
        </w:rPr>
        <w:t>appeared</w:t>
      </w:r>
      <w:r w:rsidRPr="00985785">
        <w:t>. The project speculates that the reason for the appear</w:t>
      </w:r>
      <w:r w:rsidRPr="00985785">
        <w:rPr>
          <w:lang w:eastAsia="zh-CN"/>
        </w:rPr>
        <w:t>s</w:t>
      </w:r>
      <w:r w:rsidRPr="00985785">
        <w:t xml:space="preserve"> of new phrases in </w:t>
      </w:r>
      <w:r w:rsidRPr="00985785">
        <w:rPr>
          <w:lang w:eastAsia="zh-CN"/>
        </w:rPr>
        <w:t>logistic</w:t>
      </w:r>
      <w:r w:rsidRPr="00985785">
        <w:t xml:space="preserve"> regression is because the </w:t>
      </w:r>
      <w:r w:rsidRPr="00985785">
        <w:rPr>
          <w:lang w:eastAsia="zh-CN"/>
        </w:rPr>
        <w:t>i</w:t>
      </w:r>
      <w:r w:rsidRPr="00985785">
        <w:t>mperfect training datasets leads to insufficient feature threshold. Thus, some phrases such as ‘</w:t>
      </w:r>
      <w:r w:rsidRPr="00985785">
        <w:rPr>
          <w:bCs/>
          <w:color w:val="000000"/>
        </w:rPr>
        <w:t>spam fritter</w:t>
      </w:r>
      <w:r w:rsidRPr="00985785">
        <w:t xml:space="preserve">’ whose ‘proportion’ and ‘ratio’ are low, but it also has low ‘average distance’ are judged as </w:t>
      </w:r>
      <w:r w:rsidR="008C1B94">
        <w:t>non-regional</w:t>
      </w:r>
      <w:r w:rsidR="008C1B94" w:rsidRPr="00985785">
        <w:t xml:space="preserve"> </w:t>
      </w:r>
      <w:r w:rsidRPr="00985785">
        <w:t xml:space="preserve">phrases in the noun phrase decision tree. Besides, the project found that </w:t>
      </w:r>
      <w:r w:rsidRPr="00985785">
        <w:rPr>
          <w:lang w:eastAsia="zh-CN"/>
        </w:rPr>
        <w:t>the</w:t>
      </w:r>
      <w:r w:rsidRPr="00985785">
        <w:t xml:space="preserve"> reason why these noun phrases were judged as regional phrases is same with reasons described above (include regional words’ reason and regional noun phrases’ reason).</w:t>
      </w:r>
    </w:p>
    <w:p w14:paraId="5F5A0513" w14:textId="524206C3" w:rsidR="00172011" w:rsidRDefault="00172011" w:rsidP="00172011">
      <w:pPr>
        <w:pStyle w:val="2"/>
        <w:rPr>
          <w:rFonts w:cs="Times New Roman"/>
          <w:lang w:eastAsia="en-US"/>
        </w:rPr>
      </w:pPr>
      <w:r w:rsidRPr="00172011">
        <w:rPr>
          <w:rFonts w:cs="Times New Roman"/>
          <w:lang w:eastAsia="en-US"/>
        </w:rPr>
        <w:t>Word pair</w:t>
      </w:r>
    </w:p>
    <w:p w14:paraId="0620E7BB" w14:textId="77777777" w:rsidR="00172011" w:rsidRPr="00985785" w:rsidRDefault="00172011" w:rsidP="00172011">
      <w:pPr>
        <w:rPr>
          <w:lang w:eastAsia="en-US"/>
        </w:rPr>
      </w:pPr>
      <w:r w:rsidRPr="00985785">
        <w:t>T</w:t>
      </w:r>
      <w:r w:rsidRPr="00985785">
        <w:rPr>
          <w:lang w:eastAsia="en-US"/>
        </w:rPr>
        <w:t xml:space="preserve">his section mainly describes the method of generating the </w:t>
      </w:r>
      <w:r w:rsidRPr="00985785">
        <w:t xml:space="preserve">word pair </w:t>
      </w:r>
      <w:r w:rsidRPr="00985785">
        <w:rPr>
          <w:lang w:eastAsia="en-US"/>
        </w:rPr>
        <w:t xml:space="preserve">classification results and </w:t>
      </w:r>
      <w:r w:rsidRPr="00985785">
        <w:t xml:space="preserve">the </w:t>
      </w:r>
      <w:r w:rsidRPr="00985785">
        <w:rPr>
          <w:lang w:eastAsia="en-US"/>
        </w:rPr>
        <w:t>evaluation for the result.</w:t>
      </w:r>
    </w:p>
    <w:p w14:paraId="4A0A3F08" w14:textId="202DB1B2" w:rsidR="00172011" w:rsidRDefault="00172011" w:rsidP="00172011">
      <w:pPr>
        <w:pStyle w:val="3"/>
        <w:rPr>
          <w:rFonts w:cs="Times New Roman"/>
          <w:szCs w:val="24"/>
          <w:lang w:eastAsia="en-US"/>
        </w:rPr>
      </w:pPr>
      <w:r w:rsidRPr="00172011">
        <w:rPr>
          <w:rFonts w:cs="Times New Roman"/>
          <w:szCs w:val="24"/>
          <w:lang w:eastAsia="en-US"/>
        </w:rPr>
        <w:t>Word pair methodology</w:t>
      </w:r>
    </w:p>
    <w:p w14:paraId="1406B28A" w14:textId="4EB13BE2" w:rsidR="00172011" w:rsidRDefault="00172011" w:rsidP="00172011">
      <w:r w:rsidRPr="00985785">
        <w:t>The script used to generate the word pair is built based on the script that generates the noun phrase. The change in the script is that after the HTMLParser recognize</w:t>
      </w:r>
      <w:r w:rsidRPr="00985785">
        <w:rPr>
          <w:lang w:eastAsia="zh-CN"/>
        </w:rPr>
        <w:t>d</w:t>
      </w:r>
      <w:r w:rsidRPr="00985785">
        <w:t xml:space="preserve"> the content of the tag </w:t>
      </w:r>
      <w:r w:rsidRPr="00985785">
        <w:rPr>
          <w:lang w:eastAsia="zh-CN"/>
        </w:rPr>
        <w:t>and</w:t>
      </w:r>
      <w:r w:rsidRPr="00985785">
        <w:t xml:space="preserve"> </w:t>
      </w:r>
      <w:r w:rsidRPr="00985785">
        <w:rPr>
          <w:lang w:eastAsia="zh-CN"/>
        </w:rPr>
        <w:t>filtered</w:t>
      </w:r>
      <w:r w:rsidRPr="00985785">
        <w:t xml:space="preserve"> </w:t>
      </w:r>
      <w:r w:rsidRPr="00985785">
        <w:rPr>
          <w:lang w:eastAsia="zh-CN"/>
        </w:rPr>
        <w:t>s</w:t>
      </w:r>
      <w:r w:rsidRPr="00985785">
        <w:t>pecial symbols</w:t>
      </w:r>
      <w:r w:rsidRPr="00985785">
        <w:rPr>
          <w:lang w:eastAsia="zh-CN"/>
        </w:rPr>
        <w:t>,</w:t>
      </w:r>
      <w:r w:rsidRPr="00985785">
        <w:t xml:space="preserve"> the script split the content into word pairs by space. For example, ‘I am XXX’ will be split into ‘I am’ and ‘am XXX’. </w:t>
      </w:r>
      <w:r w:rsidRPr="00985785">
        <w:rPr>
          <w:lang w:eastAsia="zh-CN"/>
        </w:rPr>
        <w:t>The</w:t>
      </w:r>
      <w:r w:rsidRPr="00985785">
        <w:t xml:space="preserve"> </w:t>
      </w:r>
      <w:r w:rsidRPr="00985785">
        <w:rPr>
          <w:lang w:eastAsia="zh-CN"/>
        </w:rPr>
        <w:t>result</w:t>
      </w:r>
      <w:r w:rsidRPr="00985785">
        <w:t xml:space="preserve"> of word pair script contains independent words, noun phrases and word pairs, because some of the content itself is a word or noun phrase. The rest of the word pair script is the same as the noun phrase.</w:t>
      </w:r>
    </w:p>
    <w:p w14:paraId="00531FE7" w14:textId="541D260D" w:rsidR="00172011" w:rsidRDefault="00172011" w:rsidP="00172011">
      <w:pPr>
        <w:pStyle w:val="3"/>
        <w:rPr>
          <w:rFonts w:cs="Times New Roman"/>
          <w:szCs w:val="24"/>
          <w:lang w:eastAsia="en-US"/>
        </w:rPr>
      </w:pPr>
      <w:r w:rsidRPr="00172011">
        <w:rPr>
          <w:rFonts w:cs="Times New Roman"/>
          <w:szCs w:val="24"/>
          <w:lang w:eastAsia="en-US"/>
        </w:rPr>
        <w:t>Word pair decision tree findings</w:t>
      </w:r>
    </w:p>
    <w:p w14:paraId="7D49A75F" w14:textId="04823C45" w:rsidR="00484B92" w:rsidRDefault="00484B92" w:rsidP="00484B92">
      <w:pPr>
        <w:rPr>
          <w:lang w:eastAsia="en-US"/>
        </w:rPr>
      </w:pPr>
      <w:r w:rsidRPr="00985785">
        <w:rPr>
          <w:lang w:eastAsia="en-US"/>
        </w:rPr>
        <w:t>The word pair decision tree used ‘ratio’, ‘proportion’, ‘average distance’, ‘shop number’ and ‘city number’ as features.</w:t>
      </w:r>
    </w:p>
    <w:p w14:paraId="134EDE30" w14:textId="53AE96FA" w:rsidR="00484B92" w:rsidRPr="00484B92" w:rsidRDefault="00484B92" w:rsidP="00484B92">
      <w:pPr>
        <w:rPr>
          <w:lang w:eastAsia="en-US"/>
        </w:rPr>
      </w:pPr>
      <w:r w:rsidRPr="00985785">
        <w:rPr>
          <w:noProof/>
        </w:rPr>
        <w:lastRenderedPageBreak/>
        <w:drawing>
          <wp:inline distT="0" distB="0" distL="0" distR="0" wp14:anchorId="6BE2CFDB" wp14:editId="3DE22F3A">
            <wp:extent cx="5258435" cy="503225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ord_pair_chang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58435" cy="5032259"/>
                    </a:xfrm>
                    <a:prstGeom prst="rect">
                      <a:avLst/>
                    </a:prstGeom>
                  </pic:spPr>
                </pic:pic>
              </a:graphicData>
            </a:graphic>
          </wp:inline>
        </w:drawing>
      </w:r>
    </w:p>
    <w:p w14:paraId="266EC80D" w14:textId="66039375" w:rsidR="00E70B14" w:rsidRDefault="00484B92" w:rsidP="00E70B14">
      <w:pPr>
        <w:jc w:val="center"/>
        <w:rPr>
          <w:b/>
        </w:rPr>
      </w:pPr>
      <w:bookmarkStart w:id="49" w:name="_Toc522487898"/>
      <w:r w:rsidRPr="00985785">
        <w:rPr>
          <w:b/>
        </w:rPr>
        <w:t xml:space="preserve">Figure </w:t>
      </w:r>
      <w:r w:rsidRPr="001C24CE">
        <w:rPr>
          <w:b/>
        </w:rPr>
        <w:fldChar w:fldCharType="begin"/>
      </w:r>
      <w:r w:rsidRPr="001C24CE">
        <w:rPr>
          <w:b/>
        </w:rPr>
        <w:instrText xml:space="preserve"> SEQ Figure \* ARABIC </w:instrText>
      </w:r>
      <w:r w:rsidRPr="001C24CE">
        <w:rPr>
          <w:b/>
        </w:rPr>
        <w:fldChar w:fldCharType="separate"/>
      </w:r>
      <w:r w:rsidR="00DF4969">
        <w:rPr>
          <w:b/>
          <w:noProof/>
        </w:rPr>
        <w:t>41</w:t>
      </w:r>
      <w:r w:rsidRPr="001C24CE">
        <w:rPr>
          <w:b/>
        </w:rPr>
        <w:fldChar w:fldCharType="end"/>
      </w:r>
      <w:r w:rsidRPr="00985785">
        <w:rPr>
          <w:b/>
        </w:rPr>
        <w:t xml:space="preserve">: Word </w:t>
      </w:r>
      <w:r w:rsidRPr="00985785">
        <w:rPr>
          <w:b/>
          <w:lang w:eastAsia="zh-CN"/>
        </w:rPr>
        <w:t>p</w:t>
      </w:r>
      <w:r w:rsidRPr="00985785">
        <w:rPr>
          <w:b/>
        </w:rPr>
        <w:t xml:space="preserve">air </w:t>
      </w:r>
      <w:r w:rsidRPr="00985785">
        <w:rPr>
          <w:b/>
          <w:lang w:eastAsia="zh-CN"/>
        </w:rPr>
        <w:t>d</w:t>
      </w:r>
      <w:r w:rsidRPr="00985785">
        <w:rPr>
          <w:b/>
        </w:rPr>
        <w:t>ecision tree</w:t>
      </w:r>
      <w:bookmarkEnd w:id="49"/>
    </w:p>
    <w:p w14:paraId="7BAA46D1" w14:textId="369CA4C7" w:rsidR="00484B92" w:rsidRDefault="00484B92" w:rsidP="00484B92">
      <w:r w:rsidRPr="00985785">
        <w:t xml:space="preserve">There are </w:t>
      </w:r>
      <w:proofErr w:type="gramStart"/>
      <w:r w:rsidRPr="00985785">
        <w:t>117 word</w:t>
      </w:r>
      <w:proofErr w:type="gramEnd"/>
      <w:r w:rsidRPr="00985785">
        <w:t xml:space="preserve"> pairs were judge as regional word pairs. (</w:t>
      </w:r>
      <w:r w:rsidRPr="00985785">
        <w:rPr>
          <w:rFonts w:eastAsiaTheme="minorEastAsia"/>
          <w:bCs/>
          <w:color w:val="000000"/>
        </w:rPr>
        <w:t xml:space="preserve">black pudding, in pitta, cod roe, irn bru, sausage large, fish chips, peas small, or gravy, mince pie, chicken meat, or curry, special fish, calzone, cornish pasty, chicken pakora, pasties, large sausage, large haddock, mixed meat, vegetable pakora, order online, fish supper, haggis, smoked sausage, cheese tomato, peas curry, sausage supper, south fried, bolognese, mini fish, large peas, kebab in, chicken chips, half pizza, red bull, king rib, salad or, scallop, wrap meal, of juice, cockles, salt, meat in, baked potatoes, hot shot, donner in, coke ml, bru l, coke ltr, chop suey, potato pie, al funghi, all steak, rubicon guava, baked potato, naan bread, smokey sausage, scampi supper, sausage single, bolognese sauce, mixed pakora, pie supper, bites and, burger single, spaghetti bolognese, pudding supper, cheese pattie, chip roll, chip steak, pizza supper, haagen dazs, pizza single, fried pizza, bru ltr, macaroni cheese, breast supper, haggis supper, white pudding, chicken balti, scampi single, burger supper, kebab pizza, rib supper, fanta ml, diet irn, in naan, pie single, nuggets supper, nuggets single, chicken supper, bru ml, fish butty, leg single, fish single, half fried, rib single, chicken single, online now, takeaway order, skate, suey roll, breast single, online instantly, pudding single, leg supper, securely with, pineapple ring, steak supper, pakora </w:t>
      </w:r>
      <w:r w:rsidRPr="00985785">
        <w:rPr>
          <w:rFonts w:eastAsiaTheme="minorEastAsia"/>
          <w:bCs/>
          <w:color w:val="000000"/>
        </w:rPr>
        <w:lastRenderedPageBreak/>
        <w:t>vegetable, shop takeaway, spicy haggis, steak single, hamburger supper, haggis single, pizza crunch, rump steak, hamburger single</w:t>
      </w:r>
      <w:r w:rsidRPr="00985785">
        <w:t>).</w:t>
      </w:r>
    </w:p>
    <w:p w14:paraId="326A2994" w14:textId="26F60E88" w:rsidR="00484B92" w:rsidRDefault="00484B92" w:rsidP="00484B92">
      <w:pPr>
        <w:pStyle w:val="3"/>
        <w:rPr>
          <w:rFonts w:cs="Times New Roman"/>
          <w:szCs w:val="24"/>
          <w:lang w:eastAsia="en-US"/>
        </w:rPr>
      </w:pPr>
      <w:r w:rsidRPr="00484B92">
        <w:rPr>
          <w:rFonts w:cs="Times New Roman"/>
          <w:szCs w:val="24"/>
          <w:lang w:eastAsia="en-US"/>
        </w:rPr>
        <w:t>Word pair decision tree evaluation</w:t>
      </w:r>
    </w:p>
    <w:p w14:paraId="48983CA4" w14:textId="3726BCEC" w:rsidR="00484B92" w:rsidRDefault="00484B92" w:rsidP="00484B92">
      <w:pPr>
        <w:rPr>
          <w:rFonts w:eastAsiaTheme="minorEastAsia"/>
          <w:bCs/>
          <w:color w:val="000000"/>
        </w:rPr>
      </w:pPr>
      <w:r w:rsidRPr="00985785">
        <w:t>In these word pairs, many of them contain regional independent word, such as ‘</w:t>
      </w:r>
      <w:r w:rsidRPr="00985785">
        <w:rPr>
          <w:rFonts w:eastAsiaTheme="minorEastAsia"/>
          <w:bCs/>
          <w:color w:val="000000"/>
        </w:rPr>
        <w:t>securely with</w:t>
      </w:r>
      <w:r w:rsidRPr="00985785">
        <w:t>’ and ‘</w:t>
      </w:r>
      <w:r w:rsidRPr="00985785">
        <w:rPr>
          <w:rFonts w:eastAsiaTheme="minorEastAsia"/>
          <w:bCs/>
          <w:color w:val="000000"/>
        </w:rPr>
        <w:t>rubicon guava</w:t>
      </w:r>
      <w:r w:rsidRPr="00985785">
        <w:t>’. Besides, many of them appeared in the result of noun phrases such as ‘</w:t>
      </w:r>
      <w:r w:rsidRPr="00985785">
        <w:rPr>
          <w:rFonts w:eastAsiaTheme="minorEastAsia"/>
          <w:bCs/>
          <w:color w:val="000000"/>
        </w:rPr>
        <w:t>cheese tomato</w:t>
      </w:r>
      <w:r w:rsidRPr="00985785">
        <w:t xml:space="preserve">’ </w:t>
      </w:r>
      <w:r w:rsidRPr="00985785">
        <w:rPr>
          <w:lang w:eastAsia="zh-CN"/>
        </w:rPr>
        <w:t>and</w:t>
      </w:r>
      <w:r w:rsidRPr="00985785">
        <w:t xml:space="preserve"> ‘</w:t>
      </w:r>
      <w:r w:rsidRPr="00985785">
        <w:rPr>
          <w:rFonts w:eastAsiaTheme="minorEastAsia"/>
          <w:bCs/>
          <w:color w:val="000000"/>
        </w:rPr>
        <w:t>vegetable pakora</w:t>
      </w:r>
      <w:r w:rsidRPr="00985785">
        <w:t xml:space="preserve">’. Further, some word pairs </w:t>
      </w:r>
      <w:r w:rsidRPr="00985785">
        <w:rPr>
          <w:lang w:eastAsia="zh-CN"/>
        </w:rPr>
        <w:t>like</w:t>
      </w:r>
      <w:r w:rsidRPr="00985785">
        <w:t xml:space="preserve"> ‘</w:t>
      </w:r>
      <w:r w:rsidRPr="00985785">
        <w:rPr>
          <w:rFonts w:eastAsiaTheme="minorEastAsia"/>
          <w:bCs/>
          <w:color w:val="000000"/>
        </w:rPr>
        <w:t xml:space="preserve">steak single’, ‘coke ml’ and ‘half pizza’ maybe reflect regional marketing habits that in these regional, </w:t>
      </w:r>
      <w:r w:rsidRPr="00985785">
        <w:rPr>
          <w:rFonts w:eastAsiaTheme="minorEastAsia"/>
          <w:bCs/>
          <w:color w:val="000000"/>
          <w:lang w:eastAsia="zh-CN"/>
        </w:rPr>
        <w:t>re</w:t>
      </w:r>
      <w:r w:rsidRPr="00985785">
        <w:rPr>
          <w:rFonts w:eastAsiaTheme="minorEastAsia"/>
          <w:bCs/>
          <w:color w:val="000000"/>
        </w:rPr>
        <w:t>sident</w:t>
      </w:r>
      <w:r w:rsidRPr="00985785">
        <w:rPr>
          <w:rFonts w:eastAsiaTheme="minorEastAsia"/>
          <w:bCs/>
          <w:color w:val="000000"/>
          <w:lang w:eastAsia="zh-CN"/>
        </w:rPr>
        <w:t>s</w:t>
      </w:r>
      <w:r w:rsidRPr="00985785">
        <w:rPr>
          <w:rFonts w:eastAsiaTheme="minorEastAsia"/>
          <w:bCs/>
          <w:color w:val="000000"/>
        </w:rPr>
        <w:t xml:space="preserve"> may </w:t>
      </w:r>
      <w:r w:rsidRPr="00985785">
        <w:rPr>
          <w:rFonts w:eastAsiaTheme="minorEastAsia"/>
          <w:bCs/>
          <w:color w:val="000000"/>
          <w:lang w:eastAsia="zh-CN"/>
        </w:rPr>
        <w:t>like</w:t>
      </w:r>
      <w:r w:rsidRPr="00985785">
        <w:rPr>
          <w:rFonts w:eastAsiaTheme="minorEastAsia"/>
          <w:bCs/>
          <w:color w:val="000000"/>
        </w:rPr>
        <w:t xml:space="preserve"> to mark the drink in millilitres, or they will sell the pizza in half. In addition, according to the word pair decision tree, the project finds that the ‘city number’ feature influenced the classification result. Thus, in word pair logistic regression model, the project would use this feature to generate the model.</w:t>
      </w:r>
    </w:p>
    <w:p w14:paraId="642A86B8" w14:textId="73674FF1" w:rsidR="00484B92" w:rsidRDefault="00484B92" w:rsidP="00484B92">
      <w:pPr>
        <w:pStyle w:val="3"/>
        <w:rPr>
          <w:rFonts w:cs="Times New Roman"/>
          <w:szCs w:val="24"/>
          <w:lang w:eastAsia="en-US"/>
        </w:rPr>
      </w:pPr>
      <w:r w:rsidRPr="00484B92">
        <w:rPr>
          <w:rFonts w:cs="Times New Roman"/>
          <w:szCs w:val="24"/>
          <w:lang w:eastAsia="en-US"/>
        </w:rPr>
        <w:t>Word pair logistic regression findings</w:t>
      </w:r>
    </w:p>
    <w:tbl>
      <w:tblPr>
        <w:tblStyle w:val="a7"/>
        <w:tblW w:w="0" w:type="auto"/>
        <w:jc w:val="center"/>
        <w:tblLook w:val="04A0" w:firstRow="1" w:lastRow="0" w:firstColumn="1" w:lastColumn="0" w:noHBand="0" w:noVBand="1"/>
      </w:tblPr>
      <w:tblGrid>
        <w:gridCol w:w="2592"/>
        <w:gridCol w:w="2857"/>
        <w:gridCol w:w="2822"/>
      </w:tblGrid>
      <w:tr w:rsidR="00484B92" w:rsidRPr="00985785" w14:paraId="14B42863" w14:textId="77777777" w:rsidTr="00484B92">
        <w:trPr>
          <w:jc w:val="center"/>
        </w:trPr>
        <w:tc>
          <w:tcPr>
            <w:tcW w:w="2592" w:type="dxa"/>
          </w:tcPr>
          <w:p w14:paraId="1618EC62" w14:textId="77777777" w:rsidR="00484B92" w:rsidRPr="00484B92" w:rsidRDefault="00484B92" w:rsidP="00484B92">
            <w:pPr>
              <w:jc w:val="center"/>
              <w:rPr>
                <w:b/>
                <w:bCs/>
                <w:color w:val="000000"/>
              </w:rPr>
            </w:pPr>
            <w:r w:rsidRPr="00484B92">
              <w:rPr>
                <w:b/>
                <w:bCs/>
                <w:color w:val="000000"/>
              </w:rPr>
              <w:t>Regularization</w:t>
            </w:r>
          </w:p>
        </w:tc>
        <w:tc>
          <w:tcPr>
            <w:tcW w:w="2857" w:type="dxa"/>
          </w:tcPr>
          <w:p w14:paraId="55313315" w14:textId="77777777" w:rsidR="00484B92" w:rsidRPr="00484B92" w:rsidRDefault="00484B92" w:rsidP="00484B92">
            <w:pPr>
              <w:jc w:val="center"/>
              <w:rPr>
                <w:b/>
                <w:bCs/>
                <w:color w:val="000000"/>
              </w:rPr>
            </w:pPr>
            <w:r w:rsidRPr="00484B92">
              <w:rPr>
                <w:b/>
                <w:bCs/>
                <w:color w:val="000000"/>
              </w:rPr>
              <w:t>L1</w:t>
            </w:r>
          </w:p>
        </w:tc>
        <w:tc>
          <w:tcPr>
            <w:tcW w:w="2822" w:type="dxa"/>
          </w:tcPr>
          <w:p w14:paraId="5B819168" w14:textId="77777777" w:rsidR="00484B92" w:rsidRPr="00484B92" w:rsidRDefault="00484B92" w:rsidP="00484B92">
            <w:pPr>
              <w:jc w:val="center"/>
              <w:rPr>
                <w:b/>
                <w:bCs/>
                <w:color w:val="000000"/>
              </w:rPr>
            </w:pPr>
            <w:r w:rsidRPr="00484B92">
              <w:rPr>
                <w:b/>
                <w:bCs/>
                <w:color w:val="000000"/>
              </w:rPr>
              <w:t>L2</w:t>
            </w:r>
          </w:p>
        </w:tc>
      </w:tr>
      <w:tr w:rsidR="00484B92" w:rsidRPr="00985785" w14:paraId="5AE7BA70" w14:textId="77777777" w:rsidTr="00484B92">
        <w:trPr>
          <w:jc w:val="center"/>
        </w:trPr>
        <w:tc>
          <w:tcPr>
            <w:tcW w:w="2592" w:type="dxa"/>
          </w:tcPr>
          <w:p w14:paraId="5E7E1D21" w14:textId="77777777" w:rsidR="00484B92" w:rsidRPr="00985785" w:rsidRDefault="00484B92" w:rsidP="00484B92">
            <w:pPr>
              <w:jc w:val="center"/>
              <w:rPr>
                <w:bCs/>
                <w:color w:val="000000"/>
              </w:rPr>
            </w:pPr>
            <w:r w:rsidRPr="00985785">
              <w:rPr>
                <w:bCs/>
                <w:color w:val="000000"/>
              </w:rPr>
              <w:t>Classification rate</w:t>
            </w:r>
          </w:p>
        </w:tc>
        <w:tc>
          <w:tcPr>
            <w:tcW w:w="2857" w:type="dxa"/>
          </w:tcPr>
          <w:p w14:paraId="2730598D" w14:textId="77777777" w:rsidR="00484B92" w:rsidRPr="00985785" w:rsidRDefault="00484B92" w:rsidP="00484B92">
            <w:pPr>
              <w:jc w:val="center"/>
              <w:rPr>
                <w:bCs/>
                <w:color w:val="000000"/>
              </w:rPr>
            </w:pPr>
            <w:r w:rsidRPr="00985785">
              <w:rPr>
                <w:bCs/>
                <w:color w:val="000000"/>
              </w:rPr>
              <w:t>88.77%</w:t>
            </w:r>
          </w:p>
        </w:tc>
        <w:tc>
          <w:tcPr>
            <w:tcW w:w="2822" w:type="dxa"/>
          </w:tcPr>
          <w:p w14:paraId="04E8328B" w14:textId="77777777" w:rsidR="00484B92" w:rsidRPr="00985785" w:rsidRDefault="00484B92" w:rsidP="00484B92">
            <w:pPr>
              <w:jc w:val="center"/>
              <w:rPr>
                <w:bCs/>
                <w:color w:val="000000"/>
              </w:rPr>
            </w:pPr>
            <w:r w:rsidRPr="00985785">
              <w:rPr>
                <w:bCs/>
                <w:color w:val="000000"/>
              </w:rPr>
              <w:t>74.48%</w:t>
            </w:r>
          </w:p>
        </w:tc>
      </w:tr>
      <w:tr w:rsidR="00484B92" w:rsidRPr="00985785" w14:paraId="10B6DAAF" w14:textId="77777777" w:rsidTr="00484B92">
        <w:trPr>
          <w:jc w:val="center"/>
        </w:trPr>
        <w:tc>
          <w:tcPr>
            <w:tcW w:w="2592" w:type="dxa"/>
          </w:tcPr>
          <w:p w14:paraId="06E84085" w14:textId="77777777" w:rsidR="00484B92" w:rsidRPr="00985785" w:rsidRDefault="00484B92" w:rsidP="00484B92">
            <w:pPr>
              <w:jc w:val="center"/>
              <w:rPr>
                <w:bCs/>
                <w:color w:val="000000"/>
              </w:rPr>
            </w:pPr>
            <w:r w:rsidRPr="00985785">
              <w:rPr>
                <w:bCs/>
                <w:color w:val="000000"/>
              </w:rPr>
              <w:t>Percentage threshold</w:t>
            </w:r>
          </w:p>
        </w:tc>
        <w:tc>
          <w:tcPr>
            <w:tcW w:w="2857" w:type="dxa"/>
          </w:tcPr>
          <w:p w14:paraId="16FFDC07" w14:textId="77777777" w:rsidR="00484B92" w:rsidRPr="00985785" w:rsidRDefault="00484B92" w:rsidP="00484B92">
            <w:pPr>
              <w:jc w:val="center"/>
              <w:rPr>
                <w:bCs/>
                <w:color w:val="000000"/>
              </w:rPr>
            </w:pPr>
            <w:r w:rsidRPr="00985785">
              <w:rPr>
                <w:bCs/>
                <w:color w:val="000000"/>
              </w:rPr>
              <w:t>Cannot tell</w:t>
            </w:r>
          </w:p>
        </w:tc>
        <w:tc>
          <w:tcPr>
            <w:tcW w:w="2822" w:type="dxa"/>
          </w:tcPr>
          <w:p w14:paraId="70A8A460" w14:textId="77777777" w:rsidR="00484B92" w:rsidRPr="00985785" w:rsidRDefault="00484B92" w:rsidP="00484B92">
            <w:pPr>
              <w:jc w:val="center"/>
              <w:rPr>
                <w:bCs/>
                <w:color w:val="000000"/>
              </w:rPr>
            </w:pPr>
            <w:r w:rsidRPr="00985785">
              <w:rPr>
                <w:bCs/>
                <w:color w:val="000000"/>
              </w:rPr>
              <w:t>Cannot tell</w:t>
            </w:r>
          </w:p>
        </w:tc>
      </w:tr>
      <w:tr w:rsidR="00484B92" w:rsidRPr="00985785" w14:paraId="5B11D8B6" w14:textId="77777777" w:rsidTr="00484B92">
        <w:trPr>
          <w:jc w:val="center"/>
        </w:trPr>
        <w:tc>
          <w:tcPr>
            <w:tcW w:w="2592" w:type="dxa"/>
          </w:tcPr>
          <w:p w14:paraId="51F01CF4" w14:textId="77777777" w:rsidR="00484B92" w:rsidRPr="00985785" w:rsidRDefault="00484B92" w:rsidP="00484B92">
            <w:pPr>
              <w:jc w:val="center"/>
              <w:rPr>
                <w:bCs/>
                <w:color w:val="000000"/>
              </w:rPr>
            </w:pPr>
            <w:r w:rsidRPr="00985785">
              <w:rPr>
                <w:bCs/>
                <w:color w:val="000000"/>
              </w:rPr>
              <w:t>Coefficient (‘proportion’, ‘ratio’, ‘city number’ and ‘average distance’)</w:t>
            </w:r>
          </w:p>
        </w:tc>
        <w:tc>
          <w:tcPr>
            <w:tcW w:w="2857" w:type="dxa"/>
          </w:tcPr>
          <w:p w14:paraId="03938B05" w14:textId="4991D929" w:rsidR="00484B92" w:rsidRPr="00985785" w:rsidRDefault="00484B92" w:rsidP="00484B92">
            <w:pPr>
              <w:jc w:val="center"/>
              <w:rPr>
                <w:bCs/>
                <w:color w:val="000000"/>
              </w:rPr>
            </w:pPr>
            <w:r w:rsidRPr="00985785">
              <w:rPr>
                <w:bCs/>
                <w:color w:val="000000"/>
              </w:rPr>
              <w:t>1.83</w:t>
            </w:r>
            <w:r w:rsidR="00671D13">
              <w:rPr>
                <w:bCs/>
                <w:color w:val="000000"/>
              </w:rPr>
              <w:t>013399e+00</w:t>
            </w:r>
          </w:p>
          <w:p w14:paraId="4E48F224" w14:textId="6727B051" w:rsidR="00484B92" w:rsidRPr="00985785" w:rsidRDefault="00671D13" w:rsidP="00484B92">
            <w:pPr>
              <w:jc w:val="center"/>
              <w:rPr>
                <w:bCs/>
                <w:color w:val="000000"/>
              </w:rPr>
            </w:pPr>
            <w:r>
              <w:rPr>
                <w:bCs/>
                <w:color w:val="000000"/>
              </w:rPr>
              <w:t>6.22791230e+00</w:t>
            </w:r>
          </w:p>
          <w:p w14:paraId="5F7E392D" w14:textId="50D37F78" w:rsidR="00484B92" w:rsidRPr="00985785" w:rsidRDefault="00671D13" w:rsidP="00484B92">
            <w:pPr>
              <w:jc w:val="center"/>
              <w:rPr>
                <w:bCs/>
                <w:color w:val="000000"/>
              </w:rPr>
            </w:pPr>
            <w:r>
              <w:rPr>
                <w:bCs/>
                <w:color w:val="000000"/>
              </w:rPr>
              <w:t>-2.69416502e-01</w:t>
            </w:r>
          </w:p>
          <w:p w14:paraId="086454FC" w14:textId="77777777" w:rsidR="00484B92" w:rsidRPr="00985785" w:rsidRDefault="00484B92" w:rsidP="00484B92">
            <w:pPr>
              <w:jc w:val="center"/>
              <w:rPr>
                <w:bCs/>
                <w:color w:val="000000"/>
              </w:rPr>
            </w:pPr>
            <w:r w:rsidRPr="00985785">
              <w:rPr>
                <w:bCs/>
                <w:color w:val="000000"/>
              </w:rPr>
              <w:t>-7.79706487e-06</w:t>
            </w:r>
          </w:p>
        </w:tc>
        <w:tc>
          <w:tcPr>
            <w:tcW w:w="2822" w:type="dxa"/>
          </w:tcPr>
          <w:p w14:paraId="0C1CEEAA" w14:textId="77777777" w:rsidR="00484B92" w:rsidRPr="00985785" w:rsidRDefault="00484B92" w:rsidP="00484B92">
            <w:pPr>
              <w:jc w:val="center"/>
              <w:rPr>
                <w:bCs/>
                <w:color w:val="000000"/>
              </w:rPr>
            </w:pPr>
            <w:r w:rsidRPr="00985785">
              <w:rPr>
                <w:bCs/>
                <w:color w:val="000000"/>
              </w:rPr>
              <w:t>1.06066688e-01</w:t>
            </w:r>
          </w:p>
          <w:p w14:paraId="4CFC9C31" w14:textId="1A70257D" w:rsidR="00484B92" w:rsidRPr="00985785" w:rsidRDefault="00671D13" w:rsidP="00484B92">
            <w:pPr>
              <w:jc w:val="center"/>
              <w:rPr>
                <w:bCs/>
                <w:color w:val="000000"/>
              </w:rPr>
            </w:pPr>
            <w:r>
              <w:rPr>
                <w:bCs/>
                <w:color w:val="000000"/>
              </w:rPr>
              <w:t>1.80860335e-01</w:t>
            </w:r>
          </w:p>
          <w:p w14:paraId="1200D2A1" w14:textId="77777777" w:rsidR="00484B92" w:rsidRPr="00985785" w:rsidRDefault="00484B92" w:rsidP="00484B92">
            <w:pPr>
              <w:jc w:val="center"/>
              <w:rPr>
                <w:bCs/>
                <w:color w:val="000000"/>
              </w:rPr>
            </w:pPr>
            <w:r w:rsidRPr="00985785">
              <w:rPr>
                <w:bCs/>
                <w:color w:val="000000"/>
              </w:rPr>
              <w:t>-1.26984839e-01</w:t>
            </w:r>
          </w:p>
          <w:p w14:paraId="449D2143" w14:textId="77777777" w:rsidR="00484B92" w:rsidRPr="00985785" w:rsidRDefault="00484B92" w:rsidP="00484B92">
            <w:pPr>
              <w:jc w:val="center"/>
              <w:rPr>
                <w:bCs/>
                <w:color w:val="000000"/>
              </w:rPr>
            </w:pPr>
            <w:r w:rsidRPr="00985785">
              <w:rPr>
                <w:bCs/>
                <w:color w:val="000000"/>
              </w:rPr>
              <w:t>5.89637008e-06</w:t>
            </w:r>
          </w:p>
        </w:tc>
      </w:tr>
      <w:tr w:rsidR="00484B92" w:rsidRPr="00985785" w14:paraId="4B47968E" w14:textId="77777777" w:rsidTr="00484B92">
        <w:trPr>
          <w:jc w:val="center"/>
        </w:trPr>
        <w:tc>
          <w:tcPr>
            <w:tcW w:w="2592" w:type="dxa"/>
          </w:tcPr>
          <w:p w14:paraId="56B3A1FF" w14:textId="77777777" w:rsidR="00484B92" w:rsidRPr="00985785" w:rsidRDefault="00484B92" w:rsidP="00484B92">
            <w:pPr>
              <w:jc w:val="center"/>
              <w:rPr>
                <w:bCs/>
                <w:color w:val="000000"/>
              </w:rPr>
            </w:pPr>
            <w:r w:rsidRPr="00985785">
              <w:rPr>
                <w:bCs/>
                <w:color w:val="000000"/>
              </w:rPr>
              <w:t>The number of regional words</w:t>
            </w:r>
          </w:p>
        </w:tc>
        <w:tc>
          <w:tcPr>
            <w:tcW w:w="2857" w:type="dxa"/>
          </w:tcPr>
          <w:p w14:paraId="445A9259" w14:textId="77777777" w:rsidR="00484B92" w:rsidRPr="00985785" w:rsidRDefault="00484B92" w:rsidP="00484B92">
            <w:pPr>
              <w:jc w:val="center"/>
              <w:rPr>
                <w:bCs/>
                <w:color w:val="000000"/>
              </w:rPr>
            </w:pPr>
            <w:r w:rsidRPr="00985785">
              <w:rPr>
                <w:bCs/>
                <w:color w:val="000000"/>
              </w:rPr>
              <w:t>Cannot tell</w:t>
            </w:r>
          </w:p>
        </w:tc>
        <w:tc>
          <w:tcPr>
            <w:tcW w:w="2822" w:type="dxa"/>
          </w:tcPr>
          <w:p w14:paraId="61AD2A96" w14:textId="77777777" w:rsidR="00484B92" w:rsidRPr="00985785" w:rsidRDefault="00484B92" w:rsidP="00484B92">
            <w:pPr>
              <w:jc w:val="center"/>
              <w:rPr>
                <w:bCs/>
                <w:color w:val="000000"/>
              </w:rPr>
            </w:pPr>
            <w:r w:rsidRPr="00985785">
              <w:rPr>
                <w:bCs/>
                <w:color w:val="000000"/>
              </w:rPr>
              <w:t>Cannot tell</w:t>
            </w:r>
          </w:p>
        </w:tc>
      </w:tr>
      <w:tr w:rsidR="00484B92" w:rsidRPr="00985785" w14:paraId="6444C333" w14:textId="77777777" w:rsidTr="00484B92">
        <w:trPr>
          <w:jc w:val="center"/>
        </w:trPr>
        <w:tc>
          <w:tcPr>
            <w:tcW w:w="2592" w:type="dxa"/>
          </w:tcPr>
          <w:p w14:paraId="1467AC2A" w14:textId="77777777" w:rsidR="00484B92" w:rsidRPr="00985785" w:rsidRDefault="00484B92" w:rsidP="00484B92">
            <w:pPr>
              <w:jc w:val="center"/>
              <w:rPr>
                <w:bCs/>
                <w:color w:val="000000"/>
              </w:rPr>
            </w:pPr>
            <w:r w:rsidRPr="00985785">
              <w:rPr>
                <w:bCs/>
                <w:color w:val="000000"/>
              </w:rPr>
              <w:t>Regional words with probability</w:t>
            </w:r>
          </w:p>
        </w:tc>
        <w:tc>
          <w:tcPr>
            <w:tcW w:w="2857" w:type="dxa"/>
          </w:tcPr>
          <w:p w14:paraId="68449448" w14:textId="77777777" w:rsidR="00484B92" w:rsidRPr="00985785" w:rsidRDefault="00484B92" w:rsidP="00484B92">
            <w:pPr>
              <w:jc w:val="center"/>
              <w:rPr>
                <w:bCs/>
                <w:color w:val="000000"/>
              </w:rPr>
            </w:pPr>
            <w:r w:rsidRPr="00985785">
              <w:rPr>
                <w:bCs/>
                <w:color w:val="000000"/>
              </w:rPr>
              <w:t>meaningless</w:t>
            </w:r>
          </w:p>
        </w:tc>
        <w:tc>
          <w:tcPr>
            <w:tcW w:w="2822" w:type="dxa"/>
          </w:tcPr>
          <w:p w14:paraId="29F983DF" w14:textId="77777777" w:rsidR="00484B92" w:rsidRPr="00985785" w:rsidRDefault="00484B92" w:rsidP="00484B92">
            <w:pPr>
              <w:jc w:val="center"/>
              <w:rPr>
                <w:bCs/>
                <w:color w:val="000000"/>
              </w:rPr>
            </w:pPr>
            <w:r w:rsidRPr="00985785">
              <w:rPr>
                <w:bCs/>
                <w:color w:val="000000"/>
              </w:rPr>
              <w:t>meaningless</w:t>
            </w:r>
          </w:p>
        </w:tc>
      </w:tr>
    </w:tbl>
    <w:p w14:paraId="5D72BF12" w14:textId="792CD6B1" w:rsidR="00484B92" w:rsidRDefault="00484B92" w:rsidP="00484B92">
      <w:pPr>
        <w:jc w:val="center"/>
        <w:rPr>
          <w:b/>
          <w:bCs/>
          <w:color w:val="000000"/>
        </w:rPr>
      </w:pPr>
      <w:bookmarkStart w:id="50" w:name="_Toc522488021"/>
      <w:r w:rsidRPr="00985785">
        <w:rPr>
          <w:b/>
          <w:bCs/>
          <w:color w:val="000000"/>
        </w:rPr>
        <w:t xml:space="preserve">Table </w:t>
      </w:r>
      <w:r w:rsidRPr="005E2F4E">
        <w:rPr>
          <w:b/>
        </w:rPr>
        <w:fldChar w:fldCharType="begin"/>
      </w:r>
      <w:r w:rsidRPr="005E2F4E">
        <w:rPr>
          <w:b/>
        </w:rPr>
        <w:instrText xml:space="preserve"> SEQ Table \* ARABIC </w:instrText>
      </w:r>
      <w:r w:rsidRPr="005E2F4E">
        <w:rPr>
          <w:b/>
        </w:rPr>
        <w:fldChar w:fldCharType="separate"/>
      </w:r>
      <w:r w:rsidR="006B0048">
        <w:rPr>
          <w:b/>
          <w:noProof/>
        </w:rPr>
        <w:t>9</w:t>
      </w:r>
      <w:r w:rsidRPr="005E2F4E">
        <w:rPr>
          <w:b/>
        </w:rPr>
        <w:fldChar w:fldCharType="end"/>
      </w:r>
      <w:r w:rsidRPr="00985785">
        <w:rPr>
          <w:b/>
          <w:bCs/>
          <w:color w:val="000000"/>
        </w:rPr>
        <w:t>: Comparison of penalty choices for word pair when selecting, ‘proportion’, ‘ratio’, ‘city number’ and ‘average distance’ as features</w:t>
      </w:r>
      <w:bookmarkEnd w:id="50"/>
    </w:p>
    <w:p w14:paraId="04E8F31A" w14:textId="6C18502A" w:rsidR="00484B92" w:rsidRDefault="00484B92" w:rsidP="00484B92">
      <w:r w:rsidRPr="00985785">
        <w:t xml:space="preserve">There are </w:t>
      </w:r>
      <w:proofErr w:type="gramStart"/>
      <w:r w:rsidRPr="00985785">
        <w:t>200 word</w:t>
      </w:r>
      <w:proofErr w:type="gramEnd"/>
      <w:r w:rsidRPr="00985785">
        <w:t xml:space="preserve"> pairs whose regional probability exceed 50% </w:t>
      </w:r>
      <w:r w:rsidRPr="00985785">
        <w:rPr>
          <w:lang w:eastAsia="zh-CN"/>
        </w:rPr>
        <w:t>when</w:t>
      </w:r>
      <w:r w:rsidRPr="00985785">
        <w:t xml:space="preserve"> </w:t>
      </w:r>
      <w:r w:rsidRPr="00985785">
        <w:rPr>
          <w:lang w:eastAsia="zh-CN"/>
        </w:rPr>
        <w:t>using</w:t>
      </w:r>
      <w:r w:rsidRPr="00985785">
        <w:t xml:space="preserve"> L1 </w:t>
      </w:r>
      <w:r w:rsidRPr="00985785">
        <w:rPr>
          <w:bCs/>
          <w:color w:val="000000"/>
        </w:rPr>
        <w:t xml:space="preserve">regularization and when using L2 regularization, there are 684 </w:t>
      </w:r>
      <w:r w:rsidRPr="00985785">
        <w:t>word pairs’ regional probability exceed 50%.</w:t>
      </w:r>
    </w:p>
    <w:p w14:paraId="7BC84A60" w14:textId="34D08E68" w:rsidR="00484B92" w:rsidRDefault="00484B92" w:rsidP="00484B92">
      <w:pPr>
        <w:pStyle w:val="3"/>
        <w:rPr>
          <w:rFonts w:cs="Times New Roman"/>
          <w:szCs w:val="24"/>
          <w:lang w:eastAsia="en-US"/>
        </w:rPr>
      </w:pPr>
      <w:r w:rsidRPr="00484B92">
        <w:rPr>
          <w:rFonts w:cs="Times New Roman"/>
          <w:szCs w:val="24"/>
          <w:lang w:eastAsia="en-US"/>
        </w:rPr>
        <w:t>Word pair logistic regression evaluation</w:t>
      </w:r>
    </w:p>
    <w:p w14:paraId="3C1D15E3" w14:textId="1B7CD0C7" w:rsidR="00484B92" w:rsidRPr="00985785" w:rsidRDefault="00484B92" w:rsidP="00484B92">
      <w:pPr>
        <w:rPr>
          <w:bCs/>
          <w:color w:val="000000"/>
        </w:rPr>
      </w:pPr>
      <w:r w:rsidRPr="00985785">
        <w:t xml:space="preserve">According to the logistic regression result of word pair, although the classification rate was high when using L1 </w:t>
      </w:r>
      <w:r w:rsidRPr="00985785">
        <w:rPr>
          <w:bCs/>
          <w:color w:val="000000"/>
        </w:rPr>
        <w:t xml:space="preserve">regularization, in the </w:t>
      </w:r>
      <w:proofErr w:type="gramStart"/>
      <w:r w:rsidRPr="00985785">
        <w:rPr>
          <w:bCs/>
          <w:color w:val="000000"/>
        </w:rPr>
        <w:t>200 word</w:t>
      </w:r>
      <w:proofErr w:type="gramEnd"/>
      <w:r w:rsidRPr="00985785">
        <w:rPr>
          <w:bCs/>
          <w:color w:val="000000"/>
        </w:rPr>
        <w:t xml:space="preserve"> pair results with a regional probability greater than 50%, the project could not find the regional threshold. T</w:t>
      </w:r>
      <w:r w:rsidRPr="00985785">
        <w:rPr>
          <w:bCs/>
          <w:color w:val="000000"/>
          <w:lang w:eastAsia="zh-CN"/>
        </w:rPr>
        <w:t>he</w:t>
      </w:r>
      <w:r w:rsidRPr="00985785">
        <w:rPr>
          <w:bCs/>
          <w:color w:val="000000"/>
        </w:rPr>
        <w:t xml:space="preserve"> project found that </w:t>
      </w:r>
      <w:r w:rsidRPr="00985785">
        <w:rPr>
          <w:bCs/>
          <w:color w:val="000000"/>
          <w:lang w:eastAsia="zh-CN"/>
        </w:rPr>
        <w:t>i</w:t>
      </w:r>
      <w:r w:rsidRPr="00985785">
        <w:rPr>
          <w:bCs/>
          <w:color w:val="000000"/>
        </w:rPr>
        <w:t xml:space="preserve">n these </w:t>
      </w:r>
      <w:proofErr w:type="gramStart"/>
      <w:r w:rsidRPr="00985785">
        <w:rPr>
          <w:bCs/>
          <w:color w:val="000000"/>
        </w:rPr>
        <w:t>200 word</w:t>
      </w:r>
      <w:proofErr w:type="gramEnd"/>
      <w:r w:rsidRPr="00985785">
        <w:rPr>
          <w:bCs/>
          <w:color w:val="000000"/>
        </w:rPr>
        <w:t xml:space="preserve"> pairs, there are many word pairs that are not regional word pairs through geographic visualization results and trend graphs. Besides, </w:t>
      </w:r>
      <w:r w:rsidRPr="00985785">
        <w:rPr>
          <w:bCs/>
          <w:color w:val="000000"/>
          <w:lang w:eastAsia="zh-CN"/>
        </w:rPr>
        <w:t>through</w:t>
      </w:r>
      <w:r w:rsidRPr="00985785">
        <w:rPr>
          <w:bCs/>
          <w:color w:val="000000"/>
        </w:rPr>
        <w:t xml:space="preserve"> </w:t>
      </w:r>
      <w:r w:rsidRPr="00985785">
        <w:rPr>
          <w:bCs/>
          <w:color w:val="000000"/>
        </w:rPr>
        <w:lastRenderedPageBreak/>
        <w:t>analy</w:t>
      </w:r>
      <w:r w:rsidRPr="00985785">
        <w:rPr>
          <w:bCs/>
          <w:color w:val="000000"/>
          <w:lang w:eastAsia="zh-CN"/>
        </w:rPr>
        <w:t>s</w:t>
      </w:r>
      <w:r w:rsidRPr="00985785">
        <w:rPr>
          <w:bCs/>
          <w:color w:val="000000"/>
        </w:rPr>
        <w:t xml:space="preserve">ing these non-regional word pairs, the project found that these word pairs have the same characteristics </w:t>
      </w:r>
      <w:r w:rsidRPr="00985785">
        <w:rPr>
          <w:bCs/>
          <w:color w:val="000000"/>
          <w:lang w:eastAsia="zh-CN"/>
        </w:rPr>
        <w:t>that</w:t>
      </w:r>
      <w:r w:rsidRPr="00985785">
        <w:rPr>
          <w:bCs/>
          <w:color w:val="000000"/>
        </w:rPr>
        <w:t xml:space="preserve"> </w:t>
      </w:r>
      <w:r w:rsidRPr="00985785">
        <w:rPr>
          <w:bCs/>
          <w:color w:val="000000"/>
          <w:lang w:eastAsia="zh-CN"/>
        </w:rPr>
        <w:t>they</w:t>
      </w:r>
      <w:r w:rsidRPr="00985785">
        <w:rPr>
          <w:bCs/>
          <w:color w:val="000000"/>
        </w:rPr>
        <w:t xml:space="preserve"> </w:t>
      </w:r>
      <w:r w:rsidRPr="00985785">
        <w:rPr>
          <w:bCs/>
          <w:color w:val="000000"/>
          <w:lang w:eastAsia="zh-CN"/>
        </w:rPr>
        <w:t>have</w:t>
      </w:r>
      <w:r w:rsidRPr="00985785">
        <w:rPr>
          <w:bCs/>
          <w:color w:val="000000"/>
        </w:rPr>
        <w:t xml:space="preserve"> </w:t>
      </w:r>
      <w:r w:rsidRPr="00985785">
        <w:rPr>
          <w:bCs/>
          <w:color w:val="000000"/>
          <w:lang w:eastAsia="zh-CN"/>
        </w:rPr>
        <w:t>high</w:t>
      </w:r>
      <w:r w:rsidRPr="00985785">
        <w:rPr>
          <w:bCs/>
          <w:color w:val="000000"/>
        </w:rPr>
        <w:t xml:space="preserve"> ‘ratio’, large ‘average distance’ and low ‘proportion’. </w:t>
      </w:r>
      <w:r w:rsidRPr="00985785">
        <w:rPr>
          <w:bCs/>
          <w:color w:val="000000"/>
          <w:lang w:eastAsia="zh-CN"/>
        </w:rPr>
        <w:t>By</w:t>
      </w:r>
      <w:r w:rsidRPr="00985785">
        <w:rPr>
          <w:bCs/>
          <w:color w:val="000000"/>
        </w:rPr>
        <w:t xml:space="preserve"> </w:t>
      </w:r>
      <w:r w:rsidRPr="00985785">
        <w:rPr>
          <w:bCs/>
          <w:color w:val="000000"/>
          <w:lang w:eastAsia="zh-CN"/>
        </w:rPr>
        <w:t>observing</w:t>
      </w:r>
      <w:r w:rsidRPr="00985785">
        <w:rPr>
          <w:bCs/>
          <w:color w:val="000000"/>
        </w:rPr>
        <w:t xml:space="preserve"> </w:t>
      </w:r>
      <w:r w:rsidRPr="00985785">
        <w:rPr>
          <w:bCs/>
          <w:color w:val="000000"/>
          <w:lang w:eastAsia="zh-CN"/>
        </w:rPr>
        <w:t>the</w:t>
      </w:r>
      <w:r w:rsidRPr="00985785">
        <w:rPr>
          <w:bCs/>
          <w:color w:val="000000"/>
        </w:rPr>
        <w:t xml:space="preserve"> word pair training dataset, the project knew that </w:t>
      </w:r>
      <w:r w:rsidRPr="00985785">
        <w:rPr>
          <w:bCs/>
          <w:color w:val="000000"/>
          <w:lang w:eastAsia="zh-CN"/>
        </w:rPr>
        <w:t>t</w:t>
      </w:r>
      <w:r w:rsidRPr="00985785">
        <w:rPr>
          <w:bCs/>
          <w:color w:val="000000"/>
        </w:rPr>
        <w:t xml:space="preserve">he ‘ratio’ of all regional word pairs in the training set is higher than 59%, but the other </w:t>
      </w:r>
      <w:r w:rsidRPr="00985785">
        <w:rPr>
          <w:bCs/>
          <w:color w:val="000000"/>
          <w:lang w:eastAsia="zh-CN"/>
        </w:rPr>
        <w:t>three</w:t>
      </w:r>
      <w:r w:rsidRPr="00985785">
        <w:rPr>
          <w:bCs/>
          <w:color w:val="000000"/>
        </w:rPr>
        <w:t xml:space="preserve"> features cannot tell a certain </w:t>
      </w:r>
      <w:r w:rsidRPr="00985785">
        <w:rPr>
          <w:bCs/>
          <w:color w:val="000000"/>
          <w:lang w:eastAsia="zh-CN"/>
        </w:rPr>
        <w:t>t</w:t>
      </w:r>
      <w:r w:rsidRPr="00985785">
        <w:rPr>
          <w:bCs/>
          <w:color w:val="000000"/>
        </w:rPr>
        <w:t xml:space="preserve">hreshold. </w:t>
      </w:r>
      <w:r w:rsidRPr="00985785">
        <w:rPr>
          <w:bCs/>
          <w:color w:val="000000"/>
          <w:lang w:eastAsia="zh-CN"/>
        </w:rPr>
        <w:t>In</w:t>
      </w:r>
      <w:r w:rsidRPr="00985785">
        <w:rPr>
          <w:bCs/>
          <w:color w:val="000000"/>
        </w:rPr>
        <w:t xml:space="preserve"> addition, according to the coefficient of each feature when using L1 regularization, </w:t>
      </w:r>
      <w:r w:rsidRPr="00985785">
        <w:rPr>
          <w:bCs/>
          <w:color w:val="000000"/>
          <w:lang w:eastAsia="zh-CN"/>
        </w:rPr>
        <w:t>the</w:t>
      </w:r>
      <w:r w:rsidRPr="00985785">
        <w:rPr>
          <w:bCs/>
          <w:color w:val="000000"/>
        </w:rPr>
        <w:t xml:space="preserve"> </w:t>
      </w:r>
      <w:r w:rsidRPr="00985785">
        <w:rPr>
          <w:bCs/>
          <w:color w:val="000000"/>
          <w:lang w:eastAsia="zh-CN"/>
        </w:rPr>
        <w:t>p</w:t>
      </w:r>
      <w:r w:rsidRPr="00985785">
        <w:rPr>
          <w:bCs/>
          <w:color w:val="000000"/>
        </w:rPr>
        <w:t xml:space="preserve">roject found that ‘ratio’ has the most impact on the results and the impact of ‘average distance’ is small. Thus, </w:t>
      </w:r>
      <w:r w:rsidRPr="00985785">
        <w:rPr>
          <w:bCs/>
          <w:color w:val="000000"/>
          <w:lang w:eastAsia="zh-CN"/>
        </w:rPr>
        <w:t>t</w:t>
      </w:r>
      <w:r w:rsidRPr="00985785">
        <w:rPr>
          <w:bCs/>
          <w:color w:val="000000"/>
        </w:rPr>
        <w:t>his lead</w:t>
      </w:r>
      <w:r w:rsidRPr="00985785">
        <w:rPr>
          <w:bCs/>
          <w:color w:val="000000"/>
          <w:lang w:eastAsia="zh-CN"/>
        </w:rPr>
        <w:t>ed</w:t>
      </w:r>
      <w:r w:rsidRPr="00985785">
        <w:rPr>
          <w:bCs/>
          <w:color w:val="000000"/>
        </w:rPr>
        <w:t xml:space="preserve"> to a bad classification result. </w:t>
      </w:r>
      <w:r w:rsidRPr="00985785">
        <w:rPr>
          <w:bCs/>
          <w:color w:val="000000"/>
          <w:lang w:eastAsia="zh-CN"/>
        </w:rPr>
        <w:t>However</w:t>
      </w:r>
      <w:r w:rsidRPr="00985785">
        <w:rPr>
          <w:bCs/>
          <w:color w:val="000000"/>
        </w:rPr>
        <w:t xml:space="preserve">, </w:t>
      </w:r>
      <w:r w:rsidRPr="00985785">
        <w:rPr>
          <w:bCs/>
          <w:color w:val="000000"/>
          <w:lang w:eastAsia="zh-CN"/>
        </w:rPr>
        <w:t>t</w:t>
      </w:r>
      <w:r w:rsidRPr="00985785">
        <w:rPr>
          <w:bCs/>
          <w:color w:val="000000"/>
        </w:rPr>
        <w:t>he project believes that the root cause for the poor classification of the model is because the training dataset sample</w:t>
      </w:r>
      <w:r w:rsidRPr="00985785">
        <w:rPr>
          <w:bCs/>
          <w:color w:val="000000"/>
          <w:lang w:eastAsia="zh-CN"/>
        </w:rPr>
        <w:t>s</w:t>
      </w:r>
      <w:r w:rsidRPr="00985785">
        <w:rPr>
          <w:bCs/>
          <w:color w:val="000000"/>
        </w:rPr>
        <w:t xml:space="preserve"> </w:t>
      </w:r>
      <w:r w:rsidRPr="00985785">
        <w:rPr>
          <w:bCs/>
          <w:color w:val="000000"/>
          <w:lang w:eastAsia="zh-CN"/>
        </w:rPr>
        <w:t>are</w:t>
      </w:r>
      <w:r w:rsidRPr="00985785">
        <w:rPr>
          <w:bCs/>
          <w:color w:val="000000"/>
        </w:rPr>
        <w:t xml:space="preserve"> not enough.</w:t>
      </w:r>
    </w:p>
    <w:p w14:paraId="42DD7B1C" w14:textId="77777777" w:rsidR="00484B92" w:rsidRPr="00985785" w:rsidRDefault="00484B92" w:rsidP="00484B92">
      <w:pPr>
        <w:rPr>
          <w:bCs/>
          <w:color w:val="000000"/>
        </w:rPr>
      </w:pPr>
      <w:r w:rsidRPr="00985785">
        <w:rPr>
          <w:lang w:eastAsia="zh-CN"/>
        </w:rPr>
        <w:t>When</w:t>
      </w:r>
      <w:r w:rsidRPr="00985785">
        <w:t xml:space="preserve"> using L2 </w:t>
      </w:r>
      <w:r w:rsidRPr="00985785">
        <w:rPr>
          <w:bCs/>
          <w:color w:val="000000"/>
        </w:rPr>
        <w:t xml:space="preserve">regularization, ‘average distance’ has the greatest impact on the results of the classification. As a result, </w:t>
      </w:r>
      <w:r w:rsidRPr="00985785">
        <w:rPr>
          <w:bCs/>
          <w:color w:val="000000"/>
          <w:lang w:eastAsia="zh-CN"/>
        </w:rPr>
        <w:t>t</w:t>
      </w:r>
      <w:r w:rsidRPr="00985785">
        <w:rPr>
          <w:bCs/>
          <w:color w:val="000000"/>
        </w:rPr>
        <w:t xml:space="preserve">his is why there </w:t>
      </w:r>
      <w:r w:rsidRPr="00985785">
        <w:rPr>
          <w:bCs/>
          <w:color w:val="000000"/>
          <w:lang w:eastAsia="zh-CN"/>
        </w:rPr>
        <w:t>are</w:t>
      </w:r>
      <w:r w:rsidRPr="00985785">
        <w:rPr>
          <w:bCs/>
          <w:color w:val="000000"/>
        </w:rPr>
        <w:t xml:space="preserve"> more non-regional word pairs w</w:t>
      </w:r>
      <w:r w:rsidRPr="00985785">
        <w:rPr>
          <w:bCs/>
          <w:color w:val="000000"/>
          <w:lang w:eastAsia="zh-CN"/>
        </w:rPr>
        <w:t xml:space="preserve">ere </w:t>
      </w:r>
      <w:r w:rsidRPr="00985785">
        <w:rPr>
          <w:bCs/>
          <w:color w:val="000000"/>
        </w:rPr>
        <w:t xml:space="preserve">identified as regional word pairs. </w:t>
      </w:r>
    </w:p>
    <w:p w14:paraId="3FF40565" w14:textId="3E84ED3D" w:rsidR="00484B92" w:rsidRDefault="00484B92" w:rsidP="00484B92">
      <w:r w:rsidRPr="00985785">
        <w:t xml:space="preserve">Based on the above description, the project </w:t>
      </w:r>
      <w:r w:rsidRPr="00985785">
        <w:rPr>
          <w:lang w:eastAsia="zh-CN"/>
        </w:rPr>
        <w:t>thinks</w:t>
      </w:r>
      <w:r w:rsidRPr="00985785">
        <w:t xml:space="preserve"> that the classification result of the word pair obtained by using the logistic regression is meaningless. As a consequence, the </w:t>
      </w:r>
      <w:r w:rsidRPr="00985785">
        <w:rPr>
          <w:lang w:eastAsia="zh-CN"/>
        </w:rPr>
        <w:t>project</w:t>
      </w:r>
      <w:r w:rsidRPr="00985785">
        <w:t xml:space="preserve"> </w:t>
      </w:r>
      <w:r w:rsidRPr="00985785">
        <w:rPr>
          <w:lang w:eastAsia="zh-CN"/>
        </w:rPr>
        <w:t>only</w:t>
      </w:r>
      <w:r w:rsidRPr="00985785">
        <w:t xml:space="preserve"> </w:t>
      </w:r>
      <w:r w:rsidRPr="00985785">
        <w:rPr>
          <w:lang w:eastAsia="zh-CN"/>
        </w:rPr>
        <w:t>m</w:t>
      </w:r>
      <w:r w:rsidRPr="00985785">
        <w:t xml:space="preserve">ade a discussion </w:t>
      </w:r>
      <w:r w:rsidRPr="00985785">
        <w:rPr>
          <w:lang w:eastAsia="zh-CN"/>
        </w:rPr>
        <w:t>of</w:t>
      </w:r>
      <w:r w:rsidRPr="00985785">
        <w:t xml:space="preserve"> </w:t>
      </w:r>
      <w:r w:rsidRPr="00985785">
        <w:rPr>
          <w:lang w:eastAsia="zh-CN"/>
        </w:rPr>
        <w:t>the</w:t>
      </w:r>
      <w:r w:rsidRPr="00985785">
        <w:t xml:space="preserve"> </w:t>
      </w:r>
      <w:r w:rsidRPr="00985785">
        <w:rPr>
          <w:lang w:eastAsia="zh-CN"/>
        </w:rPr>
        <w:t>result</w:t>
      </w:r>
      <w:r w:rsidRPr="00985785">
        <w:t xml:space="preserve"> </w:t>
      </w:r>
      <w:r w:rsidRPr="00985785">
        <w:rPr>
          <w:lang w:eastAsia="zh-CN"/>
        </w:rPr>
        <w:t>and</w:t>
      </w:r>
      <w:r w:rsidRPr="00985785">
        <w:t xml:space="preserve"> did not show results </w:t>
      </w:r>
      <w:r w:rsidRPr="00985785">
        <w:rPr>
          <w:lang w:eastAsia="zh-CN"/>
        </w:rPr>
        <w:t>details</w:t>
      </w:r>
      <w:r w:rsidRPr="00985785">
        <w:t>.</w:t>
      </w:r>
    </w:p>
    <w:p w14:paraId="0C8E1CC6" w14:textId="36163C91" w:rsidR="00484B92" w:rsidRDefault="00484B92" w:rsidP="00484B92">
      <w:pPr>
        <w:pStyle w:val="2"/>
        <w:rPr>
          <w:rFonts w:cs="Times New Roman"/>
          <w:lang w:eastAsia="en-US"/>
        </w:rPr>
      </w:pPr>
      <w:r w:rsidRPr="00484B92">
        <w:rPr>
          <w:rFonts w:cs="Times New Roman"/>
          <w:lang w:eastAsia="en-US"/>
        </w:rPr>
        <w:t>Summary</w:t>
      </w:r>
    </w:p>
    <w:p w14:paraId="0E1E4CD0" w14:textId="75910BDF" w:rsidR="005C5403" w:rsidRDefault="00484B92" w:rsidP="00484B92">
      <w:r w:rsidRPr="00985785">
        <w:t xml:space="preserve">By comparing the classification results of these three data types, using independent </w:t>
      </w:r>
      <w:r w:rsidRPr="00985785">
        <w:rPr>
          <w:lang w:eastAsia="zh-CN"/>
        </w:rPr>
        <w:t>words</w:t>
      </w:r>
      <w:r w:rsidRPr="00985785">
        <w:t xml:space="preserve"> for categorization can find most regional </w:t>
      </w:r>
      <w:r w:rsidRPr="00985785">
        <w:rPr>
          <w:lang w:eastAsia="zh-CN"/>
        </w:rPr>
        <w:t>words</w:t>
      </w:r>
      <w:r w:rsidRPr="00985785">
        <w:t>, but requires the project to continue to find the</w:t>
      </w:r>
      <w:r w:rsidRPr="00985785">
        <w:rPr>
          <w:lang w:eastAsia="zh-CN"/>
        </w:rPr>
        <w:t>ir</w:t>
      </w:r>
      <w:r w:rsidRPr="00985785">
        <w:t xml:space="preserve"> usage context which is used to determine why they were judged as regional </w:t>
      </w:r>
      <w:r w:rsidRPr="00985785">
        <w:rPr>
          <w:lang w:eastAsia="zh-CN"/>
        </w:rPr>
        <w:t>word</w:t>
      </w:r>
      <w:r w:rsidRPr="00985785">
        <w:t xml:space="preserve">. When using noun phrases to classify, </w:t>
      </w:r>
      <w:r w:rsidRPr="00985785">
        <w:rPr>
          <w:lang w:eastAsia="zh-CN"/>
        </w:rPr>
        <w:t>p</w:t>
      </w:r>
      <w:r w:rsidRPr="00985785">
        <w:t xml:space="preserve">rojects can directly find the reason why they are classified as regional noun phrases from most of the results, because most of noun phrases are dish names. </w:t>
      </w:r>
      <w:r w:rsidRPr="00985785">
        <w:rPr>
          <w:lang w:eastAsia="zh-CN"/>
        </w:rPr>
        <w:t>When</w:t>
      </w:r>
      <w:r w:rsidRPr="00985785">
        <w:t xml:space="preserve"> </w:t>
      </w:r>
      <w:r w:rsidRPr="00985785">
        <w:rPr>
          <w:lang w:eastAsia="zh-CN"/>
        </w:rPr>
        <w:t>using</w:t>
      </w:r>
      <w:r w:rsidRPr="00985785">
        <w:t xml:space="preserve"> word pair </w:t>
      </w:r>
      <w:r w:rsidRPr="00985785">
        <w:rPr>
          <w:lang w:eastAsia="zh-CN"/>
        </w:rPr>
        <w:t>dataset</w:t>
      </w:r>
      <w:r w:rsidR="00F52EE7">
        <w:t xml:space="preserve">, there are </w:t>
      </w:r>
      <w:r w:rsidRPr="00985785">
        <w:t xml:space="preserve">more regional classification results (generated by decision tree) than the results of independent words and noun phrases. The main reason for this is because after the project split the content, the number of word pairs generated by the project </w:t>
      </w:r>
      <w:r w:rsidRPr="00985785">
        <w:rPr>
          <w:lang w:eastAsia="zh-CN"/>
        </w:rPr>
        <w:t>was</w:t>
      </w:r>
      <w:r w:rsidRPr="00985785">
        <w:t xml:space="preserve"> between the number of independent words and noun phrases. Besides, some words that was filtered in the process of generating independent </w:t>
      </w:r>
      <w:r w:rsidR="006B0048">
        <w:rPr>
          <w:rFonts w:hint="eastAsia"/>
          <w:lang w:eastAsia="zh-CN"/>
        </w:rPr>
        <w:t>words</w:t>
      </w:r>
      <w:r w:rsidRPr="00985785">
        <w:t xml:space="preserve"> and noun phrases appeared in the word pairs. For example, ‘ml’ and ‘</w:t>
      </w:r>
      <w:r w:rsidRPr="00985785">
        <w:rPr>
          <w:rFonts w:eastAsiaTheme="minorEastAsia"/>
          <w:bCs/>
          <w:color w:val="000000"/>
        </w:rPr>
        <w:t>ltr</w:t>
      </w:r>
      <w:r w:rsidRPr="00985785">
        <w:t xml:space="preserve">’ will be filtered in the extracting process of generating independent word and noun phrases, but they </w:t>
      </w:r>
      <w:r w:rsidRPr="00985785">
        <w:rPr>
          <w:lang w:eastAsia="zh-CN"/>
        </w:rPr>
        <w:t>were</w:t>
      </w:r>
      <w:r w:rsidRPr="00985785">
        <w:t xml:space="preserve"> kept in the word pair</w:t>
      </w:r>
      <w:r w:rsidRPr="00985785">
        <w:rPr>
          <w:lang w:eastAsia="zh-CN"/>
        </w:rPr>
        <w:t>s</w:t>
      </w:r>
      <w:r w:rsidRPr="00985785">
        <w:t xml:space="preserve">. Thus, when these words used with regional independent words such as ‘bru’, ‘bru ml’ and ‘bru ltr’ were judged as regional word pairs. In addition, </w:t>
      </w:r>
      <w:r w:rsidRPr="00985785">
        <w:rPr>
          <w:lang w:eastAsia="zh-CN"/>
        </w:rPr>
        <w:t>b</w:t>
      </w:r>
      <w:r w:rsidRPr="00985785">
        <w:t xml:space="preserve">ecause of the imperfection of the </w:t>
      </w:r>
      <w:commentRangeStart w:id="51"/>
      <w:r w:rsidRPr="00985785">
        <w:t>word pair training dataset</w:t>
      </w:r>
      <w:commentRangeEnd w:id="51"/>
      <w:r w:rsidR="00194CEE">
        <w:rPr>
          <w:rStyle w:val="ae"/>
          <w:rFonts w:ascii="宋体" w:eastAsia="宋体" w:hAnsi="宋体" w:cs="宋体"/>
          <w:spacing w:val="0"/>
          <w:lang w:val="en-US" w:eastAsia="zh-CN"/>
        </w:rPr>
        <w:commentReference w:id="51"/>
      </w:r>
      <w:r w:rsidRPr="00985785">
        <w:t xml:space="preserve">, the classification effect of the </w:t>
      </w:r>
      <w:r w:rsidRPr="00985785">
        <w:rPr>
          <w:lang w:eastAsia="zh-CN"/>
        </w:rPr>
        <w:t>logistic</w:t>
      </w:r>
      <w:r w:rsidRPr="00985785">
        <w:t xml:space="preserve"> regression model </w:t>
      </w:r>
      <w:r w:rsidRPr="00985785">
        <w:rPr>
          <w:lang w:eastAsia="zh-CN"/>
        </w:rPr>
        <w:t>was</w:t>
      </w:r>
      <w:r w:rsidRPr="00985785">
        <w:t xml:space="preserve"> not good </w:t>
      </w:r>
      <w:r w:rsidRPr="00985785">
        <w:rPr>
          <w:lang w:eastAsia="zh-CN"/>
        </w:rPr>
        <w:t>that</w:t>
      </w:r>
      <w:r w:rsidRPr="00985785">
        <w:t xml:space="preserve"> the results of the regression model ha</w:t>
      </w:r>
      <w:r w:rsidRPr="00985785">
        <w:rPr>
          <w:lang w:eastAsia="zh-CN"/>
        </w:rPr>
        <w:t>ve</w:t>
      </w:r>
      <w:r w:rsidRPr="00985785">
        <w:t xml:space="preserve"> no reference value.</w:t>
      </w:r>
      <w:r w:rsidR="006B0048">
        <w:t xml:space="preserve"> </w:t>
      </w:r>
    </w:p>
    <w:p w14:paraId="219919A9" w14:textId="77777777" w:rsidR="005C5403" w:rsidRDefault="005C5403">
      <w:pPr>
        <w:spacing w:before="0" w:beforeAutospacing="0" w:after="0" w:afterAutospacing="0" w:line="240" w:lineRule="auto"/>
        <w:jc w:val="left"/>
      </w:pPr>
      <w:r>
        <w:br w:type="page"/>
      </w:r>
    </w:p>
    <w:p w14:paraId="10B7AD73" w14:textId="00821BE3" w:rsidR="002933B8" w:rsidRDefault="00492FBB" w:rsidP="002933B8">
      <w:pPr>
        <w:pStyle w:val="1"/>
        <w:rPr>
          <w:lang w:eastAsia="zh-CN"/>
        </w:rPr>
      </w:pPr>
      <w:r>
        <w:rPr>
          <w:rFonts w:hint="eastAsia"/>
          <w:lang w:eastAsia="zh-CN"/>
        </w:rPr>
        <w:lastRenderedPageBreak/>
        <w:t xml:space="preserve"> </w:t>
      </w:r>
      <w:r>
        <w:br/>
      </w:r>
      <w:r>
        <w:br/>
      </w:r>
      <w:commentRangeStart w:id="52"/>
      <w:r>
        <w:rPr>
          <w:lang w:eastAsia="zh-CN"/>
        </w:rPr>
        <w:t>Conclusion</w:t>
      </w:r>
      <w:commentRangeEnd w:id="52"/>
      <w:r w:rsidR="00194CEE">
        <w:rPr>
          <w:rStyle w:val="ae"/>
          <w:rFonts w:ascii="宋体" w:eastAsia="宋体" w:hAnsi="宋体" w:cs="宋体"/>
          <w:b w:val="0"/>
          <w:bCs w:val="0"/>
          <w:spacing w:val="0"/>
          <w:kern w:val="0"/>
          <w:lang w:val="en-US" w:eastAsia="zh-CN"/>
        </w:rPr>
        <w:commentReference w:id="52"/>
      </w:r>
    </w:p>
    <w:p w14:paraId="1A0B55E2" w14:textId="34270F98" w:rsidR="00484B92" w:rsidRDefault="00DE4104" w:rsidP="00484B92">
      <w:pPr>
        <w:rPr>
          <w:lang w:eastAsia="zh-CN"/>
        </w:rPr>
      </w:pPr>
      <w:r>
        <w:rPr>
          <w:rFonts w:hint="eastAsia"/>
          <w:lang w:eastAsia="zh-CN"/>
        </w:rPr>
        <w:t>T</w:t>
      </w:r>
      <w:r>
        <w:rPr>
          <w:lang w:eastAsia="zh-CN"/>
        </w:rPr>
        <w:t xml:space="preserve">he </w:t>
      </w:r>
      <w:r w:rsidR="00226FBB">
        <w:rPr>
          <w:lang w:eastAsia="zh-CN"/>
        </w:rPr>
        <w:t>biggest</w:t>
      </w:r>
      <w:r>
        <w:rPr>
          <w:lang w:eastAsia="zh-CN"/>
        </w:rPr>
        <w:t xml:space="preserve"> </w:t>
      </w:r>
      <w:r w:rsidR="00226FBB">
        <w:rPr>
          <w:lang w:eastAsia="zh-CN"/>
        </w:rPr>
        <w:t xml:space="preserve">success of the project is that </w:t>
      </w:r>
      <w:r w:rsidR="00226FBB">
        <w:rPr>
          <w:rFonts w:hint="eastAsia"/>
          <w:lang w:eastAsia="zh-CN"/>
        </w:rPr>
        <w:t>t</w:t>
      </w:r>
      <w:r w:rsidR="00226FBB" w:rsidRPr="00226FBB">
        <w:rPr>
          <w:lang w:eastAsia="zh-CN"/>
        </w:rPr>
        <w:t xml:space="preserve">he project successfully </w:t>
      </w:r>
      <w:r w:rsidR="00312678">
        <w:rPr>
          <w:lang w:eastAsia="zh-CN"/>
        </w:rPr>
        <w:t>explored</w:t>
      </w:r>
      <w:r w:rsidR="00B37FBC">
        <w:rPr>
          <w:lang w:eastAsia="zh-CN"/>
        </w:rPr>
        <w:t xml:space="preserve"> ways to link</w:t>
      </w:r>
      <w:r w:rsidR="00226FBB" w:rsidRPr="00226FBB">
        <w:rPr>
          <w:lang w:eastAsia="zh-CN"/>
        </w:rPr>
        <w:t xml:space="preserve"> </w:t>
      </w:r>
      <w:r w:rsidR="00226FBB">
        <w:rPr>
          <w:lang w:eastAsia="zh-CN"/>
        </w:rPr>
        <w:t xml:space="preserve">‘Fish &amp; Chips’ shop </w:t>
      </w:r>
      <w:r w:rsidR="00226FBB" w:rsidRPr="00226FBB">
        <w:rPr>
          <w:lang w:eastAsia="zh-CN"/>
        </w:rPr>
        <w:t>menu information to regional differences</w:t>
      </w:r>
      <w:r w:rsidR="00226FBB">
        <w:rPr>
          <w:lang w:eastAsia="zh-CN"/>
        </w:rPr>
        <w:t xml:space="preserve"> of the UK</w:t>
      </w:r>
      <w:r w:rsidR="00226FBB" w:rsidRPr="00226FBB">
        <w:rPr>
          <w:lang w:eastAsia="zh-CN"/>
        </w:rPr>
        <w:t>.</w:t>
      </w:r>
      <w:r w:rsidR="00226FBB">
        <w:rPr>
          <w:lang w:eastAsia="zh-CN"/>
        </w:rPr>
        <w:t xml:space="preserve"> </w:t>
      </w:r>
      <w:r w:rsidR="00F026D3" w:rsidRPr="00F026D3">
        <w:t>Through four iterations of exploration, the project successfully explored potential regional inform</w:t>
      </w:r>
      <w:r w:rsidR="00937EEB">
        <w:t>ation in restaurant website</w:t>
      </w:r>
      <w:r w:rsidR="00811220">
        <w:t>s</w:t>
      </w:r>
      <w:r w:rsidR="00937EEB">
        <w:rPr>
          <w:lang w:eastAsia="zh-CN"/>
        </w:rPr>
        <w:t xml:space="preserve">. </w:t>
      </w:r>
      <w:r w:rsidR="00937EEB" w:rsidRPr="00937EEB">
        <w:rPr>
          <w:lang w:eastAsia="zh-CN"/>
        </w:rPr>
        <w:t xml:space="preserve">The first iteration found </w:t>
      </w:r>
      <w:r w:rsidR="00937EEB">
        <w:rPr>
          <w:rFonts w:hint="eastAsia"/>
          <w:lang w:eastAsia="zh-CN"/>
        </w:rPr>
        <w:t>methods</w:t>
      </w:r>
      <w:r w:rsidR="00937EEB" w:rsidRPr="00937EEB">
        <w:rPr>
          <w:lang w:eastAsia="zh-CN"/>
        </w:rPr>
        <w:t xml:space="preserve"> to acquire data and clean data</w:t>
      </w:r>
      <w:r w:rsidR="00937EEB">
        <w:rPr>
          <w:lang w:eastAsia="zh-CN"/>
        </w:rPr>
        <w:t>, including data source</w:t>
      </w:r>
      <w:r w:rsidR="007D667A">
        <w:rPr>
          <w:lang w:eastAsia="zh-CN"/>
        </w:rPr>
        <w:t xml:space="preserve"> selection</w:t>
      </w:r>
      <w:r w:rsidR="00937EEB">
        <w:rPr>
          <w:lang w:eastAsia="zh-CN"/>
        </w:rPr>
        <w:t>, data</w:t>
      </w:r>
      <w:r w:rsidR="007D667A">
        <w:rPr>
          <w:lang w:eastAsia="zh-CN"/>
        </w:rPr>
        <w:t xml:space="preserve"> </w:t>
      </w:r>
      <w:r w:rsidR="004463E4">
        <w:t>retrieving</w:t>
      </w:r>
      <w:r w:rsidR="00937EEB">
        <w:rPr>
          <w:lang w:eastAsia="zh-CN"/>
        </w:rPr>
        <w:t xml:space="preserve">, extracting independent words from HTML files </w:t>
      </w:r>
      <w:r w:rsidR="00937EEB" w:rsidRPr="00937EEB">
        <w:rPr>
          <w:lang w:eastAsia="zh-CN"/>
        </w:rPr>
        <w:t xml:space="preserve">and </w:t>
      </w:r>
      <w:r w:rsidR="00937EEB">
        <w:rPr>
          <w:lang w:eastAsia="zh-CN"/>
        </w:rPr>
        <w:t>finally obtain</w:t>
      </w:r>
      <w:r w:rsidR="00E87C72">
        <w:rPr>
          <w:lang w:eastAsia="zh-CN"/>
        </w:rPr>
        <w:t>ed</w:t>
      </w:r>
      <w:r w:rsidR="00937EEB" w:rsidRPr="00937EEB">
        <w:rPr>
          <w:lang w:eastAsia="zh-CN"/>
        </w:rPr>
        <w:t xml:space="preserve"> </w:t>
      </w:r>
      <w:r w:rsidR="00937EEB">
        <w:rPr>
          <w:lang w:eastAsia="zh-CN"/>
        </w:rPr>
        <w:t xml:space="preserve">independent </w:t>
      </w:r>
      <w:r w:rsidR="00937EEB" w:rsidRPr="00937EEB">
        <w:rPr>
          <w:lang w:eastAsia="zh-CN"/>
        </w:rPr>
        <w:t>word</w:t>
      </w:r>
      <w:r w:rsidR="00937EEB">
        <w:rPr>
          <w:lang w:eastAsia="zh-CN"/>
        </w:rPr>
        <w:t>s</w:t>
      </w:r>
      <w:r w:rsidR="00937EEB" w:rsidRPr="00937EEB">
        <w:rPr>
          <w:lang w:eastAsia="zh-CN"/>
        </w:rPr>
        <w:t xml:space="preserve"> with </w:t>
      </w:r>
      <w:r w:rsidR="00937EEB">
        <w:rPr>
          <w:lang w:eastAsia="zh-CN"/>
        </w:rPr>
        <w:t xml:space="preserve">their coordinates.  </w:t>
      </w:r>
      <w:r w:rsidR="00E87C72">
        <w:rPr>
          <w:lang w:eastAsia="zh-CN"/>
        </w:rPr>
        <w:t xml:space="preserve">Besides, </w:t>
      </w:r>
      <w:r w:rsidR="00E87C72">
        <w:rPr>
          <w:rFonts w:hint="eastAsia"/>
          <w:lang w:eastAsia="zh-CN"/>
        </w:rPr>
        <w:t>b</w:t>
      </w:r>
      <w:r w:rsidR="00E87C72">
        <w:rPr>
          <w:lang w:eastAsia="zh-CN"/>
        </w:rPr>
        <w:t>y visuali</w:t>
      </w:r>
      <w:r w:rsidR="00E87C72">
        <w:rPr>
          <w:rFonts w:hint="eastAsia"/>
          <w:lang w:eastAsia="zh-CN"/>
        </w:rPr>
        <w:t>s</w:t>
      </w:r>
      <w:r w:rsidR="00E87C72" w:rsidRPr="00E87C72">
        <w:rPr>
          <w:lang w:eastAsia="zh-CN"/>
        </w:rPr>
        <w:t xml:space="preserve">ing the distribution of </w:t>
      </w:r>
      <w:r w:rsidR="00E87C72">
        <w:rPr>
          <w:rFonts w:hint="eastAsia"/>
          <w:lang w:eastAsia="zh-CN"/>
        </w:rPr>
        <w:t>words</w:t>
      </w:r>
      <w:r w:rsidR="00E87C72" w:rsidRPr="00E87C72">
        <w:rPr>
          <w:lang w:eastAsia="zh-CN"/>
        </w:rPr>
        <w:t xml:space="preserve"> and </w:t>
      </w:r>
      <w:r w:rsidR="00E87C72" w:rsidRPr="00985785">
        <w:t>trend of the number of shops increasing with distance (meter) from the centre point</w:t>
      </w:r>
      <w:r w:rsidR="00E87C72" w:rsidRPr="00E87C72">
        <w:rPr>
          <w:lang w:eastAsia="zh-CN"/>
        </w:rPr>
        <w:t xml:space="preserve">, the project identified some regional </w:t>
      </w:r>
      <w:r w:rsidR="00E87C72">
        <w:rPr>
          <w:rFonts w:hint="eastAsia"/>
          <w:lang w:eastAsia="zh-CN"/>
        </w:rPr>
        <w:t>words</w:t>
      </w:r>
      <w:r w:rsidR="00E87C72" w:rsidRPr="00E87C72">
        <w:rPr>
          <w:lang w:eastAsia="zh-CN"/>
        </w:rPr>
        <w:t xml:space="preserve"> and successfully identified the </w:t>
      </w:r>
      <w:r w:rsidR="00E87C72">
        <w:rPr>
          <w:rFonts w:hint="eastAsia"/>
          <w:lang w:eastAsia="zh-CN"/>
        </w:rPr>
        <w:t>features</w:t>
      </w:r>
      <w:r w:rsidR="00E87C72" w:rsidRPr="00E87C72">
        <w:rPr>
          <w:lang w:eastAsia="zh-CN"/>
        </w:rPr>
        <w:t xml:space="preserve"> of regional </w:t>
      </w:r>
      <w:r w:rsidR="00E87C72">
        <w:rPr>
          <w:rFonts w:hint="eastAsia"/>
          <w:lang w:eastAsia="zh-CN"/>
        </w:rPr>
        <w:t>words</w:t>
      </w:r>
      <w:r w:rsidR="00E87C72" w:rsidRPr="00E87C72">
        <w:rPr>
          <w:lang w:eastAsia="zh-CN"/>
        </w:rPr>
        <w:t>.</w:t>
      </w:r>
      <w:r w:rsidR="0082258F">
        <w:rPr>
          <w:lang w:eastAsia="zh-CN"/>
        </w:rPr>
        <w:t xml:space="preserve"> </w:t>
      </w:r>
      <w:r w:rsidR="002B3D1B">
        <w:rPr>
          <w:lang w:eastAsia="zh-CN"/>
        </w:rPr>
        <w:t>Based on these features,</w:t>
      </w:r>
      <w:r w:rsidR="002B3D1B" w:rsidRPr="002B3D1B">
        <w:rPr>
          <w:lang w:eastAsia="zh-CN"/>
        </w:rPr>
        <w:t xml:space="preserve"> the project explored classification method</w:t>
      </w:r>
      <w:r w:rsidR="002B3D1B">
        <w:rPr>
          <w:lang w:eastAsia="zh-CN"/>
        </w:rPr>
        <w:t>s</w:t>
      </w:r>
      <w:r w:rsidR="002B3D1B" w:rsidRPr="002B3D1B">
        <w:rPr>
          <w:lang w:eastAsia="zh-CN"/>
        </w:rPr>
        <w:t xml:space="preserve"> for regional </w:t>
      </w:r>
      <w:r w:rsidR="002B3D1B">
        <w:rPr>
          <w:lang w:eastAsia="zh-CN"/>
        </w:rPr>
        <w:t>words</w:t>
      </w:r>
      <w:r w:rsidR="00FE0705">
        <w:rPr>
          <w:lang w:eastAsia="zh-CN"/>
        </w:rPr>
        <w:t>.</w:t>
      </w:r>
      <w:r w:rsidR="00730AB8">
        <w:rPr>
          <w:lang w:eastAsia="zh-CN"/>
        </w:rPr>
        <w:t xml:space="preserve"> </w:t>
      </w:r>
      <w:r w:rsidR="006D1270">
        <w:rPr>
          <w:lang w:eastAsia="zh-CN"/>
        </w:rPr>
        <w:t>The second iteration successfully classif</w:t>
      </w:r>
      <w:r w:rsidR="006D1270">
        <w:rPr>
          <w:rFonts w:hint="eastAsia"/>
          <w:lang w:eastAsia="zh-CN"/>
        </w:rPr>
        <w:t>ied</w:t>
      </w:r>
      <w:r w:rsidR="00FE0705" w:rsidRPr="00FE0705">
        <w:rPr>
          <w:lang w:eastAsia="zh-CN"/>
        </w:rPr>
        <w:t xml:space="preserve"> </w:t>
      </w:r>
      <w:r w:rsidR="006D1270">
        <w:rPr>
          <w:lang w:eastAsia="zh-CN"/>
        </w:rPr>
        <w:t xml:space="preserve">words </w:t>
      </w:r>
      <w:r w:rsidR="006D1270">
        <w:rPr>
          <w:rFonts w:hint="eastAsia"/>
          <w:lang w:eastAsia="zh-CN"/>
        </w:rPr>
        <w:t>through</w:t>
      </w:r>
      <w:r w:rsidR="006D1270">
        <w:rPr>
          <w:lang w:eastAsia="zh-CN"/>
        </w:rPr>
        <w:t xml:space="preserve"> us</w:t>
      </w:r>
      <w:r w:rsidR="006D1270">
        <w:rPr>
          <w:rFonts w:hint="eastAsia"/>
          <w:lang w:eastAsia="zh-CN"/>
        </w:rPr>
        <w:t>ing</w:t>
      </w:r>
      <w:r w:rsidR="006D1270">
        <w:rPr>
          <w:lang w:eastAsia="zh-CN"/>
        </w:rPr>
        <w:t xml:space="preserve"> the decision tree </w:t>
      </w:r>
      <w:r w:rsidR="006D1270" w:rsidRPr="006D1270">
        <w:rPr>
          <w:lang w:eastAsia="zh-CN"/>
        </w:rPr>
        <w:t xml:space="preserve">and this </w:t>
      </w:r>
      <w:r w:rsidR="006D1270">
        <w:rPr>
          <w:rFonts w:hint="eastAsia"/>
          <w:lang w:eastAsia="zh-CN"/>
        </w:rPr>
        <w:t>was</w:t>
      </w:r>
      <w:r w:rsidR="006D1270">
        <w:rPr>
          <w:lang w:eastAsia="zh-CN"/>
        </w:rPr>
        <w:t xml:space="preserve"> </w:t>
      </w:r>
      <w:r w:rsidR="006D1270" w:rsidRPr="006D1270">
        <w:rPr>
          <w:lang w:eastAsia="zh-CN"/>
        </w:rPr>
        <w:t xml:space="preserve">the first time </w:t>
      </w:r>
      <w:r w:rsidR="006D1270">
        <w:rPr>
          <w:rFonts w:hint="eastAsia"/>
          <w:lang w:eastAsia="zh-CN"/>
        </w:rPr>
        <w:t>for</w:t>
      </w:r>
      <w:r w:rsidR="006D1270">
        <w:rPr>
          <w:lang w:eastAsia="zh-CN"/>
        </w:rPr>
        <w:t xml:space="preserve"> </w:t>
      </w:r>
      <w:r w:rsidR="006D1270" w:rsidRPr="006D1270">
        <w:rPr>
          <w:lang w:eastAsia="zh-CN"/>
        </w:rPr>
        <w:t xml:space="preserve">the project </w:t>
      </w:r>
      <w:r w:rsidR="006D1270">
        <w:rPr>
          <w:rFonts w:hint="eastAsia"/>
          <w:lang w:eastAsia="zh-CN"/>
        </w:rPr>
        <w:t>to</w:t>
      </w:r>
      <w:r w:rsidR="006D1270">
        <w:rPr>
          <w:lang w:eastAsia="zh-CN"/>
        </w:rPr>
        <w:t xml:space="preserve"> </w:t>
      </w:r>
      <w:r w:rsidR="006D1270">
        <w:rPr>
          <w:rFonts w:hint="eastAsia"/>
          <w:lang w:eastAsia="zh-CN"/>
        </w:rPr>
        <w:t>see</w:t>
      </w:r>
      <w:r w:rsidR="006D1270" w:rsidRPr="006D1270">
        <w:rPr>
          <w:lang w:eastAsia="zh-CN"/>
        </w:rPr>
        <w:t xml:space="preserve"> regional </w:t>
      </w:r>
      <w:r w:rsidR="00D57F5B">
        <w:rPr>
          <w:lang w:eastAsia="zh-CN"/>
        </w:rPr>
        <w:t>result</w:t>
      </w:r>
      <w:r w:rsidR="006D1270">
        <w:rPr>
          <w:rFonts w:hint="eastAsia"/>
          <w:lang w:eastAsia="zh-CN"/>
        </w:rPr>
        <w:t>s</w:t>
      </w:r>
      <w:r w:rsidR="006D1270">
        <w:rPr>
          <w:lang w:eastAsia="zh-CN"/>
        </w:rPr>
        <w:t xml:space="preserve">. </w:t>
      </w:r>
      <w:r w:rsidR="00976AA9">
        <w:rPr>
          <w:rFonts w:hint="eastAsia"/>
          <w:lang w:eastAsia="zh-CN"/>
        </w:rPr>
        <w:t>However</w:t>
      </w:r>
      <w:r w:rsidR="00976AA9">
        <w:rPr>
          <w:lang w:eastAsia="zh-CN"/>
        </w:rPr>
        <w:t xml:space="preserve">, </w:t>
      </w:r>
      <w:r w:rsidR="00D71994">
        <w:rPr>
          <w:rFonts w:hint="eastAsia"/>
          <w:lang w:eastAsia="zh-CN"/>
        </w:rPr>
        <w:t>in</w:t>
      </w:r>
      <w:r w:rsidR="00D71994">
        <w:rPr>
          <w:lang w:eastAsia="zh-CN"/>
        </w:rPr>
        <w:t xml:space="preserve"> terms of</w:t>
      </w:r>
      <w:r w:rsidR="00D71994" w:rsidRPr="00D71994">
        <w:rPr>
          <w:lang w:eastAsia="zh-CN"/>
        </w:rPr>
        <w:t xml:space="preserve"> </w:t>
      </w:r>
      <w:r w:rsidR="00D71994">
        <w:rPr>
          <w:lang w:eastAsia="zh-CN"/>
        </w:rPr>
        <w:t>independent words</w:t>
      </w:r>
      <w:r w:rsidR="00D71994" w:rsidRPr="00D71994">
        <w:rPr>
          <w:lang w:eastAsia="zh-CN"/>
        </w:rPr>
        <w:t xml:space="preserve">, </w:t>
      </w:r>
      <w:r w:rsidR="00086466">
        <w:rPr>
          <w:rFonts w:hint="eastAsia"/>
          <w:lang w:eastAsia="zh-CN"/>
        </w:rPr>
        <w:t>i</w:t>
      </w:r>
      <w:r w:rsidR="00086466" w:rsidRPr="00086466">
        <w:rPr>
          <w:lang w:eastAsia="zh-CN"/>
        </w:rPr>
        <w:t xml:space="preserve">t </w:t>
      </w:r>
      <w:r w:rsidR="00086466">
        <w:rPr>
          <w:rFonts w:hint="eastAsia"/>
          <w:lang w:eastAsia="zh-CN"/>
        </w:rPr>
        <w:t>was</w:t>
      </w:r>
      <w:r w:rsidR="00086466" w:rsidRPr="00086466">
        <w:rPr>
          <w:lang w:eastAsia="zh-CN"/>
        </w:rPr>
        <w:t xml:space="preserve"> difficult for the project to directl</w:t>
      </w:r>
      <w:r w:rsidR="00086466">
        <w:rPr>
          <w:lang w:eastAsia="zh-CN"/>
        </w:rPr>
        <w:t xml:space="preserve">y explain why they </w:t>
      </w:r>
      <w:r w:rsidR="00086466">
        <w:rPr>
          <w:rFonts w:hint="eastAsia"/>
          <w:lang w:eastAsia="zh-CN"/>
        </w:rPr>
        <w:t>showed</w:t>
      </w:r>
      <w:r w:rsidR="00086466">
        <w:rPr>
          <w:lang w:eastAsia="zh-CN"/>
        </w:rPr>
        <w:t xml:space="preserve"> </w:t>
      </w:r>
      <w:r w:rsidR="00086466">
        <w:rPr>
          <w:rFonts w:hint="eastAsia"/>
          <w:lang w:eastAsia="zh-CN"/>
        </w:rPr>
        <w:t>regionality</w:t>
      </w:r>
      <w:r w:rsidR="00D71994" w:rsidRPr="00D71994">
        <w:rPr>
          <w:lang w:eastAsia="zh-CN"/>
        </w:rPr>
        <w:t>.</w:t>
      </w:r>
      <w:r w:rsidR="00370CD9">
        <w:rPr>
          <w:lang w:eastAsia="zh-CN"/>
        </w:rPr>
        <w:t xml:space="preserve"> </w:t>
      </w:r>
      <w:r w:rsidR="00370CD9">
        <w:rPr>
          <w:rFonts w:hint="eastAsia"/>
          <w:lang w:eastAsia="zh-CN"/>
        </w:rPr>
        <w:t>Thus</w:t>
      </w:r>
      <w:r w:rsidR="00370CD9">
        <w:rPr>
          <w:lang w:eastAsia="zh-CN"/>
        </w:rPr>
        <w:t xml:space="preserve">, </w:t>
      </w:r>
      <w:r w:rsidR="00370CD9">
        <w:rPr>
          <w:rFonts w:hint="eastAsia"/>
          <w:lang w:eastAsia="zh-CN"/>
        </w:rPr>
        <w:t>t</w:t>
      </w:r>
      <w:r w:rsidR="00370CD9" w:rsidRPr="00370CD9">
        <w:rPr>
          <w:lang w:eastAsia="zh-CN"/>
        </w:rPr>
        <w:t>he project identified the contex</w:t>
      </w:r>
      <w:r w:rsidR="00370CD9">
        <w:rPr>
          <w:lang w:eastAsia="zh-CN"/>
        </w:rPr>
        <w:t>t in which these words appeared</w:t>
      </w:r>
      <w:r w:rsidR="00370CD9" w:rsidRPr="00370CD9">
        <w:rPr>
          <w:lang w:eastAsia="zh-CN"/>
        </w:rPr>
        <w:t xml:space="preserve"> and successfully explained the regional reasons for the words.</w:t>
      </w:r>
      <w:r w:rsidR="00EC4584">
        <w:rPr>
          <w:lang w:eastAsia="zh-CN"/>
        </w:rPr>
        <w:t xml:space="preserve"> </w:t>
      </w:r>
      <w:r w:rsidR="00F72090" w:rsidRPr="00F72090">
        <w:rPr>
          <w:lang w:eastAsia="zh-CN"/>
        </w:rPr>
        <w:t xml:space="preserve">Through the exploration of the third iteration, the project successfully found the probability of </w:t>
      </w:r>
      <w:r w:rsidR="00F72090">
        <w:rPr>
          <w:rFonts w:hint="eastAsia"/>
          <w:lang w:eastAsia="zh-CN"/>
        </w:rPr>
        <w:t>words</w:t>
      </w:r>
      <w:r w:rsidR="00FC5E88">
        <w:rPr>
          <w:lang w:eastAsia="zh-CN"/>
        </w:rPr>
        <w:t xml:space="preserve"> presenting regionality</w:t>
      </w:r>
      <w:r w:rsidR="00E03160">
        <w:rPr>
          <w:lang w:eastAsia="zh-CN"/>
        </w:rPr>
        <w:t xml:space="preserve"> </w:t>
      </w:r>
      <w:r w:rsidR="00E03160" w:rsidRPr="00E03160">
        <w:rPr>
          <w:lang w:eastAsia="zh-CN"/>
        </w:rPr>
        <w:t xml:space="preserve">and the </w:t>
      </w:r>
      <w:r w:rsidR="00E03160">
        <w:rPr>
          <w:lang w:eastAsia="zh-CN"/>
        </w:rPr>
        <w:t>impact</w:t>
      </w:r>
      <w:r w:rsidR="00E03160" w:rsidRPr="00E03160">
        <w:rPr>
          <w:lang w:eastAsia="zh-CN"/>
        </w:rPr>
        <w:t xml:space="preserve"> of each </w:t>
      </w:r>
      <w:r w:rsidR="00E03160">
        <w:rPr>
          <w:lang w:eastAsia="zh-CN"/>
        </w:rPr>
        <w:t>feature</w:t>
      </w:r>
      <w:r w:rsidR="00E03160" w:rsidRPr="00E03160">
        <w:rPr>
          <w:lang w:eastAsia="zh-CN"/>
        </w:rPr>
        <w:t xml:space="preserve"> on the classification resul</w:t>
      </w:r>
      <w:r w:rsidR="00E03160">
        <w:rPr>
          <w:rFonts w:hint="eastAsia"/>
          <w:lang w:eastAsia="zh-CN"/>
        </w:rPr>
        <w:t>t</w:t>
      </w:r>
      <w:r w:rsidR="007B33A7">
        <w:rPr>
          <w:lang w:eastAsia="zh-CN"/>
        </w:rPr>
        <w:t>s</w:t>
      </w:r>
      <w:r w:rsidR="00E03160">
        <w:rPr>
          <w:lang w:eastAsia="zh-CN"/>
        </w:rPr>
        <w:t>.</w:t>
      </w:r>
      <w:r w:rsidR="000517B9">
        <w:rPr>
          <w:lang w:eastAsia="zh-CN"/>
        </w:rPr>
        <w:t xml:space="preserve"> </w:t>
      </w:r>
      <w:r w:rsidR="005B7EE3" w:rsidRPr="005B7EE3">
        <w:rPr>
          <w:lang w:eastAsia="zh-CN"/>
        </w:rPr>
        <w:t xml:space="preserve">After successfully obtaining the regional results of independent </w:t>
      </w:r>
      <w:r w:rsidR="005B7EE3">
        <w:rPr>
          <w:rFonts w:hint="eastAsia"/>
          <w:lang w:eastAsia="zh-CN"/>
        </w:rPr>
        <w:t>words</w:t>
      </w:r>
      <w:r w:rsidR="005B7EE3" w:rsidRPr="005B7EE3">
        <w:rPr>
          <w:lang w:eastAsia="zh-CN"/>
        </w:rPr>
        <w:t>, the project explored the regionality of noun phrases and word pairs in the fourth iteration.</w:t>
      </w:r>
      <w:r w:rsidR="005B7EE3">
        <w:rPr>
          <w:lang w:eastAsia="zh-CN"/>
        </w:rPr>
        <w:t xml:space="preserve"> </w:t>
      </w:r>
    </w:p>
    <w:p w14:paraId="343048BE" w14:textId="4C0FA1D6" w:rsidR="00B57719" w:rsidRDefault="00AB2104" w:rsidP="00484B92">
      <w:pPr>
        <w:rPr>
          <w:lang w:eastAsia="zh-CN"/>
        </w:rPr>
      </w:pPr>
      <w:r>
        <w:rPr>
          <w:rFonts w:hint="eastAsia"/>
          <w:lang w:eastAsia="zh-CN"/>
        </w:rPr>
        <w:t>Through</w:t>
      </w:r>
      <w:r w:rsidRPr="00AB2104">
        <w:rPr>
          <w:lang w:eastAsia="zh-CN"/>
        </w:rPr>
        <w:t xml:space="preserve"> </w:t>
      </w:r>
      <w:r>
        <w:rPr>
          <w:rFonts w:hint="eastAsia"/>
          <w:lang w:eastAsia="zh-CN"/>
        </w:rPr>
        <w:t>evaluating</w:t>
      </w:r>
      <w:r w:rsidRPr="00AB2104">
        <w:rPr>
          <w:lang w:eastAsia="zh-CN"/>
        </w:rPr>
        <w:t xml:space="preserve"> the regional results of the project, the project found </w:t>
      </w:r>
      <w:r w:rsidR="006A5825" w:rsidRPr="00AB2104">
        <w:rPr>
          <w:lang w:eastAsia="zh-CN"/>
        </w:rPr>
        <w:t>some</w:t>
      </w:r>
      <w:r w:rsidRPr="00AB2104">
        <w:rPr>
          <w:lang w:eastAsia="zh-CN"/>
        </w:rPr>
        <w:t xml:space="preserve"> regional difference</w:t>
      </w:r>
      <w:r w:rsidR="006A5825">
        <w:rPr>
          <w:lang w:eastAsia="zh-CN"/>
        </w:rPr>
        <w:t>s.</w:t>
      </w:r>
      <w:r>
        <w:rPr>
          <w:lang w:eastAsia="zh-CN"/>
        </w:rPr>
        <w:t xml:space="preserve"> </w:t>
      </w:r>
      <w:r w:rsidR="00283A20" w:rsidRPr="00283A20">
        <w:rPr>
          <w:lang w:eastAsia="zh-CN"/>
        </w:rPr>
        <w:t xml:space="preserve">The first </w:t>
      </w:r>
      <w:r w:rsidR="00283A20">
        <w:rPr>
          <w:rFonts w:hint="eastAsia"/>
          <w:lang w:eastAsia="zh-CN"/>
        </w:rPr>
        <w:t>one</w:t>
      </w:r>
      <w:r w:rsidR="00283A20">
        <w:rPr>
          <w:lang w:eastAsia="zh-CN"/>
        </w:rPr>
        <w:t xml:space="preserve"> </w:t>
      </w:r>
      <w:r w:rsidR="00283A20" w:rsidRPr="00283A20">
        <w:rPr>
          <w:lang w:eastAsia="zh-CN"/>
        </w:rPr>
        <w:t>is the most obvious diffe</w:t>
      </w:r>
      <w:r w:rsidR="00283A20">
        <w:rPr>
          <w:lang w:eastAsia="zh-CN"/>
        </w:rPr>
        <w:t xml:space="preserve">rence among all the differences </w:t>
      </w:r>
      <w:r w:rsidR="00283A20">
        <w:rPr>
          <w:rFonts w:hint="eastAsia"/>
          <w:lang w:eastAsia="zh-CN"/>
        </w:rPr>
        <w:t>which</w:t>
      </w:r>
      <w:r w:rsidR="00283A20">
        <w:rPr>
          <w:lang w:eastAsia="zh-CN"/>
        </w:rPr>
        <w:t xml:space="preserve"> </w:t>
      </w:r>
      <w:r w:rsidR="00283A20">
        <w:rPr>
          <w:rFonts w:hint="eastAsia"/>
          <w:lang w:eastAsia="zh-CN"/>
        </w:rPr>
        <w:t>is</w:t>
      </w:r>
      <w:r w:rsidR="006A5825">
        <w:rPr>
          <w:rFonts w:hint="eastAsia"/>
          <w:lang w:eastAsia="zh-CN"/>
        </w:rPr>
        <w:t xml:space="preserve"> the </w:t>
      </w:r>
      <w:r w:rsidR="006A5825">
        <w:rPr>
          <w:lang w:eastAsia="zh-CN"/>
        </w:rPr>
        <w:t>d</w:t>
      </w:r>
      <w:r w:rsidR="006A5825" w:rsidRPr="006A5825">
        <w:rPr>
          <w:lang w:eastAsia="zh-CN"/>
        </w:rPr>
        <w:t>ifferences in eating habits</w:t>
      </w:r>
      <w:r w:rsidR="00283A20">
        <w:rPr>
          <w:lang w:eastAsia="zh-CN"/>
        </w:rPr>
        <w:t>.</w:t>
      </w:r>
      <w:r w:rsidR="006A5825">
        <w:rPr>
          <w:lang w:eastAsia="zh-CN"/>
        </w:rPr>
        <w:t xml:space="preserve"> </w:t>
      </w:r>
      <w:r w:rsidR="00283A20">
        <w:rPr>
          <w:lang w:eastAsia="zh-CN"/>
        </w:rPr>
        <w:t>For example,</w:t>
      </w:r>
      <w:r w:rsidR="00B57719">
        <w:rPr>
          <w:lang w:eastAsia="zh-CN"/>
        </w:rPr>
        <w:t xml:space="preserve"> </w:t>
      </w:r>
      <w:r w:rsidR="006A5825">
        <w:rPr>
          <w:rFonts w:hint="eastAsia"/>
          <w:lang w:eastAsia="zh-CN"/>
        </w:rPr>
        <w:t>residence</w:t>
      </w:r>
      <w:r w:rsidR="006A5825" w:rsidRPr="006A5825">
        <w:rPr>
          <w:lang w:eastAsia="zh-CN"/>
        </w:rPr>
        <w:t xml:space="preserve"> in </w:t>
      </w:r>
      <w:r w:rsidR="006A5825">
        <w:rPr>
          <w:lang w:eastAsia="zh-CN"/>
        </w:rPr>
        <w:t>Scotland</w:t>
      </w:r>
      <w:r w:rsidR="006A5825" w:rsidRPr="006A5825">
        <w:rPr>
          <w:lang w:eastAsia="zh-CN"/>
        </w:rPr>
        <w:t xml:space="preserve"> like to eat haggis </w:t>
      </w:r>
      <w:r w:rsidR="006A5825">
        <w:rPr>
          <w:rFonts w:hint="eastAsia"/>
          <w:lang w:eastAsia="zh-CN"/>
        </w:rPr>
        <w:t>and</w:t>
      </w:r>
      <w:r w:rsidR="006A5825">
        <w:rPr>
          <w:lang w:eastAsia="zh-CN"/>
        </w:rPr>
        <w:t xml:space="preserve"> drink irn bru and </w:t>
      </w:r>
      <w:r w:rsidR="006A5825">
        <w:rPr>
          <w:rFonts w:hint="eastAsia"/>
          <w:lang w:eastAsia="zh-CN"/>
        </w:rPr>
        <w:t>t</w:t>
      </w:r>
      <w:r w:rsidR="006A5825" w:rsidRPr="006A5825">
        <w:rPr>
          <w:lang w:eastAsia="zh-CN"/>
        </w:rPr>
        <w:t>he people of England like to eat cod roe and naan</w:t>
      </w:r>
      <w:r w:rsidR="006A5825">
        <w:rPr>
          <w:lang w:eastAsia="zh-CN"/>
        </w:rPr>
        <w:t xml:space="preserve">. </w:t>
      </w:r>
      <w:r w:rsidR="007501D8" w:rsidRPr="007501D8">
        <w:rPr>
          <w:lang w:eastAsia="zh-CN"/>
        </w:rPr>
        <w:t xml:space="preserve">The second </w:t>
      </w:r>
      <w:r w:rsidR="007501D8">
        <w:rPr>
          <w:rFonts w:hint="eastAsia"/>
          <w:lang w:eastAsia="zh-CN"/>
        </w:rPr>
        <w:t>one</w:t>
      </w:r>
      <w:r w:rsidR="007501D8">
        <w:rPr>
          <w:lang w:eastAsia="zh-CN"/>
        </w:rPr>
        <w:t xml:space="preserve"> </w:t>
      </w:r>
      <w:r w:rsidR="007501D8" w:rsidRPr="007501D8">
        <w:rPr>
          <w:lang w:eastAsia="zh-CN"/>
        </w:rPr>
        <w:t>is</w:t>
      </w:r>
      <w:r w:rsidR="007501D8">
        <w:rPr>
          <w:lang w:eastAsia="zh-CN"/>
        </w:rPr>
        <w:t xml:space="preserve"> the difference </w:t>
      </w:r>
      <w:r w:rsidR="007501D8">
        <w:rPr>
          <w:rFonts w:hint="eastAsia"/>
          <w:lang w:eastAsia="zh-CN"/>
        </w:rPr>
        <w:t>of</w:t>
      </w:r>
      <w:r w:rsidR="007501D8">
        <w:rPr>
          <w:lang w:eastAsia="zh-CN"/>
        </w:rPr>
        <w:t xml:space="preserve"> shopping habit</w:t>
      </w:r>
      <w:r w:rsidR="007501D8" w:rsidRPr="007501D8">
        <w:rPr>
          <w:lang w:eastAsia="zh-CN"/>
        </w:rPr>
        <w:t>s</w:t>
      </w:r>
      <w:r w:rsidR="007E243E">
        <w:rPr>
          <w:lang w:eastAsia="zh-CN"/>
        </w:rPr>
        <w:t>.</w:t>
      </w:r>
      <w:r w:rsidR="007501D8">
        <w:rPr>
          <w:lang w:eastAsia="zh-CN"/>
        </w:rPr>
        <w:t xml:space="preserve"> </w:t>
      </w:r>
      <w:r w:rsidR="007E243E">
        <w:rPr>
          <w:lang w:eastAsia="zh-CN"/>
        </w:rPr>
        <w:t>For example,</w:t>
      </w:r>
      <w:r w:rsidR="007501D8">
        <w:rPr>
          <w:lang w:eastAsia="zh-CN"/>
        </w:rPr>
        <w:t xml:space="preserve"> </w:t>
      </w:r>
      <w:r w:rsidR="003E35F0">
        <w:rPr>
          <w:rFonts w:hint="eastAsia"/>
          <w:lang w:eastAsia="zh-CN"/>
        </w:rPr>
        <w:t>i</w:t>
      </w:r>
      <w:r w:rsidR="003E35F0" w:rsidRPr="003E35F0">
        <w:rPr>
          <w:lang w:eastAsia="zh-CN"/>
        </w:rPr>
        <w:t xml:space="preserve">n London and the cities around it, there are many </w:t>
      </w:r>
      <w:r w:rsidR="003E35F0">
        <w:rPr>
          <w:lang w:eastAsia="zh-CN"/>
        </w:rPr>
        <w:t>‘</w:t>
      </w:r>
      <w:r w:rsidR="003E35F0">
        <w:rPr>
          <w:rFonts w:hint="eastAsia"/>
          <w:lang w:eastAsia="zh-CN"/>
        </w:rPr>
        <w:t>F</w:t>
      </w:r>
      <w:r w:rsidR="003E35F0">
        <w:rPr>
          <w:lang w:eastAsia="zh-CN"/>
        </w:rPr>
        <w:t xml:space="preserve">ish </w:t>
      </w:r>
      <w:r w:rsidR="00FB0D23">
        <w:rPr>
          <w:lang w:eastAsia="zh-CN"/>
        </w:rPr>
        <w:t>&amp;</w:t>
      </w:r>
      <w:r w:rsidR="003E35F0">
        <w:rPr>
          <w:lang w:eastAsia="zh-CN"/>
        </w:rPr>
        <w:t xml:space="preserve"> </w:t>
      </w:r>
      <w:r w:rsidR="003E35F0">
        <w:rPr>
          <w:rFonts w:hint="eastAsia"/>
          <w:lang w:eastAsia="zh-CN"/>
        </w:rPr>
        <w:t>C</w:t>
      </w:r>
      <w:r w:rsidR="003E35F0" w:rsidRPr="003E35F0">
        <w:rPr>
          <w:lang w:eastAsia="zh-CN"/>
        </w:rPr>
        <w:t>hips</w:t>
      </w:r>
      <w:r w:rsidR="003E35F0">
        <w:rPr>
          <w:lang w:eastAsia="zh-CN"/>
        </w:rPr>
        <w:t>’</w:t>
      </w:r>
      <w:r w:rsidR="003E35F0" w:rsidRPr="003E35F0">
        <w:rPr>
          <w:lang w:eastAsia="zh-CN"/>
        </w:rPr>
        <w:t xml:space="preserve"> restaurants selling Haagen-Dazs ice cream.</w:t>
      </w:r>
      <w:r w:rsidR="0089316F">
        <w:rPr>
          <w:lang w:eastAsia="zh-CN"/>
        </w:rPr>
        <w:t xml:space="preserve"> </w:t>
      </w:r>
      <w:r w:rsidR="0089316F" w:rsidRPr="0089316F">
        <w:rPr>
          <w:lang w:eastAsia="zh-CN"/>
        </w:rPr>
        <w:t xml:space="preserve">This may mean </w:t>
      </w:r>
      <w:r w:rsidR="0089316F">
        <w:rPr>
          <w:rFonts w:hint="eastAsia"/>
          <w:lang w:eastAsia="zh-CN"/>
        </w:rPr>
        <w:t>that</w:t>
      </w:r>
      <w:r w:rsidR="0089316F">
        <w:rPr>
          <w:lang w:eastAsia="zh-CN"/>
        </w:rPr>
        <w:t xml:space="preserve"> people in th</w:t>
      </w:r>
      <w:r w:rsidR="0089316F">
        <w:rPr>
          <w:rFonts w:hint="eastAsia"/>
          <w:lang w:eastAsia="zh-CN"/>
        </w:rPr>
        <w:t>at</w:t>
      </w:r>
      <w:r w:rsidR="0089316F" w:rsidRPr="0089316F">
        <w:rPr>
          <w:lang w:eastAsia="zh-CN"/>
        </w:rPr>
        <w:t xml:space="preserve"> area like to buy Haagen-Dazs when they </w:t>
      </w:r>
      <w:r w:rsidR="00283A20">
        <w:rPr>
          <w:rFonts w:hint="eastAsia"/>
          <w:lang w:eastAsia="zh-CN"/>
        </w:rPr>
        <w:t>consum</w:t>
      </w:r>
      <w:r w:rsidR="00283A20">
        <w:rPr>
          <w:lang w:eastAsia="zh-CN"/>
        </w:rPr>
        <w:t>e</w:t>
      </w:r>
      <w:r w:rsidR="0089316F" w:rsidRPr="0089316F">
        <w:rPr>
          <w:lang w:eastAsia="zh-CN"/>
        </w:rPr>
        <w:t xml:space="preserve"> </w:t>
      </w:r>
      <w:r w:rsidR="0089316F">
        <w:rPr>
          <w:rFonts w:hint="eastAsia"/>
          <w:lang w:eastAsia="zh-CN"/>
        </w:rPr>
        <w:t>in</w:t>
      </w:r>
      <w:r w:rsidR="0089316F" w:rsidRPr="0089316F">
        <w:rPr>
          <w:lang w:eastAsia="zh-CN"/>
        </w:rPr>
        <w:t xml:space="preserve"> the </w:t>
      </w:r>
      <w:r w:rsidR="0089316F">
        <w:rPr>
          <w:lang w:eastAsia="zh-CN"/>
        </w:rPr>
        <w:t>‘</w:t>
      </w:r>
      <w:r w:rsidR="0089316F">
        <w:rPr>
          <w:rFonts w:hint="eastAsia"/>
          <w:lang w:eastAsia="zh-CN"/>
        </w:rPr>
        <w:t>F</w:t>
      </w:r>
      <w:r w:rsidR="0089316F">
        <w:rPr>
          <w:lang w:eastAsia="zh-CN"/>
        </w:rPr>
        <w:t xml:space="preserve">ish </w:t>
      </w:r>
      <w:r w:rsidR="00FB0D23">
        <w:rPr>
          <w:lang w:eastAsia="zh-CN"/>
        </w:rPr>
        <w:t>&amp;</w:t>
      </w:r>
      <w:r w:rsidR="0089316F">
        <w:rPr>
          <w:lang w:eastAsia="zh-CN"/>
        </w:rPr>
        <w:t xml:space="preserve"> </w:t>
      </w:r>
      <w:r w:rsidR="0089316F">
        <w:rPr>
          <w:rFonts w:hint="eastAsia"/>
          <w:lang w:eastAsia="zh-CN"/>
        </w:rPr>
        <w:t>C</w:t>
      </w:r>
      <w:r w:rsidR="0089316F" w:rsidRPr="003E35F0">
        <w:rPr>
          <w:lang w:eastAsia="zh-CN"/>
        </w:rPr>
        <w:t>hips</w:t>
      </w:r>
      <w:r w:rsidR="0089316F">
        <w:rPr>
          <w:lang w:eastAsia="zh-CN"/>
        </w:rPr>
        <w:t>’</w:t>
      </w:r>
      <w:r w:rsidR="0089316F" w:rsidRPr="0089316F">
        <w:rPr>
          <w:lang w:eastAsia="zh-CN"/>
        </w:rPr>
        <w:t xml:space="preserve"> </w:t>
      </w:r>
      <w:r w:rsidR="0089316F">
        <w:rPr>
          <w:rFonts w:hint="eastAsia"/>
          <w:lang w:eastAsia="zh-CN"/>
        </w:rPr>
        <w:t>shops</w:t>
      </w:r>
      <w:r w:rsidR="0089316F" w:rsidRPr="0089316F">
        <w:rPr>
          <w:lang w:eastAsia="zh-CN"/>
        </w:rPr>
        <w:t>.</w:t>
      </w:r>
      <w:r w:rsidR="007E243E">
        <w:rPr>
          <w:lang w:eastAsia="zh-CN"/>
        </w:rPr>
        <w:t xml:space="preserve"> </w:t>
      </w:r>
      <w:r w:rsidR="00283A20" w:rsidRPr="00283A20">
        <w:rPr>
          <w:lang w:eastAsia="zh-CN"/>
        </w:rPr>
        <w:t xml:space="preserve">The third is the difference in sales habits of </w:t>
      </w:r>
      <w:r w:rsidR="00283A20">
        <w:rPr>
          <w:lang w:eastAsia="zh-CN"/>
        </w:rPr>
        <w:t>‘</w:t>
      </w:r>
      <w:r w:rsidR="00F51DB5">
        <w:rPr>
          <w:rFonts w:hint="eastAsia"/>
          <w:lang w:eastAsia="zh-CN"/>
        </w:rPr>
        <w:t>F</w:t>
      </w:r>
      <w:r w:rsidR="00F51DB5">
        <w:rPr>
          <w:lang w:eastAsia="zh-CN"/>
        </w:rPr>
        <w:t xml:space="preserve">ish </w:t>
      </w:r>
      <w:r w:rsidR="00FB0D23">
        <w:rPr>
          <w:lang w:eastAsia="zh-CN"/>
        </w:rPr>
        <w:t>&amp;</w:t>
      </w:r>
      <w:r w:rsidR="00F51DB5">
        <w:rPr>
          <w:lang w:eastAsia="zh-CN"/>
        </w:rPr>
        <w:t xml:space="preserve"> </w:t>
      </w:r>
      <w:r w:rsidR="00F51DB5">
        <w:rPr>
          <w:rFonts w:hint="eastAsia"/>
          <w:lang w:eastAsia="zh-CN"/>
        </w:rPr>
        <w:t>C</w:t>
      </w:r>
      <w:r w:rsidR="00283A20" w:rsidRPr="00283A20">
        <w:rPr>
          <w:lang w:eastAsia="zh-CN"/>
        </w:rPr>
        <w:t>hips</w:t>
      </w:r>
      <w:r w:rsidR="00283A20">
        <w:rPr>
          <w:lang w:eastAsia="zh-CN"/>
        </w:rPr>
        <w:t>’</w:t>
      </w:r>
      <w:r w:rsidR="00283A20" w:rsidRPr="00283A20">
        <w:rPr>
          <w:lang w:eastAsia="zh-CN"/>
        </w:rPr>
        <w:t xml:space="preserve"> shop</w:t>
      </w:r>
      <w:r w:rsidR="00283A20">
        <w:rPr>
          <w:lang w:eastAsia="zh-CN"/>
        </w:rPr>
        <w:t xml:space="preserve">. For example, </w:t>
      </w:r>
      <w:r w:rsidR="00F51DB5">
        <w:rPr>
          <w:rFonts w:hint="eastAsia"/>
          <w:lang w:eastAsia="zh-CN"/>
        </w:rPr>
        <w:t>i</w:t>
      </w:r>
      <w:r w:rsidR="00F51DB5" w:rsidRPr="00F51DB5">
        <w:rPr>
          <w:lang w:eastAsia="zh-CN"/>
        </w:rPr>
        <w:t xml:space="preserve">n Manchester and the surrounding cities, many </w:t>
      </w:r>
      <w:r w:rsidR="00F51DB5">
        <w:rPr>
          <w:lang w:eastAsia="zh-CN"/>
        </w:rPr>
        <w:t>‘</w:t>
      </w:r>
      <w:r w:rsidR="00F51DB5">
        <w:rPr>
          <w:rFonts w:hint="eastAsia"/>
          <w:lang w:eastAsia="zh-CN"/>
        </w:rPr>
        <w:t>F</w:t>
      </w:r>
      <w:r w:rsidR="00F51DB5">
        <w:rPr>
          <w:lang w:eastAsia="zh-CN"/>
        </w:rPr>
        <w:t xml:space="preserve">ish </w:t>
      </w:r>
      <w:r w:rsidR="00FB0D23">
        <w:rPr>
          <w:lang w:eastAsia="zh-CN"/>
        </w:rPr>
        <w:t>&amp;</w:t>
      </w:r>
      <w:r w:rsidR="00F51DB5">
        <w:rPr>
          <w:lang w:eastAsia="zh-CN"/>
        </w:rPr>
        <w:t xml:space="preserve"> </w:t>
      </w:r>
      <w:r w:rsidR="00F51DB5">
        <w:rPr>
          <w:rFonts w:hint="eastAsia"/>
          <w:lang w:eastAsia="zh-CN"/>
        </w:rPr>
        <w:t>C</w:t>
      </w:r>
      <w:r w:rsidR="00F51DB5" w:rsidRPr="00283A20">
        <w:rPr>
          <w:lang w:eastAsia="zh-CN"/>
        </w:rPr>
        <w:t>hips</w:t>
      </w:r>
      <w:r w:rsidR="00F51DB5">
        <w:rPr>
          <w:lang w:eastAsia="zh-CN"/>
        </w:rPr>
        <w:t>’</w:t>
      </w:r>
      <w:r w:rsidR="00F51DB5" w:rsidRPr="00F51DB5">
        <w:rPr>
          <w:lang w:eastAsia="zh-CN"/>
        </w:rPr>
        <w:t xml:space="preserve"> shops offer discounts for children under the age of twelve, and there are many shops that sell half of the dish</w:t>
      </w:r>
      <w:r w:rsidR="00F51DB5">
        <w:rPr>
          <w:lang w:eastAsia="zh-CN"/>
        </w:rPr>
        <w:t xml:space="preserve"> such as ‘half pizza’</w:t>
      </w:r>
      <w:r w:rsidR="00F51DB5" w:rsidRPr="00F51DB5">
        <w:rPr>
          <w:rFonts w:hint="eastAsia"/>
          <w:lang w:eastAsia="zh-CN"/>
        </w:rPr>
        <w:t>.</w:t>
      </w:r>
      <w:r w:rsidR="00F843F3">
        <w:rPr>
          <w:lang w:eastAsia="zh-CN"/>
        </w:rPr>
        <w:t xml:space="preserve"> </w:t>
      </w:r>
      <w:r w:rsidR="00F843F3" w:rsidRPr="00F843F3">
        <w:rPr>
          <w:lang w:eastAsia="zh-CN"/>
        </w:rPr>
        <w:t>The last</w:t>
      </w:r>
      <w:r w:rsidR="00F843F3">
        <w:rPr>
          <w:lang w:eastAsia="zh-CN"/>
        </w:rPr>
        <w:t xml:space="preserve"> difference is reflected in language usage </w:t>
      </w:r>
      <w:r w:rsidR="00F843F3">
        <w:rPr>
          <w:rFonts w:hint="eastAsia"/>
          <w:lang w:eastAsia="zh-CN"/>
        </w:rPr>
        <w:t>such</w:t>
      </w:r>
      <w:r w:rsidR="00F843F3">
        <w:rPr>
          <w:lang w:eastAsia="zh-CN"/>
        </w:rPr>
        <w:t xml:space="preserve"> </w:t>
      </w:r>
      <w:r w:rsidR="00F843F3">
        <w:rPr>
          <w:rFonts w:hint="eastAsia"/>
          <w:lang w:eastAsia="zh-CN"/>
        </w:rPr>
        <w:t>as</w:t>
      </w:r>
      <w:r w:rsidR="00F843F3">
        <w:rPr>
          <w:lang w:eastAsia="zh-CN"/>
        </w:rPr>
        <w:t xml:space="preserve"> Scots like to use ‘supper’ </w:t>
      </w:r>
      <w:r w:rsidR="00F843F3" w:rsidRPr="00F843F3">
        <w:rPr>
          <w:lang w:eastAsia="zh-CN"/>
        </w:rPr>
        <w:t>to describe dinner</w:t>
      </w:r>
      <w:r w:rsidR="00F843F3">
        <w:rPr>
          <w:lang w:eastAsia="zh-CN"/>
        </w:rPr>
        <w:t>.</w:t>
      </w:r>
    </w:p>
    <w:p w14:paraId="38469CBF" w14:textId="28E0D81E" w:rsidR="00D04830" w:rsidRDefault="00D04830" w:rsidP="00F729ED">
      <w:pPr>
        <w:rPr>
          <w:rFonts w:hint="eastAsia"/>
          <w:lang w:eastAsia="zh-CN"/>
        </w:rPr>
      </w:pPr>
      <w:r>
        <w:rPr>
          <w:lang w:eastAsia="zh-CN"/>
        </w:rPr>
        <w:t xml:space="preserve">However, </w:t>
      </w:r>
      <w:r w:rsidR="000A6F0C">
        <w:rPr>
          <w:lang w:eastAsia="zh-CN"/>
        </w:rPr>
        <w:t xml:space="preserve">the </w:t>
      </w:r>
      <w:r w:rsidR="003561B8" w:rsidRPr="003561B8">
        <w:rPr>
          <w:lang w:eastAsia="zh-CN"/>
        </w:rPr>
        <w:t xml:space="preserve">project also has </w:t>
      </w:r>
      <w:r w:rsidR="000A6F0C">
        <w:rPr>
          <w:rFonts w:hint="eastAsia"/>
          <w:lang w:eastAsia="zh-CN"/>
        </w:rPr>
        <w:t>limitations</w:t>
      </w:r>
      <w:r w:rsidR="000A6F0C">
        <w:rPr>
          <w:lang w:eastAsia="zh-CN"/>
        </w:rPr>
        <w:t xml:space="preserve">. </w:t>
      </w:r>
      <w:r w:rsidR="00832F98">
        <w:rPr>
          <w:lang w:eastAsia="zh-CN"/>
        </w:rPr>
        <w:t>The first one is t</w:t>
      </w:r>
      <w:r w:rsidR="000A6F0C">
        <w:rPr>
          <w:lang w:eastAsia="zh-CN"/>
        </w:rPr>
        <w:t xml:space="preserve">he </w:t>
      </w:r>
      <w:r w:rsidR="00832F98">
        <w:rPr>
          <w:rFonts w:hint="eastAsia"/>
          <w:lang w:eastAsia="zh-CN"/>
        </w:rPr>
        <w:t>i</w:t>
      </w:r>
      <w:r w:rsidR="00832F98" w:rsidRPr="00832F98">
        <w:rPr>
          <w:lang w:eastAsia="zh-CN"/>
        </w:rPr>
        <w:t xml:space="preserve">mperfect </w:t>
      </w:r>
      <w:r w:rsidR="000A6F0C">
        <w:rPr>
          <w:lang w:eastAsia="zh-CN"/>
        </w:rPr>
        <w:t xml:space="preserve">training </w:t>
      </w:r>
      <w:r w:rsidR="00832F98">
        <w:rPr>
          <w:lang w:eastAsia="zh-CN"/>
        </w:rPr>
        <w:t>data</w:t>
      </w:r>
      <w:r w:rsidR="00832F98" w:rsidRPr="000A6F0C">
        <w:rPr>
          <w:lang w:eastAsia="zh-CN"/>
        </w:rPr>
        <w:t>set</w:t>
      </w:r>
      <w:r w:rsidR="00832F98">
        <w:rPr>
          <w:lang w:eastAsia="zh-CN"/>
        </w:rPr>
        <w:t xml:space="preserve">s </w:t>
      </w:r>
      <w:r w:rsidR="00DF61BA">
        <w:rPr>
          <w:rFonts w:hint="eastAsia"/>
          <w:lang w:eastAsia="zh-CN"/>
        </w:rPr>
        <w:t>which</w:t>
      </w:r>
      <w:r w:rsidR="00DF61BA">
        <w:rPr>
          <w:lang w:eastAsia="zh-CN"/>
        </w:rPr>
        <w:t xml:space="preserve"> </w:t>
      </w:r>
      <w:r w:rsidR="00B91C7A" w:rsidRPr="00B91C7A">
        <w:rPr>
          <w:lang w:eastAsia="zh-CN"/>
        </w:rPr>
        <w:t>occurred</w:t>
      </w:r>
      <w:r w:rsidR="00B91C7A">
        <w:rPr>
          <w:lang w:eastAsia="zh-CN"/>
        </w:rPr>
        <w:t xml:space="preserve"> </w:t>
      </w:r>
      <w:r w:rsidR="00DF61BA">
        <w:rPr>
          <w:lang w:eastAsia="zh-CN"/>
        </w:rPr>
        <w:t>in three type</w:t>
      </w:r>
      <w:r w:rsidR="00B91C7A">
        <w:rPr>
          <w:rFonts w:hint="eastAsia"/>
          <w:lang w:eastAsia="zh-CN"/>
        </w:rPr>
        <w:t>s</w:t>
      </w:r>
      <w:r w:rsidR="00DF61BA">
        <w:rPr>
          <w:lang w:eastAsia="zh-CN"/>
        </w:rPr>
        <w:t xml:space="preserve"> of content</w:t>
      </w:r>
      <w:r w:rsidR="00B91C7A">
        <w:rPr>
          <w:lang w:eastAsia="zh-CN"/>
        </w:rPr>
        <w:t>.</w:t>
      </w:r>
      <w:r w:rsidR="00B91C7A">
        <w:rPr>
          <w:rFonts w:hint="eastAsia"/>
          <w:lang w:eastAsia="zh-CN"/>
        </w:rPr>
        <w:t xml:space="preserve"> </w:t>
      </w:r>
      <w:r w:rsidR="00B91C7A" w:rsidRPr="00B91C7A">
        <w:rPr>
          <w:lang w:eastAsia="zh-CN"/>
        </w:rPr>
        <w:t>This may lead to deviations in the classification results obtained by the project</w:t>
      </w:r>
      <w:r w:rsidR="00B91C7A">
        <w:rPr>
          <w:rFonts w:hint="eastAsia"/>
          <w:lang w:eastAsia="zh-CN"/>
        </w:rPr>
        <w:t xml:space="preserve"> </w:t>
      </w:r>
      <w:r w:rsidR="00B91C7A" w:rsidRPr="00B91C7A">
        <w:rPr>
          <w:lang w:eastAsia="zh-CN"/>
        </w:rPr>
        <w:t>or even incorrect classification</w:t>
      </w:r>
      <w:r w:rsidR="00EE3D85">
        <w:rPr>
          <w:lang w:eastAsia="zh-CN"/>
        </w:rPr>
        <w:t>,</w:t>
      </w:r>
      <w:r w:rsidR="000A6F0C">
        <w:rPr>
          <w:lang w:eastAsia="zh-CN"/>
        </w:rPr>
        <w:t xml:space="preserve"> such as the logistic regression result</w:t>
      </w:r>
      <w:r w:rsidR="00FD6F1E">
        <w:rPr>
          <w:lang w:eastAsia="zh-CN"/>
        </w:rPr>
        <w:t>s</w:t>
      </w:r>
      <w:r w:rsidR="000A6F0C">
        <w:rPr>
          <w:lang w:eastAsia="zh-CN"/>
        </w:rPr>
        <w:t xml:space="preserve"> of </w:t>
      </w:r>
      <w:r w:rsidR="00EE3D85">
        <w:rPr>
          <w:lang w:eastAsia="zh-CN"/>
        </w:rPr>
        <w:t xml:space="preserve">the </w:t>
      </w:r>
      <w:r w:rsidR="000A6F0C">
        <w:rPr>
          <w:lang w:eastAsia="zh-CN"/>
        </w:rPr>
        <w:t>word pair</w:t>
      </w:r>
      <w:r w:rsidR="000A6F0C" w:rsidRPr="000A6F0C">
        <w:rPr>
          <w:lang w:eastAsia="zh-CN"/>
        </w:rPr>
        <w:t>.</w:t>
      </w:r>
      <w:r w:rsidR="00C53738">
        <w:rPr>
          <w:lang w:eastAsia="zh-CN"/>
        </w:rPr>
        <w:t xml:space="preserve"> </w:t>
      </w:r>
      <w:r w:rsidR="006D04F8">
        <w:rPr>
          <w:rFonts w:hint="eastAsia"/>
          <w:lang w:eastAsia="zh-CN"/>
        </w:rPr>
        <w:t>The</w:t>
      </w:r>
      <w:r w:rsidR="006D04F8">
        <w:rPr>
          <w:lang w:eastAsia="zh-CN"/>
        </w:rPr>
        <w:t xml:space="preserve"> </w:t>
      </w:r>
      <w:r w:rsidR="006D04F8">
        <w:rPr>
          <w:rFonts w:hint="eastAsia"/>
          <w:lang w:eastAsia="zh-CN"/>
        </w:rPr>
        <w:t>second</w:t>
      </w:r>
      <w:r w:rsidR="006D04F8">
        <w:rPr>
          <w:lang w:eastAsia="zh-CN"/>
        </w:rPr>
        <w:t xml:space="preserve"> </w:t>
      </w:r>
      <w:r w:rsidR="006D04F8">
        <w:rPr>
          <w:rFonts w:hint="eastAsia"/>
          <w:lang w:eastAsia="zh-CN"/>
        </w:rPr>
        <w:t>limitation</w:t>
      </w:r>
      <w:r w:rsidR="006D04F8">
        <w:rPr>
          <w:lang w:eastAsia="zh-CN"/>
        </w:rPr>
        <w:t xml:space="preserve"> </w:t>
      </w:r>
      <w:r w:rsidR="006D04F8">
        <w:rPr>
          <w:rFonts w:hint="eastAsia"/>
          <w:lang w:eastAsia="zh-CN"/>
        </w:rPr>
        <w:t>is</w:t>
      </w:r>
      <w:r w:rsidR="006D04F8">
        <w:rPr>
          <w:lang w:eastAsia="zh-CN"/>
        </w:rPr>
        <w:t xml:space="preserve"> </w:t>
      </w:r>
      <w:r w:rsidR="006D04F8">
        <w:rPr>
          <w:rFonts w:hint="eastAsia"/>
          <w:lang w:eastAsia="zh-CN"/>
        </w:rPr>
        <w:t>that</w:t>
      </w:r>
      <w:r w:rsidR="00832F98">
        <w:rPr>
          <w:lang w:eastAsia="zh-CN"/>
        </w:rPr>
        <w:t xml:space="preserve"> limited</w:t>
      </w:r>
      <w:r w:rsidR="00832F98" w:rsidRPr="00832F98">
        <w:rPr>
          <w:lang w:eastAsia="zh-CN"/>
        </w:rPr>
        <w:t xml:space="preserve"> time leads to limited analysis of results</w:t>
      </w:r>
      <w:r w:rsidR="00832F98">
        <w:rPr>
          <w:lang w:eastAsia="zh-CN"/>
        </w:rPr>
        <w:t xml:space="preserve"> </w:t>
      </w:r>
      <w:r w:rsidR="00832F98">
        <w:rPr>
          <w:rFonts w:hint="eastAsia"/>
          <w:lang w:eastAsia="zh-CN"/>
        </w:rPr>
        <w:t>that</w:t>
      </w:r>
      <w:r w:rsidR="00832F98">
        <w:rPr>
          <w:lang w:eastAsia="zh-CN"/>
        </w:rPr>
        <w:t xml:space="preserve"> </w:t>
      </w:r>
      <w:r w:rsidR="00832F98">
        <w:rPr>
          <w:rFonts w:hint="eastAsia"/>
          <w:lang w:eastAsia="zh-CN"/>
        </w:rPr>
        <w:t>the</w:t>
      </w:r>
      <w:r w:rsidR="00832F98">
        <w:rPr>
          <w:lang w:eastAsia="zh-CN"/>
        </w:rPr>
        <w:t xml:space="preserve"> project thought there are other reasons can be used to explain why</w:t>
      </w:r>
      <w:r w:rsidR="00832F98" w:rsidRPr="00832F98">
        <w:t xml:space="preserve"> </w:t>
      </w:r>
      <w:r w:rsidR="00832F98">
        <w:rPr>
          <w:rFonts w:hint="eastAsia"/>
          <w:lang w:eastAsia="zh-CN"/>
        </w:rPr>
        <w:t>logistic</w:t>
      </w:r>
      <w:r w:rsidR="00832F98" w:rsidRPr="00832F98">
        <w:rPr>
          <w:lang w:eastAsia="zh-CN"/>
        </w:rPr>
        <w:t xml:space="preserve"> regression model </w:t>
      </w:r>
      <w:r w:rsidR="00832F98">
        <w:rPr>
          <w:rFonts w:hint="eastAsia"/>
          <w:lang w:eastAsia="zh-CN"/>
        </w:rPr>
        <w:t>could</w:t>
      </w:r>
      <w:r w:rsidR="00832F98" w:rsidRPr="00832F98">
        <w:rPr>
          <w:lang w:eastAsia="zh-CN"/>
        </w:rPr>
        <w:t xml:space="preserve"> not clas</w:t>
      </w:r>
      <w:r w:rsidR="00832F98">
        <w:rPr>
          <w:lang w:eastAsia="zh-CN"/>
        </w:rPr>
        <w:t xml:space="preserve">sify regional and non-regional </w:t>
      </w:r>
      <w:r w:rsidR="00832F98">
        <w:rPr>
          <w:rFonts w:hint="eastAsia"/>
          <w:lang w:eastAsia="zh-CN"/>
        </w:rPr>
        <w:t>content</w:t>
      </w:r>
      <w:r w:rsidR="00832F98" w:rsidRPr="00832F98">
        <w:rPr>
          <w:lang w:eastAsia="zh-CN"/>
        </w:rPr>
        <w:t xml:space="preserve"> very well.</w:t>
      </w:r>
      <w:r w:rsidR="00F729ED">
        <w:rPr>
          <w:lang w:eastAsia="zh-CN"/>
        </w:rPr>
        <w:t xml:space="preserve"> </w:t>
      </w:r>
      <w:r w:rsidR="006D04F8">
        <w:rPr>
          <w:lang w:eastAsia="zh-CN"/>
        </w:rPr>
        <w:t xml:space="preserve">Besides, </w:t>
      </w:r>
      <w:r w:rsidR="006D04F8">
        <w:rPr>
          <w:rFonts w:hint="eastAsia"/>
          <w:lang w:eastAsia="zh-CN"/>
        </w:rPr>
        <w:t>t</w:t>
      </w:r>
      <w:r w:rsidR="006D04F8" w:rsidRPr="006D04F8">
        <w:rPr>
          <w:lang w:eastAsia="zh-CN"/>
        </w:rPr>
        <w:t xml:space="preserve">he project wants to study more parameters of the </w:t>
      </w:r>
      <w:r w:rsidR="006D04F8" w:rsidRPr="006D04F8">
        <w:rPr>
          <w:lang w:eastAsia="zh-CN"/>
        </w:rPr>
        <w:lastRenderedPageBreak/>
        <w:t>classification model to optimize the classification model, but because of the time, the project did not do it.</w:t>
      </w:r>
      <w:r w:rsidR="006D04F8">
        <w:rPr>
          <w:lang w:eastAsia="zh-CN"/>
        </w:rPr>
        <w:t xml:space="preserve"> </w:t>
      </w:r>
      <w:r w:rsidR="00F729ED">
        <w:rPr>
          <w:lang w:eastAsia="zh-CN"/>
        </w:rPr>
        <w:t xml:space="preserve">The </w:t>
      </w:r>
      <w:r w:rsidR="008C2741">
        <w:rPr>
          <w:lang w:eastAsia="zh-CN"/>
        </w:rPr>
        <w:t>third</w:t>
      </w:r>
      <w:r w:rsidR="00F729ED">
        <w:rPr>
          <w:lang w:eastAsia="zh-CN"/>
        </w:rPr>
        <w:t xml:space="preserve"> limitation is that</w:t>
      </w:r>
      <w:r w:rsidR="00FD6F1E">
        <w:rPr>
          <w:lang w:eastAsia="zh-CN"/>
        </w:rPr>
        <w:t xml:space="preserve"> </w:t>
      </w:r>
      <w:r w:rsidR="00FD6F1E">
        <w:rPr>
          <w:rFonts w:hint="eastAsia"/>
          <w:lang w:eastAsia="zh-CN"/>
        </w:rPr>
        <w:t>cities</w:t>
      </w:r>
      <w:r w:rsidR="00FD6F1E" w:rsidRPr="00FD6F1E">
        <w:rPr>
          <w:lang w:eastAsia="zh-CN"/>
        </w:rPr>
        <w:t xml:space="preserve"> selected by the project </w:t>
      </w:r>
      <w:r w:rsidR="0008594E">
        <w:rPr>
          <w:lang w:eastAsia="zh-CN"/>
        </w:rPr>
        <w:t xml:space="preserve">distributes </w:t>
      </w:r>
      <w:r w:rsidR="00FD6F1E" w:rsidRPr="00FD6F1E">
        <w:rPr>
          <w:lang w:eastAsia="zh-CN"/>
        </w:rPr>
        <w:t>unevenly</w:t>
      </w:r>
      <w:r w:rsidR="00FD6F1E">
        <w:rPr>
          <w:lang w:eastAsia="zh-CN"/>
        </w:rPr>
        <w:t xml:space="preserve"> in some areas such as </w:t>
      </w:r>
      <w:r w:rsidR="00FD6F1E">
        <w:rPr>
          <w:rFonts w:hint="eastAsia"/>
          <w:lang w:eastAsia="zh-CN"/>
        </w:rPr>
        <w:t>region</w:t>
      </w:r>
      <w:r w:rsidR="00FD6F1E">
        <w:rPr>
          <w:lang w:eastAsia="zh-CN"/>
        </w:rPr>
        <w:t xml:space="preserve"> </w:t>
      </w:r>
      <w:r w:rsidR="00FD6F1E">
        <w:rPr>
          <w:rFonts w:hint="eastAsia"/>
          <w:lang w:eastAsia="zh-CN"/>
        </w:rPr>
        <w:t>near</w:t>
      </w:r>
      <w:r w:rsidR="00FD6F1E">
        <w:rPr>
          <w:lang w:eastAsia="zh-CN"/>
        </w:rPr>
        <w:t xml:space="preserve"> </w:t>
      </w:r>
      <w:r w:rsidR="00FD6F1E">
        <w:rPr>
          <w:rFonts w:hint="eastAsia"/>
          <w:lang w:eastAsia="zh-CN"/>
        </w:rPr>
        <w:t>the</w:t>
      </w:r>
      <w:r w:rsidR="00FD6F1E">
        <w:rPr>
          <w:lang w:eastAsia="zh-CN"/>
        </w:rPr>
        <w:t xml:space="preserve"> </w:t>
      </w:r>
      <w:r w:rsidR="00FD6F1E" w:rsidRPr="00FD6F1E">
        <w:rPr>
          <w:lang w:eastAsia="zh-CN"/>
        </w:rPr>
        <w:t>Newcastle</w:t>
      </w:r>
      <w:r w:rsidR="00FD6F1E">
        <w:rPr>
          <w:lang w:eastAsia="zh-CN"/>
        </w:rPr>
        <w:t>.</w:t>
      </w:r>
      <w:r w:rsidR="00FD6F1E" w:rsidRPr="00FD6F1E">
        <w:rPr>
          <w:lang w:eastAsia="zh-CN"/>
        </w:rPr>
        <w:t xml:space="preserve"> </w:t>
      </w:r>
      <w:r w:rsidR="0008594E">
        <w:rPr>
          <w:rFonts w:hint="eastAsia"/>
          <w:lang w:eastAsia="zh-CN"/>
        </w:rPr>
        <w:t>The</w:t>
      </w:r>
      <w:r w:rsidR="008573C7">
        <w:rPr>
          <w:lang w:eastAsia="zh-CN"/>
        </w:rPr>
        <w:t xml:space="preserve"> project found</w:t>
      </w:r>
      <w:r w:rsidR="0008594E">
        <w:rPr>
          <w:lang w:eastAsia="zh-CN"/>
        </w:rPr>
        <w:t xml:space="preserve"> that in that area, s</w:t>
      </w:r>
      <w:r w:rsidR="0008594E" w:rsidRPr="0008594E">
        <w:rPr>
          <w:lang w:eastAsia="zh-CN"/>
        </w:rPr>
        <w:t>everal selected cities are densely distributed,</w:t>
      </w:r>
      <w:r w:rsidR="0008594E">
        <w:rPr>
          <w:lang w:eastAsia="zh-CN"/>
        </w:rPr>
        <w:t xml:space="preserve"> and this may </w:t>
      </w:r>
      <w:r w:rsidR="0008594E" w:rsidRPr="0008594E">
        <w:rPr>
          <w:lang w:eastAsia="zh-CN"/>
        </w:rPr>
        <w:t xml:space="preserve">cause some </w:t>
      </w:r>
      <w:r w:rsidR="0008594E">
        <w:rPr>
          <w:lang w:eastAsia="zh-CN"/>
        </w:rPr>
        <w:t>bias</w:t>
      </w:r>
      <w:r w:rsidR="0008594E" w:rsidRPr="0008594E">
        <w:rPr>
          <w:lang w:eastAsia="zh-CN"/>
        </w:rPr>
        <w:t xml:space="preserve"> to regional results.</w:t>
      </w:r>
      <w:r w:rsidR="0008594E">
        <w:rPr>
          <w:lang w:eastAsia="zh-CN"/>
        </w:rPr>
        <w:t xml:space="preserve"> </w:t>
      </w:r>
    </w:p>
    <w:p w14:paraId="66383842" w14:textId="5C15F62B" w:rsidR="005E5B17" w:rsidRDefault="00F665B2" w:rsidP="00484B92">
      <w:pPr>
        <w:rPr>
          <w:rFonts w:hint="eastAsia"/>
          <w:lang w:eastAsia="zh-CN"/>
        </w:rPr>
      </w:pPr>
      <w:r w:rsidRPr="00F665B2">
        <w:rPr>
          <w:lang w:eastAsia="zh-CN"/>
        </w:rPr>
        <w:t>Altho</w:t>
      </w:r>
      <w:r w:rsidR="00EA0BE9">
        <w:rPr>
          <w:lang w:eastAsia="zh-CN"/>
        </w:rPr>
        <w:t>ugh the project has these limit</w:t>
      </w:r>
      <w:r w:rsidR="00EA0BE9">
        <w:rPr>
          <w:rFonts w:hint="eastAsia"/>
          <w:lang w:eastAsia="zh-CN"/>
        </w:rPr>
        <w:t>ations</w:t>
      </w:r>
      <w:r w:rsidR="00C520FB">
        <w:rPr>
          <w:lang w:eastAsia="zh-CN"/>
        </w:rPr>
        <w:t xml:space="preserve">, </w:t>
      </w:r>
      <w:r w:rsidR="00DD6C18">
        <w:rPr>
          <w:rFonts w:hint="eastAsia"/>
          <w:lang w:eastAsia="zh-CN"/>
        </w:rPr>
        <w:t>t</w:t>
      </w:r>
      <w:r w:rsidR="00DD6C18">
        <w:rPr>
          <w:lang w:eastAsia="zh-CN"/>
        </w:rPr>
        <w:t xml:space="preserve">he project initially explored feasible methods for this study </w:t>
      </w:r>
      <w:r w:rsidR="00DD6C18">
        <w:rPr>
          <w:rFonts w:hint="eastAsia"/>
          <w:lang w:eastAsia="zh-CN"/>
        </w:rPr>
        <w:t>that</w:t>
      </w:r>
      <w:r w:rsidR="00DD6C18">
        <w:rPr>
          <w:lang w:eastAsia="zh-CN"/>
        </w:rPr>
        <w:t xml:space="preserve"> </w:t>
      </w:r>
      <w:r w:rsidR="00DD6C18">
        <w:rPr>
          <w:rFonts w:hint="eastAsia"/>
          <w:lang w:eastAsia="zh-CN"/>
        </w:rPr>
        <w:t>t</w:t>
      </w:r>
      <w:r w:rsidR="00DD6C18" w:rsidRPr="00DD6C18">
        <w:rPr>
          <w:lang w:eastAsia="zh-CN"/>
        </w:rPr>
        <w:t>his project answered</w:t>
      </w:r>
      <w:r w:rsidR="00DD6C18">
        <w:rPr>
          <w:lang w:eastAsia="zh-CN"/>
        </w:rPr>
        <w:t xml:space="preserve"> where to obtain</w:t>
      </w:r>
      <w:r w:rsidR="00DD6C18">
        <w:rPr>
          <w:rFonts w:hint="eastAsia"/>
          <w:lang w:eastAsia="zh-CN"/>
        </w:rPr>
        <w:t xml:space="preserve"> data,</w:t>
      </w:r>
      <w:r w:rsidR="00DD6C18">
        <w:rPr>
          <w:lang w:eastAsia="zh-CN"/>
        </w:rPr>
        <w:t xml:space="preserve"> </w:t>
      </w:r>
      <w:r w:rsidR="00DD6C18">
        <w:rPr>
          <w:rFonts w:hint="eastAsia"/>
          <w:lang w:eastAsia="zh-CN"/>
        </w:rPr>
        <w:t>how</w:t>
      </w:r>
      <w:r w:rsidR="00DD6C18">
        <w:rPr>
          <w:lang w:eastAsia="zh-CN"/>
        </w:rPr>
        <w:t xml:space="preserve"> </w:t>
      </w:r>
      <w:r w:rsidR="00DD6C18">
        <w:rPr>
          <w:rFonts w:hint="eastAsia"/>
          <w:lang w:eastAsia="zh-CN"/>
        </w:rPr>
        <w:t>to</w:t>
      </w:r>
      <w:r w:rsidR="00DD6C18">
        <w:rPr>
          <w:lang w:eastAsia="zh-CN"/>
        </w:rPr>
        <w:t xml:space="preserve"> </w:t>
      </w:r>
      <w:r w:rsidR="00470E3B">
        <w:t>retrieve</w:t>
      </w:r>
      <w:r w:rsidR="00470E3B">
        <w:rPr>
          <w:lang w:eastAsia="zh-CN"/>
        </w:rPr>
        <w:t xml:space="preserve"> </w:t>
      </w:r>
      <w:r w:rsidR="00DD6C18">
        <w:rPr>
          <w:lang w:eastAsia="zh-CN"/>
        </w:rPr>
        <w:t xml:space="preserve">data, how to </w:t>
      </w:r>
      <w:r w:rsidR="009E7DB0">
        <w:rPr>
          <w:lang w:eastAsia="zh-CN"/>
        </w:rPr>
        <w:t>clean</w:t>
      </w:r>
      <w:r w:rsidR="00DD6C18">
        <w:rPr>
          <w:lang w:eastAsia="zh-CN"/>
        </w:rPr>
        <w:t xml:space="preserve"> data, how to mine features</w:t>
      </w:r>
      <w:r w:rsidR="00DD6C18">
        <w:rPr>
          <w:rFonts w:hint="eastAsia"/>
          <w:lang w:eastAsia="zh-CN"/>
        </w:rPr>
        <w:t xml:space="preserve"> </w:t>
      </w:r>
      <w:r w:rsidR="00DD6C18">
        <w:rPr>
          <w:lang w:eastAsia="zh-CN"/>
        </w:rPr>
        <w:t>from data and how to classify data.</w:t>
      </w:r>
      <w:r w:rsidR="009E7DB0">
        <w:rPr>
          <w:rFonts w:hint="eastAsia"/>
          <w:lang w:eastAsia="zh-CN"/>
        </w:rPr>
        <w:t xml:space="preserve"> </w:t>
      </w:r>
      <w:r w:rsidR="009E7DB0" w:rsidRPr="009E7DB0">
        <w:rPr>
          <w:lang w:eastAsia="zh-CN"/>
        </w:rPr>
        <w:t>These methods can be referenced or reused by subsequent researchers</w:t>
      </w:r>
      <w:r w:rsidR="009E7DB0">
        <w:rPr>
          <w:lang w:eastAsia="zh-CN"/>
        </w:rPr>
        <w:t xml:space="preserve"> </w:t>
      </w:r>
      <w:r w:rsidR="009E7DB0">
        <w:rPr>
          <w:rFonts w:hint="eastAsia"/>
          <w:lang w:eastAsia="zh-CN"/>
        </w:rPr>
        <w:t>of</w:t>
      </w:r>
      <w:r w:rsidR="009E7DB0">
        <w:rPr>
          <w:lang w:eastAsia="zh-CN"/>
        </w:rPr>
        <w:t xml:space="preserve"> </w:t>
      </w:r>
      <w:r w:rsidR="009E7DB0">
        <w:rPr>
          <w:rFonts w:hint="eastAsia"/>
          <w:lang w:eastAsia="zh-CN"/>
        </w:rPr>
        <w:t>similar</w:t>
      </w:r>
      <w:r w:rsidR="009E7DB0">
        <w:rPr>
          <w:lang w:eastAsia="zh-CN"/>
        </w:rPr>
        <w:t xml:space="preserve"> </w:t>
      </w:r>
      <w:r w:rsidR="009E7DB0">
        <w:rPr>
          <w:rFonts w:hint="eastAsia"/>
          <w:lang w:eastAsia="zh-CN"/>
        </w:rPr>
        <w:t>studies</w:t>
      </w:r>
      <w:r w:rsidR="009E7DB0" w:rsidRPr="009E7DB0">
        <w:rPr>
          <w:lang w:eastAsia="zh-CN"/>
        </w:rPr>
        <w:t>.</w:t>
      </w:r>
      <w:r w:rsidR="009B731A">
        <w:rPr>
          <w:lang w:eastAsia="zh-CN"/>
        </w:rPr>
        <w:t xml:space="preserve"> </w:t>
      </w:r>
      <w:r w:rsidR="00AB2E5A">
        <w:rPr>
          <w:rFonts w:hint="eastAsia"/>
          <w:lang w:eastAsia="zh-CN"/>
        </w:rPr>
        <w:t>In</w:t>
      </w:r>
      <w:r w:rsidR="00AB2E5A">
        <w:rPr>
          <w:lang w:eastAsia="zh-CN"/>
        </w:rPr>
        <w:t xml:space="preserve"> </w:t>
      </w:r>
      <w:r w:rsidR="00AB2E5A">
        <w:rPr>
          <w:rFonts w:hint="eastAsia"/>
          <w:lang w:eastAsia="zh-CN"/>
        </w:rPr>
        <w:t>addition</w:t>
      </w:r>
      <w:r w:rsidR="00AB2E5A">
        <w:rPr>
          <w:lang w:eastAsia="zh-CN"/>
        </w:rPr>
        <w:t>, the regional results gain</w:t>
      </w:r>
      <w:r w:rsidR="000878D6">
        <w:rPr>
          <w:lang w:eastAsia="zh-CN"/>
        </w:rPr>
        <w:t xml:space="preserve">ed by this project can be used </w:t>
      </w:r>
      <w:r w:rsidR="000878D6" w:rsidRPr="000878D6">
        <w:rPr>
          <w:lang w:eastAsia="zh-CN"/>
        </w:rPr>
        <w:t xml:space="preserve">as </w:t>
      </w:r>
      <w:r w:rsidR="004F33CC" w:rsidRPr="004F33CC">
        <w:rPr>
          <w:lang w:eastAsia="zh-CN"/>
        </w:rPr>
        <w:t>evaluation references by subsequent similar studies</w:t>
      </w:r>
      <w:r w:rsidR="000878D6" w:rsidRPr="000878D6">
        <w:rPr>
          <w:lang w:eastAsia="zh-CN"/>
        </w:rPr>
        <w:t>.</w:t>
      </w:r>
    </w:p>
    <w:p w14:paraId="60AB53FA" w14:textId="77777777" w:rsidR="005E5B17" w:rsidRDefault="005E5B17">
      <w:pPr>
        <w:spacing w:before="0" w:beforeAutospacing="0" w:after="0" w:afterAutospacing="0" w:line="240" w:lineRule="auto"/>
        <w:jc w:val="left"/>
        <w:rPr>
          <w:lang w:eastAsia="zh-CN"/>
        </w:rPr>
      </w:pPr>
      <w:r>
        <w:rPr>
          <w:lang w:eastAsia="zh-CN"/>
        </w:rPr>
        <w:br w:type="page"/>
      </w:r>
    </w:p>
    <w:p w14:paraId="3FFA9E81" w14:textId="177FB1E0" w:rsidR="00DD6C18" w:rsidRDefault="005E5B17" w:rsidP="005E5B17">
      <w:pPr>
        <w:pStyle w:val="1"/>
        <w:rPr>
          <w:lang w:eastAsia="zh-CN"/>
        </w:rPr>
      </w:pPr>
      <w:r>
        <w:rPr>
          <w:rFonts w:hint="eastAsia"/>
          <w:lang w:eastAsia="zh-CN"/>
        </w:rPr>
        <w:lastRenderedPageBreak/>
        <w:t xml:space="preserve"> </w:t>
      </w:r>
      <w:r>
        <w:br/>
      </w:r>
      <w:r>
        <w:br/>
      </w:r>
      <w:r>
        <w:rPr>
          <w:rFonts w:hint="eastAsia"/>
          <w:lang w:eastAsia="zh-CN"/>
        </w:rPr>
        <w:t>Future</w:t>
      </w:r>
      <w:r>
        <w:rPr>
          <w:lang w:eastAsia="zh-CN"/>
        </w:rPr>
        <w:t xml:space="preserve"> Work</w:t>
      </w:r>
    </w:p>
    <w:p w14:paraId="754ECE9F" w14:textId="1A2E0832" w:rsidR="0088023B" w:rsidRDefault="0088023B" w:rsidP="00CD2485">
      <w:pPr>
        <w:rPr>
          <w:lang w:eastAsia="zh-CN"/>
        </w:rPr>
      </w:pPr>
      <w:r w:rsidRPr="0088023B">
        <w:rPr>
          <w:lang w:eastAsia="zh-CN"/>
        </w:rPr>
        <w:t>For this project, there are still many things that can be done in the future.</w:t>
      </w:r>
      <w:r>
        <w:rPr>
          <w:lang w:eastAsia="zh-CN"/>
        </w:rPr>
        <w:t xml:space="preserve"> </w:t>
      </w:r>
    </w:p>
    <w:p w14:paraId="07A3870C" w14:textId="79BF49C3" w:rsidR="00795F1D" w:rsidRDefault="00795F1D" w:rsidP="00795F1D">
      <w:pPr>
        <w:pStyle w:val="2"/>
        <w:rPr>
          <w:rFonts w:cs="Times New Roman"/>
        </w:rPr>
      </w:pPr>
      <w:r w:rsidRPr="00795F1D">
        <w:rPr>
          <w:rFonts w:cs="Times New Roman"/>
        </w:rPr>
        <w:t>Finding more</w:t>
      </w:r>
      <w:r>
        <w:rPr>
          <w:rFonts w:cs="Times New Roman"/>
        </w:rPr>
        <w:t xml:space="preserve"> ‘Fish &amp; Chips’ shop menus</w:t>
      </w:r>
    </w:p>
    <w:p w14:paraId="1A100854" w14:textId="7A579A72" w:rsidR="00795F1D" w:rsidRDefault="00E378A3" w:rsidP="00795F1D">
      <w:pPr>
        <w:rPr>
          <w:lang w:eastAsia="zh-CN"/>
        </w:rPr>
      </w:pPr>
      <w:r>
        <w:rPr>
          <w:lang w:eastAsia="zh-CN"/>
        </w:rPr>
        <w:t>This project only use</w:t>
      </w:r>
      <w:r>
        <w:rPr>
          <w:rFonts w:hint="eastAsia"/>
          <w:lang w:eastAsia="zh-CN"/>
        </w:rPr>
        <w:t>d</w:t>
      </w:r>
      <w:r w:rsidR="006F1AB0" w:rsidRPr="006F1AB0">
        <w:rPr>
          <w:lang w:eastAsia="zh-CN"/>
        </w:rPr>
        <w:t xml:space="preserve"> Google and TripAdvisor to search for </w:t>
      </w:r>
      <w:r w:rsidR="006F1AB0">
        <w:rPr>
          <w:lang w:eastAsia="zh-CN"/>
        </w:rPr>
        <w:t xml:space="preserve">‘Fish </w:t>
      </w:r>
      <w:r w:rsidR="00F6585A">
        <w:rPr>
          <w:lang w:eastAsia="zh-CN"/>
        </w:rPr>
        <w:t>&amp;</w:t>
      </w:r>
      <w:r w:rsidR="006F1AB0">
        <w:rPr>
          <w:rFonts w:hint="eastAsia"/>
          <w:lang w:eastAsia="zh-CN"/>
        </w:rPr>
        <w:t xml:space="preserve"> </w:t>
      </w:r>
      <w:r w:rsidR="006F1AB0">
        <w:rPr>
          <w:lang w:eastAsia="zh-CN"/>
        </w:rPr>
        <w:t>C</w:t>
      </w:r>
      <w:r w:rsidR="006F1AB0" w:rsidRPr="001D2D15">
        <w:rPr>
          <w:lang w:eastAsia="zh-CN"/>
        </w:rPr>
        <w:t>hips</w:t>
      </w:r>
      <w:r w:rsidR="006F1AB0">
        <w:rPr>
          <w:lang w:eastAsia="zh-CN"/>
        </w:rPr>
        <w:t>’ shops</w:t>
      </w:r>
      <w:r w:rsidRPr="00E378A3">
        <w:rPr>
          <w:lang w:eastAsia="zh-CN"/>
        </w:rPr>
        <w:t xml:space="preserve">, but the project believes that there are many </w:t>
      </w:r>
      <w:r>
        <w:rPr>
          <w:rFonts w:hint="eastAsia"/>
          <w:lang w:eastAsia="zh-CN"/>
        </w:rPr>
        <w:t>other</w:t>
      </w:r>
      <w:r>
        <w:rPr>
          <w:lang w:eastAsia="zh-CN"/>
        </w:rPr>
        <w:t xml:space="preserve"> </w:t>
      </w:r>
      <w:r>
        <w:rPr>
          <w:rFonts w:hint="eastAsia"/>
          <w:lang w:eastAsia="zh-CN"/>
        </w:rPr>
        <w:t>websites</w:t>
      </w:r>
      <w:r>
        <w:rPr>
          <w:lang w:eastAsia="zh-CN"/>
        </w:rPr>
        <w:t xml:space="preserve"> can be used</w:t>
      </w:r>
      <w:r w:rsidRPr="00E378A3">
        <w:rPr>
          <w:lang w:eastAsia="zh-CN"/>
        </w:rPr>
        <w:t xml:space="preserve"> to search for more menus of </w:t>
      </w:r>
      <w:r>
        <w:rPr>
          <w:lang w:eastAsia="zh-CN"/>
        </w:rPr>
        <w:t xml:space="preserve">‘Fish </w:t>
      </w:r>
      <w:r w:rsidR="008424E9">
        <w:rPr>
          <w:lang w:eastAsia="zh-CN"/>
        </w:rPr>
        <w:t>&amp;</w:t>
      </w:r>
      <w:r>
        <w:rPr>
          <w:rFonts w:hint="eastAsia"/>
          <w:lang w:eastAsia="zh-CN"/>
        </w:rPr>
        <w:t xml:space="preserve"> </w:t>
      </w:r>
      <w:r>
        <w:rPr>
          <w:lang w:eastAsia="zh-CN"/>
        </w:rPr>
        <w:t>C</w:t>
      </w:r>
      <w:r w:rsidRPr="001D2D15">
        <w:rPr>
          <w:lang w:eastAsia="zh-CN"/>
        </w:rPr>
        <w:t>hips</w:t>
      </w:r>
      <w:r>
        <w:rPr>
          <w:lang w:eastAsia="zh-CN"/>
        </w:rPr>
        <w:t>’</w:t>
      </w:r>
      <w:r w:rsidRPr="00E378A3">
        <w:rPr>
          <w:lang w:eastAsia="zh-CN"/>
        </w:rPr>
        <w:t xml:space="preserve"> shops.</w:t>
      </w:r>
      <w:r>
        <w:rPr>
          <w:lang w:eastAsia="zh-CN"/>
        </w:rPr>
        <w:t xml:space="preserve"> Besides,</w:t>
      </w:r>
      <w:r>
        <w:rPr>
          <w:rFonts w:hint="eastAsia"/>
          <w:lang w:eastAsia="zh-CN"/>
        </w:rPr>
        <w:t xml:space="preserve"> </w:t>
      </w:r>
      <w:r>
        <w:rPr>
          <w:lang w:eastAsia="zh-CN"/>
        </w:rPr>
        <w:t xml:space="preserve">the </w:t>
      </w:r>
      <w:r>
        <w:rPr>
          <w:rFonts w:hint="eastAsia"/>
          <w:lang w:eastAsia="zh-CN"/>
        </w:rPr>
        <w:t>p</w:t>
      </w:r>
      <w:r>
        <w:rPr>
          <w:lang w:eastAsia="zh-CN"/>
        </w:rPr>
        <w:t>roject</w:t>
      </w:r>
      <w:r w:rsidRPr="00E378A3">
        <w:rPr>
          <w:lang w:eastAsia="zh-CN"/>
        </w:rPr>
        <w:t xml:space="preserve"> can find a way to extract information from some PDF menu pages.</w:t>
      </w:r>
      <w:r w:rsidR="007F173A">
        <w:rPr>
          <w:lang w:eastAsia="zh-CN"/>
        </w:rPr>
        <w:t xml:space="preserve"> By these way,</w:t>
      </w:r>
      <w:r w:rsidR="008424E9" w:rsidRPr="008424E9">
        <w:t xml:space="preserve"> </w:t>
      </w:r>
      <w:r w:rsidR="008424E9">
        <w:rPr>
          <w:lang w:eastAsia="zh-CN"/>
        </w:rPr>
        <w:t xml:space="preserve">the </w:t>
      </w:r>
      <w:r w:rsidR="008424E9">
        <w:rPr>
          <w:rFonts w:hint="eastAsia"/>
          <w:lang w:eastAsia="zh-CN"/>
        </w:rPr>
        <w:t>p</w:t>
      </w:r>
      <w:r w:rsidR="008424E9">
        <w:rPr>
          <w:lang w:eastAsia="zh-CN"/>
        </w:rPr>
        <w:t>roject</w:t>
      </w:r>
      <w:r w:rsidR="008424E9" w:rsidRPr="008424E9">
        <w:rPr>
          <w:lang w:eastAsia="zh-CN"/>
        </w:rPr>
        <w:t xml:space="preserve"> can add more content samples to the dataset</w:t>
      </w:r>
      <w:r w:rsidR="00E11444">
        <w:rPr>
          <w:lang w:eastAsia="zh-CN"/>
        </w:rPr>
        <w:t xml:space="preserve"> </w:t>
      </w:r>
      <w:r w:rsidR="00E11444" w:rsidRPr="00E11444">
        <w:rPr>
          <w:lang w:eastAsia="zh-CN"/>
        </w:rPr>
        <w:t>and doing so will bring two benefits</w:t>
      </w:r>
      <w:r w:rsidR="00E11444">
        <w:rPr>
          <w:lang w:eastAsia="zh-CN"/>
        </w:rPr>
        <w:t>.</w:t>
      </w:r>
      <w:r w:rsidR="00647B63" w:rsidRPr="00647B63">
        <w:rPr>
          <w:lang w:eastAsia="zh-CN"/>
        </w:rPr>
        <w:t xml:space="preserve"> </w:t>
      </w:r>
      <w:r w:rsidR="00643393" w:rsidRPr="00643393">
        <w:rPr>
          <w:lang w:eastAsia="zh-CN"/>
        </w:rPr>
        <w:t>The first benefit is that the project may find more regional content, including</w:t>
      </w:r>
      <w:r w:rsidR="00643393">
        <w:rPr>
          <w:lang w:eastAsia="zh-CN"/>
        </w:rPr>
        <w:t xml:space="preserve"> </w:t>
      </w:r>
      <w:r w:rsidR="00643393">
        <w:rPr>
          <w:rFonts w:hint="eastAsia"/>
          <w:lang w:eastAsia="zh-CN"/>
        </w:rPr>
        <w:t>new</w:t>
      </w:r>
      <w:r w:rsidR="00643393" w:rsidRPr="00643393">
        <w:rPr>
          <w:lang w:eastAsia="zh-CN"/>
        </w:rPr>
        <w:t xml:space="preserve"> emerging content </w:t>
      </w:r>
      <w:r w:rsidR="00643393">
        <w:rPr>
          <w:lang w:eastAsia="zh-CN"/>
        </w:rPr>
        <w:t xml:space="preserve">(not exist in the result of regional or non-regional in this project) </w:t>
      </w:r>
      <w:r w:rsidR="00643393" w:rsidRPr="00643393">
        <w:rPr>
          <w:lang w:eastAsia="zh-CN"/>
        </w:rPr>
        <w:t>and content that was originally judged to be non-regional</w:t>
      </w:r>
      <w:r w:rsidR="00643393">
        <w:rPr>
          <w:lang w:eastAsia="zh-CN"/>
        </w:rPr>
        <w:t xml:space="preserve"> (content whose shop number less than ten)</w:t>
      </w:r>
      <w:r w:rsidR="00643393" w:rsidRPr="00643393">
        <w:rPr>
          <w:lang w:eastAsia="zh-CN"/>
        </w:rPr>
        <w:t xml:space="preserve"> into regional content.</w:t>
      </w:r>
      <w:r w:rsidR="007F173A">
        <w:rPr>
          <w:lang w:eastAsia="zh-CN"/>
        </w:rPr>
        <w:t xml:space="preserve"> </w:t>
      </w:r>
      <w:r w:rsidR="007E247C" w:rsidRPr="007E247C">
        <w:rPr>
          <w:lang w:eastAsia="zh-CN"/>
        </w:rPr>
        <w:t>The second benefit is that more samples will make the regional or non-regional features of the content more distinct.</w:t>
      </w:r>
      <w:r w:rsidR="007E247C">
        <w:rPr>
          <w:lang w:eastAsia="zh-CN"/>
        </w:rPr>
        <w:t xml:space="preserve"> </w:t>
      </w:r>
      <w:r w:rsidR="00E863F7">
        <w:rPr>
          <w:lang w:eastAsia="zh-CN"/>
        </w:rPr>
        <w:t>This means there w</w:t>
      </w:r>
      <w:r w:rsidR="00E863F7" w:rsidRPr="00E863F7">
        <w:rPr>
          <w:lang w:eastAsia="zh-CN"/>
        </w:rPr>
        <w:t xml:space="preserve">ill </w:t>
      </w:r>
      <w:r w:rsidR="00E863F7">
        <w:rPr>
          <w:lang w:eastAsia="zh-CN"/>
        </w:rPr>
        <w:t>be</w:t>
      </w:r>
      <w:r w:rsidR="00E863F7" w:rsidRPr="00E863F7">
        <w:rPr>
          <w:lang w:eastAsia="zh-CN"/>
        </w:rPr>
        <w:t xml:space="preserve"> more regional </w:t>
      </w:r>
      <w:r w:rsidR="00E863F7">
        <w:rPr>
          <w:lang w:eastAsia="zh-CN"/>
        </w:rPr>
        <w:t>content</w:t>
      </w:r>
      <w:r w:rsidR="00E863F7" w:rsidRPr="00E863F7">
        <w:rPr>
          <w:lang w:eastAsia="zh-CN"/>
        </w:rPr>
        <w:t xml:space="preserve"> concentrated at the central point</w:t>
      </w:r>
      <w:r w:rsidR="00432F57">
        <w:rPr>
          <w:lang w:eastAsia="zh-CN"/>
        </w:rPr>
        <w:t xml:space="preserve"> and there will be more </w:t>
      </w:r>
      <w:r w:rsidR="00642DBC">
        <w:rPr>
          <w:rFonts w:hint="eastAsia"/>
          <w:lang w:eastAsia="zh-CN"/>
        </w:rPr>
        <w:t>non</w:t>
      </w:r>
      <w:r w:rsidR="00642DBC">
        <w:rPr>
          <w:lang w:eastAsia="zh-CN"/>
        </w:rPr>
        <w:t>-regional content</w:t>
      </w:r>
      <w:r w:rsidR="00642DBC" w:rsidRPr="00642DBC">
        <w:rPr>
          <w:lang w:eastAsia="zh-CN"/>
        </w:rPr>
        <w:t xml:space="preserve"> distributed</w:t>
      </w:r>
      <w:r w:rsidR="00642DBC">
        <w:rPr>
          <w:lang w:eastAsia="zh-CN"/>
        </w:rPr>
        <w:t xml:space="preserve"> in a wider area from the central point</w:t>
      </w:r>
      <w:r w:rsidR="00E863F7">
        <w:rPr>
          <w:lang w:eastAsia="zh-CN"/>
        </w:rPr>
        <w:t xml:space="preserve">. </w:t>
      </w:r>
      <w:r w:rsidR="00FB4223">
        <w:rPr>
          <w:lang w:eastAsia="zh-CN"/>
        </w:rPr>
        <w:t>As a consequence</w:t>
      </w:r>
      <w:r w:rsidR="00E863F7">
        <w:rPr>
          <w:lang w:eastAsia="zh-CN"/>
        </w:rPr>
        <w:t>,</w:t>
      </w:r>
      <w:r w:rsidR="00696657" w:rsidRPr="00696657">
        <w:rPr>
          <w:lang w:eastAsia="zh-CN"/>
        </w:rPr>
        <w:t xml:space="preserve"> </w:t>
      </w:r>
      <w:r w:rsidR="003A06E0">
        <w:rPr>
          <w:lang w:eastAsia="zh-CN"/>
        </w:rPr>
        <w:t>the training data</w:t>
      </w:r>
      <w:r w:rsidR="003A06E0" w:rsidRPr="003A06E0">
        <w:rPr>
          <w:lang w:eastAsia="zh-CN"/>
        </w:rPr>
        <w:t>set</w:t>
      </w:r>
      <w:r w:rsidR="003A06E0" w:rsidRPr="003A06E0">
        <w:rPr>
          <w:lang w:eastAsia="zh-CN"/>
        </w:rPr>
        <w:t xml:space="preserve"> </w:t>
      </w:r>
      <w:r w:rsidR="003A06E0">
        <w:rPr>
          <w:rFonts w:hint="eastAsia"/>
          <w:lang w:eastAsia="zh-CN"/>
        </w:rPr>
        <w:t>can</w:t>
      </w:r>
      <w:r w:rsidR="003A06E0" w:rsidRPr="003A06E0">
        <w:rPr>
          <w:lang w:eastAsia="zh-CN"/>
        </w:rPr>
        <w:t xml:space="preserve"> </w:t>
      </w:r>
      <w:r w:rsidR="003A06E0">
        <w:rPr>
          <w:lang w:eastAsia="zh-CN"/>
        </w:rPr>
        <w:t xml:space="preserve">be </w:t>
      </w:r>
      <w:r w:rsidR="000A530F" w:rsidRPr="003A06E0">
        <w:rPr>
          <w:lang w:eastAsia="zh-CN"/>
        </w:rPr>
        <w:t>improve</w:t>
      </w:r>
      <w:r w:rsidR="000A530F">
        <w:rPr>
          <w:lang w:eastAsia="zh-CN"/>
        </w:rPr>
        <w:t>d,</w:t>
      </w:r>
      <w:r w:rsidR="003A06E0">
        <w:rPr>
          <w:lang w:eastAsia="zh-CN"/>
        </w:rPr>
        <w:t xml:space="preserve"> and</w:t>
      </w:r>
      <w:r w:rsidR="003A06E0" w:rsidRPr="003A06E0">
        <w:rPr>
          <w:lang w:eastAsia="zh-CN"/>
        </w:rPr>
        <w:t xml:space="preserve"> </w:t>
      </w:r>
      <w:r w:rsidR="00696657" w:rsidRPr="00696657">
        <w:rPr>
          <w:lang w:eastAsia="zh-CN"/>
        </w:rPr>
        <w:t xml:space="preserve">the </w:t>
      </w:r>
      <w:r w:rsidR="000A530F">
        <w:rPr>
          <w:lang w:eastAsia="zh-CN"/>
        </w:rPr>
        <w:t>classification model</w:t>
      </w:r>
      <w:r w:rsidR="00696657" w:rsidRPr="00696657">
        <w:rPr>
          <w:lang w:eastAsia="zh-CN"/>
        </w:rPr>
        <w:t xml:space="preserve"> can </w:t>
      </w:r>
      <w:r w:rsidR="000A530F">
        <w:rPr>
          <w:lang w:eastAsia="zh-CN"/>
        </w:rPr>
        <w:t xml:space="preserve">be generated more accurate by more accurate coefficients. </w:t>
      </w:r>
      <w:r w:rsidR="00E863F7">
        <w:rPr>
          <w:lang w:eastAsia="zh-CN"/>
        </w:rPr>
        <w:t xml:space="preserve"> </w:t>
      </w:r>
      <w:r w:rsidR="00512EDB">
        <w:rPr>
          <w:lang w:eastAsia="zh-CN"/>
        </w:rPr>
        <w:t>Finally</w:t>
      </w:r>
      <w:r w:rsidR="000A530F">
        <w:rPr>
          <w:lang w:eastAsia="zh-CN"/>
        </w:rPr>
        <w:t xml:space="preserve">, the project can </w:t>
      </w:r>
      <w:r w:rsidR="003D57C5">
        <w:rPr>
          <w:lang w:eastAsia="zh-CN"/>
        </w:rPr>
        <w:t>gain</w:t>
      </w:r>
      <w:r w:rsidR="00696657" w:rsidRPr="00696657">
        <w:rPr>
          <w:lang w:eastAsia="zh-CN"/>
        </w:rPr>
        <w:t xml:space="preserve"> </w:t>
      </w:r>
      <w:r w:rsidR="003D57C5" w:rsidRPr="00696657">
        <w:rPr>
          <w:lang w:eastAsia="zh-CN"/>
        </w:rPr>
        <w:t>more accurate</w:t>
      </w:r>
      <w:r w:rsidR="003D57C5" w:rsidRPr="00696657">
        <w:rPr>
          <w:lang w:eastAsia="zh-CN"/>
        </w:rPr>
        <w:t xml:space="preserve"> </w:t>
      </w:r>
      <w:r w:rsidR="00696657" w:rsidRPr="00696657">
        <w:rPr>
          <w:lang w:eastAsia="zh-CN"/>
        </w:rPr>
        <w:t>classification results.</w:t>
      </w:r>
      <w:r w:rsidR="007E247C">
        <w:rPr>
          <w:lang w:eastAsia="zh-CN"/>
        </w:rPr>
        <w:t xml:space="preserve"> </w:t>
      </w:r>
    </w:p>
    <w:p w14:paraId="646FA6D3" w14:textId="6FC19BFD" w:rsidR="00FF16B9" w:rsidRDefault="00FF16B9" w:rsidP="00FF16B9">
      <w:pPr>
        <w:pStyle w:val="2"/>
        <w:ind w:left="426" w:hanging="426"/>
        <w:rPr>
          <w:lang w:eastAsia="zh-CN"/>
        </w:rPr>
      </w:pPr>
      <w:r w:rsidRPr="00FF16B9">
        <w:rPr>
          <w:lang w:eastAsia="zh-CN"/>
        </w:rPr>
        <w:t>In-depth study of algorithms and parameters of classification models</w:t>
      </w:r>
    </w:p>
    <w:p w14:paraId="718A3B35" w14:textId="7BD78649" w:rsidR="00FF16B9" w:rsidRDefault="00FF16B9" w:rsidP="00FF16B9">
      <w:pPr>
        <w:rPr>
          <w:lang w:eastAsia="zh-CN"/>
        </w:rPr>
      </w:pPr>
      <w:r w:rsidRPr="00FF16B9">
        <w:rPr>
          <w:lang w:eastAsia="zh-CN"/>
        </w:rPr>
        <w:t>Because of the limited time</w:t>
      </w:r>
      <w:r>
        <w:rPr>
          <w:lang w:eastAsia="zh-CN"/>
        </w:rPr>
        <w:t xml:space="preserve">, the project only tried two kinds of classification model and only analysed few parameters of the model. </w:t>
      </w:r>
      <w:r w:rsidR="00EF0BF1">
        <w:rPr>
          <w:rFonts w:hint="eastAsia"/>
          <w:lang w:eastAsia="zh-CN"/>
        </w:rPr>
        <w:t>In</w:t>
      </w:r>
      <w:r w:rsidR="00EF0BF1">
        <w:rPr>
          <w:lang w:eastAsia="zh-CN"/>
        </w:rPr>
        <w:t xml:space="preserve"> terms of the decision tree, t</w:t>
      </w:r>
      <w:r w:rsidR="00EF0BF1">
        <w:rPr>
          <w:rFonts w:hint="eastAsia"/>
          <w:lang w:eastAsia="zh-CN"/>
        </w:rPr>
        <w:t>he</w:t>
      </w:r>
      <w:r w:rsidR="00EF0BF1">
        <w:rPr>
          <w:lang w:eastAsia="zh-CN"/>
        </w:rPr>
        <w:t xml:space="preserve"> </w:t>
      </w:r>
      <w:r w:rsidR="00EF0BF1">
        <w:rPr>
          <w:rFonts w:hint="eastAsia"/>
          <w:lang w:eastAsia="zh-CN"/>
        </w:rPr>
        <w:t>p</w:t>
      </w:r>
      <w:r w:rsidR="00EF0BF1">
        <w:rPr>
          <w:lang w:eastAsia="zh-CN"/>
        </w:rPr>
        <w:t>roject</w:t>
      </w:r>
      <w:r w:rsidR="004155FC" w:rsidRPr="004155FC">
        <w:rPr>
          <w:lang w:eastAsia="zh-CN"/>
        </w:rPr>
        <w:t xml:space="preserve"> can </w:t>
      </w:r>
      <w:r w:rsidR="00EF0BF1">
        <w:rPr>
          <w:rFonts w:hint="eastAsia"/>
          <w:lang w:eastAsia="zh-CN"/>
        </w:rPr>
        <w:t>try</w:t>
      </w:r>
      <w:r w:rsidR="00EF0BF1">
        <w:rPr>
          <w:lang w:eastAsia="zh-CN"/>
        </w:rPr>
        <w:t xml:space="preserve"> </w:t>
      </w:r>
      <w:r w:rsidR="00EF0BF1">
        <w:rPr>
          <w:rFonts w:hint="eastAsia"/>
          <w:lang w:eastAsia="zh-CN"/>
        </w:rPr>
        <w:t>to</w:t>
      </w:r>
      <w:r w:rsidR="00EF0BF1">
        <w:rPr>
          <w:lang w:eastAsia="zh-CN"/>
        </w:rPr>
        <w:t xml:space="preserve"> </w:t>
      </w:r>
      <w:r w:rsidR="004155FC" w:rsidRPr="004155FC">
        <w:rPr>
          <w:lang w:eastAsia="zh-CN"/>
        </w:rPr>
        <w:t xml:space="preserve">use more parameters to build </w:t>
      </w:r>
      <w:r w:rsidR="00747719">
        <w:rPr>
          <w:lang w:eastAsia="zh-CN"/>
        </w:rPr>
        <w:t>the</w:t>
      </w:r>
      <w:r w:rsidR="004155FC" w:rsidRPr="004155FC">
        <w:rPr>
          <w:lang w:eastAsia="zh-CN"/>
        </w:rPr>
        <w:t xml:space="preserve"> tree. For example,</w:t>
      </w:r>
      <w:r w:rsidR="00747719">
        <w:rPr>
          <w:lang w:eastAsia="zh-CN"/>
        </w:rPr>
        <w:t xml:space="preserve"> the project can set a minimum sample </w:t>
      </w:r>
      <w:r w:rsidR="00747719">
        <w:rPr>
          <w:rFonts w:hint="eastAsia"/>
          <w:lang w:eastAsia="zh-CN"/>
        </w:rPr>
        <w:t>size</w:t>
      </w:r>
      <w:r w:rsidR="00747719">
        <w:rPr>
          <w:lang w:eastAsia="zh-CN"/>
        </w:rPr>
        <w:t xml:space="preserve"> that</w:t>
      </w:r>
      <w:r w:rsidR="004155FC" w:rsidRPr="004155FC">
        <w:rPr>
          <w:lang w:eastAsia="zh-CN"/>
        </w:rPr>
        <w:t xml:space="preserve"> if a branch has at least </w:t>
      </w:r>
      <w:r w:rsidR="00747719" w:rsidRPr="00747719">
        <w:rPr>
          <w:lang w:eastAsia="zh-CN"/>
        </w:rPr>
        <w:t>samples of this size</w:t>
      </w:r>
      <w:r w:rsidR="004155FC" w:rsidRPr="004155FC">
        <w:rPr>
          <w:lang w:eastAsia="zh-CN"/>
        </w:rPr>
        <w:t>, the branch can be divided, rather than building a huge tree to satisfy all training samples.</w:t>
      </w:r>
      <w:r w:rsidR="008041A6">
        <w:rPr>
          <w:lang w:eastAsia="zh-CN"/>
        </w:rPr>
        <w:t xml:space="preserve"> </w:t>
      </w:r>
      <w:r w:rsidR="002355A2">
        <w:rPr>
          <w:lang w:eastAsia="zh-CN"/>
        </w:rPr>
        <w:t>Considering logistic regression</w:t>
      </w:r>
      <w:r w:rsidR="008041A6">
        <w:rPr>
          <w:lang w:eastAsia="zh-CN"/>
        </w:rPr>
        <w:t xml:space="preserve">, </w:t>
      </w:r>
      <w:r w:rsidR="004A2285">
        <w:rPr>
          <w:rFonts w:hint="eastAsia"/>
          <w:lang w:eastAsia="zh-CN"/>
        </w:rPr>
        <w:t>t</w:t>
      </w:r>
      <w:r w:rsidR="004A2285">
        <w:rPr>
          <w:lang w:eastAsia="zh-CN"/>
        </w:rPr>
        <w:t>he project can visuali</w:t>
      </w:r>
      <w:r w:rsidR="004A2285">
        <w:rPr>
          <w:rFonts w:hint="eastAsia"/>
          <w:lang w:eastAsia="zh-CN"/>
        </w:rPr>
        <w:t>s</w:t>
      </w:r>
      <w:r w:rsidR="004A2285" w:rsidRPr="004A2285">
        <w:rPr>
          <w:lang w:eastAsia="zh-CN"/>
        </w:rPr>
        <w:t>e the regression model, so the project can better know</w:t>
      </w:r>
      <w:r w:rsidR="004A2285">
        <w:rPr>
          <w:lang w:eastAsia="zh-CN"/>
        </w:rPr>
        <w:t xml:space="preserve"> how the model divides the data</w:t>
      </w:r>
      <w:r w:rsidR="004A2285" w:rsidRPr="004A2285">
        <w:rPr>
          <w:lang w:eastAsia="zh-CN"/>
        </w:rPr>
        <w:t>set.</w:t>
      </w:r>
      <w:r w:rsidR="00EB119D">
        <w:rPr>
          <w:lang w:eastAsia="zh-CN"/>
        </w:rPr>
        <w:t xml:space="preserve"> This can help to analyse the result of</w:t>
      </w:r>
      <w:r w:rsidR="00B62588">
        <w:rPr>
          <w:lang w:eastAsia="zh-CN"/>
        </w:rPr>
        <w:t xml:space="preserve"> logistic regression model.</w:t>
      </w:r>
      <w:r w:rsidR="004A2285" w:rsidRPr="004A2285">
        <w:rPr>
          <w:lang w:eastAsia="zh-CN"/>
        </w:rPr>
        <w:t xml:space="preserve"> In addition, the project can </w:t>
      </w:r>
      <w:r w:rsidR="00647DB3">
        <w:rPr>
          <w:lang w:eastAsia="zh-CN"/>
        </w:rPr>
        <w:t>analyse</w:t>
      </w:r>
      <w:r w:rsidR="004A2285" w:rsidRPr="004A2285">
        <w:rPr>
          <w:lang w:eastAsia="zh-CN"/>
        </w:rPr>
        <w:t xml:space="preserve"> more logistic regression parameters such as learning rate</w:t>
      </w:r>
      <w:r w:rsidR="002355A2">
        <w:rPr>
          <w:lang w:eastAsia="zh-CN"/>
        </w:rPr>
        <w:t xml:space="preserve"> and</w:t>
      </w:r>
      <w:r w:rsidR="004A2285" w:rsidRPr="004A2285">
        <w:rPr>
          <w:lang w:eastAsia="zh-CN"/>
        </w:rPr>
        <w:t xml:space="preserve"> loss function optimization me</w:t>
      </w:r>
      <w:r w:rsidR="002355A2">
        <w:rPr>
          <w:lang w:eastAsia="zh-CN"/>
        </w:rPr>
        <w:t xml:space="preserve">thod </w:t>
      </w:r>
      <w:r w:rsidR="006650C8">
        <w:rPr>
          <w:rFonts w:hint="eastAsia"/>
          <w:lang w:eastAsia="zh-CN"/>
        </w:rPr>
        <w:t>t</w:t>
      </w:r>
      <w:r w:rsidR="004A2285" w:rsidRPr="004A2285">
        <w:rPr>
          <w:lang w:eastAsia="zh-CN"/>
        </w:rPr>
        <w:t xml:space="preserve">o better explain the </w:t>
      </w:r>
      <w:r w:rsidR="006650C8">
        <w:rPr>
          <w:rFonts w:hint="eastAsia"/>
          <w:lang w:eastAsia="zh-CN"/>
        </w:rPr>
        <w:t>probability</w:t>
      </w:r>
      <w:r w:rsidR="004A2285" w:rsidRPr="004A2285">
        <w:rPr>
          <w:lang w:eastAsia="zh-CN"/>
        </w:rPr>
        <w:t xml:space="preserve"> results obtained by </w:t>
      </w:r>
      <w:r w:rsidR="006650C8">
        <w:rPr>
          <w:rFonts w:hint="eastAsia"/>
          <w:lang w:eastAsia="zh-CN"/>
        </w:rPr>
        <w:t>logistic</w:t>
      </w:r>
      <w:r w:rsidR="004A2285" w:rsidRPr="004A2285">
        <w:rPr>
          <w:lang w:eastAsia="zh-CN"/>
        </w:rPr>
        <w:t xml:space="preserve"> regression in this project</w:t>
      </w:r>
      <w:r w:rsidR="006650C8">
        <w:rPr>
          <w:lang w:eastAsia="zh-CN"/>
        </w:rPr>
        <w:t>.</w:t>
      </w:r>
    </w:p>
    <w:p w14:paraId="6ECE9552" w14:textId="5EB48704" w:rsidR="002355A2" w:rsidRDefault="00B263F8" w:rsidP="002355A2">
      <w:pPr>
        <w:pStyle w:val="2"/>
        <w:ind w:left="426" w:hanging="426"/>
        <w:rPr>
          <w:lang w:eastAsia="zh-CN"/>
        </w:rPr>
      </w:pPr>
      <w:r>
        <w:rPr>
          <w:rFonts w:hint="eastAsia"/>
          <w:lang w:eastAsia="zh-CN"/>
        </w:rPr>
        <w:t>S</w:t>
      </w:r>
      <w:r>
        <w:t>ynonym detection</w:t>
      </w:r>
    </w:p>
    <w:p w14:paraId="2751CF6B" w14:textId="789665BE" w:rsidR="002355A2" w:rsidRDefault="00B263F8" w:rsidP="002355A2">
      <w:pPr>
        <w:rPr>
          <w:lang w:eastAsia="zh-CN"/>
        </w:rPr>
      </w:pPr>
      <w:r>
        <w:rPr>
          <w:lang w:eastAsia="zh-CN"/>
        </w:rPr>
        <w:t>In the future, the project</w:t>
      </w:r>
      <w:r w:rsidR="00330F51">
        <w:rPr>
          <w:lang w:eastAsia="zh-CN"/>
        </w:rPr>
        <w:t xml:space="preserve"> can</w:t>
      </w:r>
      <w:r>
        <w:rPr>
          <w:lang w:eastAsia="zh-CN"/>
        </w:rPr>
        <w:t xml:space="preserve"> </w:t>
      </w:r>
      <w:r w:rsidR="002A588D">
        <w:rPr>
          <w:rFonts w:hint="eastAsia"/>
          <w:lang w:eastAsia="zh-CN"/>
        </w:rPr>
        <w:t>try</w:t>
      </w:r>
      <w:r w:rsidR="002A588D">
        <w:rPr>
          <w:lang w:eastAsia="zh-CN"/>
        </w:rPr>
        <w:t xml:space="preserve"> </w:t>
      </w:r>
      <w:r>
        <w:rPr>
          <w:lang w:eastAsia="zh-CN"/>
        </w:rPr>
        <w:t xml:space="preserve">use a new method to merge the same content that </w:t>
      </w:r>
      <w:r>
        <w:rPr>
          <w:rFonts w:hint="eastAsia"/>
          <w:lang w:eastAsia="zh-CN"/>
        </w:rPr>
        <w:t>t</w:t>
      </w:r>
      <w:r w:rsidRPr="00B263F8">
        <w:rPr>
          <w:lang w:eastAsia="zh-CN"/>
        </w:rPr>
        <w:t>his method will determine the degree of similarity between the content. If the degree of similarity is high, the similar content</w:t>
      </w:r>
      <w:r>
        <w:rPr>
          <w:lang w:eastAsia="zh-CN"/>
        </w:rPr>
        <w:t xml:space="preserve"> will be divided into </w:t>
      </w:r>
      <w:r w:rsidRPr="00B263F8">
        <w:rPr>
          <w:lang w:eastAsia="zh-CN"/>
        </w:rPr>
        <w:t>one category</w:t>
      </w:r>
      <w:r>
        <w:rPr>
          <w:lang w:eastAsia="zh-CN"/>
        </w:rPr>
        <w:t xml:space="preserve"> </w:t>
      </w:r>
      <w:r w:rsidRPr="00B263F8">
        <w:rPr>
          <w:lang w:eastAsia="zh-CN"/>
        </w:rPr>
        <w:t xml:space="preserve">and has the same </w:t>
      </w:r>
      <w:r w:rsidRPr="00B263F8">
        <w:rPr>
          <w:lang w:eastAsia="zh-CN"/>
        </w:rPr>
        <w:lastRenderedPageBreak/>
        <w:t>content name.</w:t>
      </w:r>
      <w:r w:rsidR="00A94335">
        <w:rPr>
          <w:lang w:eastAsia="zh-CN"/>
        </w:rPr>
        <w:t xml:space="preserve"> </w:t>
      </w:r>
      <w:r w:rsidR="00A42021">
        <w:rPr>
          <w:lang w:eastAsia="zh-CN"/>
        </w:rPr>
        <w:t xml:space="preserve">For example, </w:t>
      </w:r>
      <w:r w:rsidR="001856B9">
        <w:rPr>
          <w:lang w:eastAsia="zh-CN"/>
        </w:rPr>
        <w:t>‘</w:t>
      </w:r>
      <w:r w:rsidR="001856B9">
        <w:rPr>
          <w:rFonts w:hint="eastAsia"/>
          <w:lang w:eastAsia="zh-CN"/>
        </w:rPr>
        <w:t>chip</w:t>
      </w:r>
      <w:r w:rsidR="001856B9">
        <w:rPr>
          <w:lang w:eastAsia="zh-CN"/>
        </w:rPr>
        <w:t xml:space="preserve">s’ and ‘chip’ </w:t>
      </w:r>
      <w:r w:rsidR="001856B9" w:rsidRPr="001856B9">
        <w:rPr>
          <w:lang w:eastAsia="zh-CN"/>
        </w:rPr>
        <w:t>may have a high probability of similarity</w:t>
      </w:r>
      <w:r w:rsidR="001856B9">
        <w:rPr>
          <w:lang w:eastAsia="zh-CN"/>
        </w:rPr>
        <w:t>. Thus, the project can merge them as ‘chip’.</w:t>
      </w:r>
      <w:r w:rsidR="001856B9" w:rsidRPr="001856B9">
        <w:rPr>
          <w:rFonts w:hint="eastAsia"/>
          <w:lang w:eastAsia="zh-CN"/>
        </w:rPr>
        <w:t xml:space="preserve"> </w:t>
      </w:r>
      <w:r w:rsidR="00A94335">
        <w:rPr>
          <w:rFonts w:hint="eastAsia"/>
          <w:lang w:eastAsia="zh-CN"/>
        </w:rPr>
        <w:t>By this</w:t>
      </w:r>
      <w:r w:rsidR="00786361">
        <w:rPr>
          <w:lang w:eastAsia="zh-CN"/>
        </w:rPr>
        <w:t xml:space="preserve"> </w:t>
      </w:r>
      <w:r w:rsidR="0073068A">
        <w:rPr>
          <w:lang w:eastAsia="zh-CN"/>
        </w:rPr>
        <w:t>way,</w:t>
      </w:r>
      <w:r w:rsidR="00786361">
        <w:rPr>
          <w:lang w:eastAsia="zh-CN"/>
        </w:rPr>
        <w:t xml:space="preserve"> </w:t>
      </w:r>
      <w:r w:rsidR="00D16D9F" w:rsidRPr="00D16D9F">
        <w:rPr>
          <w:lang w:eastAsia="zh-CN"/>
        </w:rPr>
        <w:t xml:space="preserve">the project can avoid content of the same meaning being divided into different </w:t>
      </w:r>
      <w:r w:rsidR="00D16D9F">
        <w:rPr>
          <w:lang w:eastAsia="zh-CN"/>
        </w:rPr>
        <w:t>contents due to string mismatch</w:t>
      </w:r>
      <w:r w:rsidR="00786361" w:rsidRPr="00786361">
        <w:rPr>
          <w:lang w:eastAsia="zh-CN"/>
        </w:rPr>
        <w:t>.</w:t>
      </w:r>
    </w:p>
    <w:p w14:paraId="3F47839F" w14:textId="7F493026" w:rsidR="0046577A" w:rsidRPr="002355A2" w:rsidRDefault="0046577A" w:rsidP="0046577A">
      <w:pPr>
        <w:pStyle w:val="2"/>
        <w:ind w:left="426" w:hanging="426"/>
        <w:rPr>
          <w:rFonts w:hint="eastAsia"/>
          <w:lang w:eastAsia="zh-CN"/>
        </w:rPr>
      </w:pPr>
      <w:r w:rsidRPr="0046577A">
        <w:rPr>
          <w:lang w:eastAsia="zh-CN"/>
        </w:rPr>
        <w:t xml:space="preserve">Extend </w:t>
      </w:r>
      <w:r>
        <w:rPr>
          <w:rFonts w:hint="eastAsia"/>
          <w:lang w:eastAsia="zh-CN"/>
        </w:rPr>
        <w:t>the</w:t>
      </w:r>
      <w:r w:rsidRPr="0046577A">
        <w:rPr>
          <w:lang w:eastAsia="zh-CN"/>
        </w:rPr>
        <w:t xml:space="preserve"> project to a wider range </w:t>
      </w:r>
    </w:p>
    <w:p w14:paraId="18D7A2CA" w14:textId="57D356B3" w:rsidR="000E3951" w:rsidRPr="000E3951" w:rsidRDefault="001D2D15" w:rsidP="00CD2485">
      <w:pPr>
        <w:rPr>
          <w:rFonts w:hint="eastAsia"/>
          <w:lang w:eastAsia="zh-CN"/>
        </w:rPr>
      </w:pPr>
      <w:r>
        <w:rPr>
          <w:rFonts w:hint="eastAsia"/>
          <w:lang w:eastAsia="zh-CN"/>
        </w:rPr>
        <w:t>In</w:t>
      </w:r>
      <w:r>
        <w:rPr>
          <w:lang w:eastAsia="zh-CN"/>
        </w:rPr>
        <w:t xml:space="preserve"> the future, </w:t>
      </w:r>
      <w:r w:rsidR="005959DD">
        <w:rPr>
          <w:rFonts w:hint="eastAsia"/>
          <w:lang w:eastAsia="zh-CN"/>
        </w:rPr>
        <w:t>t</w:t>
      </w:r>
      <w:r w:rsidR="005959DD" w:rsidRPr="005959DD">
        <w:rPr>
          <w:lang w:eastAsia="zh-CN"/>
        </w:rPr>
        <w:t xml:space="preserve">he project can </w:t>
      </w:r>
      <w:r w:rsidR="008D7D7F">
        <w:rPr>
          <w:rFonts w:hint="eastAsia"/>
          <w:lang w:eastAsia="zh-CN"/>
        </w:rPr>
        <w:t>try</w:t>
      </w:r>
      <w:r w:rsidR="005959DD" w:rsidRPr="005959DD">
        <w:rPr>
          <w:lang w:eastAsia="zh-CN"/>
        </w:rPr>
        <w:t xml:space="preserve"> to collect data and mine information </w:t>
      </w:r>
      <w:r w:rsidR="005959DD">
        <w:rPr>
          <w:rFonts w:hint="eastAsia"/>
          <w:lang w:eastAsia="zh-CN"/>
        </w:rPr>
        <w:t>from</w:t>
      </w:r>
      <w:r w:rsidR="005959DD" w:rsidRPr="005959DD">
        <w:rPr>
          <w:lang w:eastAsia="zh-CN"/>
        </w:rPr>
        <w:t xml:space="preserve"> other </w:t>
      </w:r>
      <w:r w:rsidR="005959DD">
        <w:rPr>
          <w:rFonts w:hint="eastAsia"/>
          <w:lang w:eastAsia="zh-CN"/>
        </w:rPr>
        <w:t>kinds</w:t>
      </w:r>
      <w:r w:rsidR="005959DD">
        <w:rPr>
          <w:lang w:eastAsia="zh-CN"/>
        </w:rPr>
        <w:t xml:space="preserve"> </w:t>
      </w:r>
      <w:r w:rsidR="005959DD">
        <w:rPr>
          <w:rFonts w:hint="eastAsia"/>
          <w:lang w:eastAsia="zh-CN"/>
        </w:rPr>
        <w:t>of</w:t>
      </w:r>
      <w:r w:rsidR="005959DD">
        <w:rPr>
          <w:lang w:eastAsia="zh-CN"/>
        </w:rPr>
        <w:t xml:space="preserve"> </w:t>
      </w:r>
      <w:r w:rsidR="005959DD" w:rsidRPr="005959DD">
        <w:rPr>
          <w:lang w:eastAsia="zh-CN"/>
        </w:rPr>
        <w:t>restaurants</w:t>
      </w:r>
      <w:r w:rsidR="008D7D7F">
        <w:rPr>
          <w:lang w:eastAsia="zh-CN"/>
        </w:rPr>
        <w:t xml:space="preserve"> </w:t>
      </w:r>
      <w:r w:rsidR="008D7D7F">
        <w:rPr>
          <w:rFonts w:hint="eastAsia"/>
          <w:lang w:eastAsia="zh-CN"/>
        </w:rPr>
        <w:t>rather</w:t>
      </w:r>
      <w:r w:rsidR="008D7D7F">
        <w:rPr>
          <w:lang w:eastAsia="zh-CN"/>
        </w:rPr>
        <w:t xml:space="preserve"> than only focuses on ‘Fish </w:t>
      </w:r>
      <w:r w:rsidR="0046577A">
        <w:rPr>
          <w:lang w:eastAsia="zh-CN"/>
        </w:rPr>
        <w:t>&amp;</w:t>
      </w:r>
      <w:r w:rsidR="008D7D7F">
        <w:rPr>
          <w:rFonts w:hint="eastAsia"/>
          <w:lang w:eastAsia="zh-CN"/>
        </w:rPr>
        <w:t xml:space="preserve"> </w:t>
      </w:r>
      <w:r w:rsidR="008D7D7F">
        <w:rPr>
          <w:lang w:eastAsia="zh-CN"/>
        </w:rPr>
        <w:t>C</w:t>
      </w:r>
      <w:r w:rsidR="008D7D7F" w:rsidRPr="001D2D15">
        <w:rPr>
          <w:lang w:eastAsia="zh-CN"/>
        </w:rPr>
        <w:t>hips</w:t>
      </w:r>
      <w:r w:rsidR="008D7D7F">
        <w:rPr>
          <w:lang w:eastAsia="zh-CN"/>
        </w:rPr>
        <w:t>’ shops</w:t>
      </w:r>
      <w:r w:rsidR="005959DD" w:rsidRPr="005959DD">
        <w:rPr>
          <w:rFonts w:hint="eastAsia"/>
          <w:lang w:eastAsia="zh-CN"/>
        </w:rPr>
        <w:t>.</w:t>
      </w:r>
      <w:r w:rsidR="008D7D7F">
        <w:rPr>
          <w:lang w:eastAsia="zh-CN"/>
        </w:rPr>
        <w:t xml:space="preserve"> </w:t>
      </w:r>
      <w:r w:rsidR="0046577A" w:rsidRPr="0046577A">
        <w:rPr>
          <w:lang w:eastAsia="zh-CN"/>
        </w:rPr>
        <w:t>This can increase the amount of data in the content s</w:t>
      </w:r>
      <w:r w:rsidR="0046577A" w:rsidRPr="0046577A">
        <w:rPr>
          <w:rFonts w:hint="eastAsia"/>
          <w:lang w:eastAsia="zh-CN"/>
        </w:rPr>
        <w:t>a</w:t>
      </w:r>
      <w:r w:rsidR="0046577A" w:rsidRPr="0046577A">
        <w:rPr>
          <w:lang w:eastAsia="zh-CN"/>
        </w:rPr>
        <w:t>mple so that the con</w:t>
      </w:r>
      <w:r w:rsidR="0046577A">
        <w:rPr>
          <w:lang w:eastAsia="zh-CN"/>
        </w:rPr>
        <w:t>tent sample can better reflect its</w:t>
      </w:r>
      <w:r w:rsidR="0046577A" w:rsidRPr="0046577A">
        <w:rPr>
          <w:lang w:eastAsia="zh-CN"/>
        </w:rPr>
        <w:t xml:space="preserve"> </w:t>
      </w:r>
      <w:r w:rsidR="0046577A">
        <w:rPr>
          <w:rFonts w:hint="eastAsia"/>
          <w:lang w:eastAsia="zh-CN"/>
        </w:rPr>
        <w:t>features</w:t>
      </w:r>
      <w:r w:rsidR="0046577A" w:rsidRPr="0046577A">
        <w:rPr>
          <w:lang w:eastAsia="zh-CN"/>
        </w:rPr>
        <w:t xml:space="preserve">, which is beneficial to improve the accuracy of the classification. </w:t>
      </w:r>
      <w:r w:rsidR="008D7D7F">
        <w:rPr>
          <w:lang w:eastAsia="zh-CN"/>
        </w:rPr>
        <w:t xml:space="preserve">Further, </w:t>
      </w:r>
      <w:r w:rsidR="008D7D7F">
        <w:rPr>
          <w:rFonts w:hint="eastAsia"/>
          <w:lang w:eastAsia="zh-CN"/>
        </w:rPr>
        <w:t>the</w:t>
      </w:r>
      <w:r w:rsidR="008D7D7F">
        <w:rPr>
          <w:lang w:eastAsia="zh-CN"/>
        </w:rPr>
        <w:t xml:space="preserve"> </w:t>
      </w:r>
      <w:r w:rsidR="008D7D7F">
        <w:rPr>
          <w:rFonts w:hint="eastAsia"/>
          <w:lang w:eastAsia="zh-CN"/>
        </w:rPr>
        <w:t>p</w:t>
      </w:r>
      <w:r w:rsidR="008D7D7F">
        <w:rPr>
          <w:lang w:eastAsia="zh-CN"/>
        </w:rPr>
        <w:t>rojec</w:t>
      </w:r>
      <w:r w:rsidR="008D7D7F">
        <w:rPr>
          <w:rFonts w:hint="eastAsia"/>
          <w:lang w:eastAsia="zh-CN"/>
        </w:rPr>
        <w:t>t</w:t>
      </w:r>
      <w:r w:rsidR="008D7D7F" w:rsidRPr="008D7D7F">
        <w:rPr>
          <w:lang w:eastAsia="zh-CN"/>
        </w:rPr>
        <w:t xml:space="preserve"> can use same method</w:t>
      </w:r>
      <w:r w:rsidR="008D7D7F">
        <w:rPr>
          <w:rFonts w:hint="eastAsia"/>
          <w:lang w:eastAsia="zh-CN"/>
        </w:rPr>
        <w:t>s</w:t>
      </w:r>
      <w:r w:rsidR="008D7D7F" w:rsidRPr="008D7D7F">
        <w:rPr>
          <w:lang w:eastAsia="zh-CN"/>
        </w:rPr>
        <w:t xml:space="preserve"> to mine restaurant data in other count</w:t>
      </w:r>
      <w:r w:rsidR="0046577A">
        <w:rPr>
          <w:lang w:eastAsia="zh-CN"/>
        </w:rPr>
        <w:t xml:space="preserve">ries </w:t>
      </w:r>
      <w:r w:rsidR="0046577A">
        <w:rPr>
          <w:rFonts w:hint="eastAsia"/>
          <w:lang w:eastAsia="zh-CN"/>
        </w:rPr>
        <w:t>not</w:t>
      </w:r>
      <w:r w:rsidR="0046577A">
        <w:rPr>
          <w:lang w:eastAsia="zh-CN"/>
        </w:rPr>
        <w:t xml:space="preserve"> just only in </w:t>
      </w:r>
      <w:r w:rsidR="0046577A">
        <w:rPr>
          <w:rFonts w:hint="eastAsia"/>
          <w:lang w:eastAsia="zh-CN"/>
        </w:rPr>
        <w:t>the</w:t>
      </w:r>
      <w:r w:rsidR="0046577A">
        <w:rPr>
          <w:lang w:eastAsia="zh-CN"/>
        </w:rPr>
        <w:t xml:space="preserve"> </w:t>
      </w:r>
      <w:r w:rsidR="0046577A">
        <w:rPr>
          <w:rFonts w:hint="eastAsia"/>
          <w:lang w:eastAsia="zh-CN"/>
        </w:rPr>
        <w:t>UK</w:t>
      </w:r>
      <w:r w:rsidR="0035038A">
        <w:rPr>
          <w:lang w:eastAsia="zh-CN"/>
        </w:rPr>
        <w:t xml:space="preserve"> </w:t>
      </w:r>
      <w:r w:rsidR="0035038A">
        <w:rPr>
          <w:rFonts w:hint="eastAsia"/>
          <w:lang w:eastAsia="zh-CN"/>
        </w:rPr>
        <w:t>t</w:t>
      </w:r>
      <w:r w:rsidR="0035038A">
        <w:rPr>
          <w:lang w:eastAsia="zh-CN"/>
        </w:rPr>
        <w:t>o explore other countries’ regional differences</w:t>
      </w:r>
      <w:r w:rsidR="0046577A">
        <w:rPr>
          <w:lang w:eastAsia="zh-CN"/>
        </w:rPr>
        <w:t>.</w:t>
      </w:r>
      <w:r w:rsidR="00A534EB">
        <w:rPr>
          <w:lang w:eastAsia="zh-CN"/>
        </w:rPr>
        <w:t xml:space="preserve"> Moreover, </w:t>
      </w:r>
      <w:r w:rsidR="00A534EB">
        <w:rPr>
          <w:rFonts w:hint="eastAsia"/>
          <w:lang w:eastAsia="zh-CN"/>
        </w:rPr>
        <w:t>t</w:t>
      </w:r>
      <w:r w:rsidR="00A534EB" w:rsidRPr="00A534EB">
        <w:rPr>
          <w:lang w:eastAsia="zh-CN"/>
        </w:rPr>
        <w:t xml:space="preserve">he project can </w:t>
      </w:r>
      <w:r w:rsidR="00A534EB">
        <w:rPr>
          <w:rFonts w:hint="eastAsia"/>
          <w:lang w:eastAsia="zh-CN"/>
        </w:rPr>
        <w:t>mine</w:t>
      </w:r>
      <w:r w:rsidR="00A534EB" w:rsidRPr="00A534EB">
        <w:rPr>
          <w:lang w:eastAsia="zh-CN"/>
        </w:rPr>
        <w:t xml:space="preserve"> other information </w:t>
      </w:r>
      <w:r w:rsidR="0094002C">
        <w:rPr>
          <w:lang w:eastAsia="zh-CN"/>
        </w:rPr>
        <w:t>from the menu data</w:t>
      </w:r>
      <w:r w:rsidR="00A534EB">
        <w:rPr>
          <w:lang w:eastAsia="zh-CN"/>
        </w:rPr>
        <w:t xml:space="preserve">, such as </w:t>
      </w:r>
      <w:r w:rsidR="00A534EB">
        <w:rPr>
          <w:rFonts w:hint="eastAsia"/>
          <w:lang w:eastAsia="zh-CN"/>
        </w:rPr>
        <w:t>p</w:t>
      </w:r>
      <w:r w:rsidR="00A534EB" w:rsidRPr="00A534EB">
        <w:rPr>
          <w:lang w:eastAsia="zh-CN"/>
        </w:rPr>
        <w:t>redict</w:t>
      </w:r>
      <w:r w:rsidR="00A534EB">
        <w:rPr>
          <w:rFonts w:hint="eastAsia"/>
          <w:lang w:eastAsia="zh-CN"/>
        </w:rPr>
        <w:t>ing</w:t>
      </w:r>
      <w:r w:rsidR="00A534EB" w:rsidRPr="00A534EB">
        <w:rPr>
          <w:lang w:eastAsia="zh-CN"/>
        </w:rPr>
        <w:t xml:space="preserve"> the </w:t>
      </w:r>
      <w:r w:rsidR="00932DA0" w:rsidRPr="00932DA0">
        <w:rPr>
          <w:lang w:eastAsia="zh-CN"/>
        </w:rPr>
        <w:t xml:space="preserve">taste </w:t>
      </w:r>
      <w:r w:rsidR="00932DA0">
        <w:rPr>
          <w:lang w:eastAsia="zh-CN"/>
        </w:rPr>
        <w:t xml:space="preserve">of local people, </w:t>
      </w:r>
      <w:r w:rsidR="00932DA0" w:rsidRPr="00932DA0">
        <w:rPr>
          <w:lang w:eastAsia="zh-CN"/>
        </w:rPr>
        <w:t>according to the frequency of dishes or sauces in the menu</w:t>
      </w:r>
      <w:r w:rsidR="00932DA0">
        <w:rPr>
          <w:lang w:eastAsia="zh-CN"/>
        </w:rPr>
        <w:t xml:space="preserve">. </w:t>
      </w:r>
      <w:r w:rsidR="00932DA0">
        <w:rPr>
          <w:rFonts w:hint="eastAsia"/>
          <w:lang w:eastAsia="zh-CN"/>
        </w:rPr>
        <w:t>By</w:t>
      </w:r>
      <w:r w:rsidR="00932DA0">
        <w:rPr>
          <w:lang w:eastAsia="zh-CN"/>
        </w:rPr>
        <w:t xml:space="preserve"> this way, </w:t>
      </w:r>
      <w:r w:rsidR="00932DA0" w:rsidRPr="00932DA0">
        <w:rPr>
          <w:lang w:eastAsia="zh-CN"/>
        </w:rPr>
        <w:t>the project can give reasonable advice</w:t>
      </w:r>
      <w:r w:rsidR="00932DA0">
        <w:rPr>
          <w:lang w:eastAsia="zh-CN"/>
        </w:rPr>
        <w:t>s</w:t>
      </w:r>
      <w:r w:rsidR="00932DA0" w:rsidRPr="00932DA0">
        <w:rPr>
          <w:lang w:eastAsia="zh-CN"/>
        </w:rPr>
        <w:t xml:space="preserve"> to businessmen who want to open a restaurant or sell ingredients locally.</w:t>
      </w:r>
    </w:p>
    <w:p w14:paraId="26C3681D" w14:textId="7FCCD460" w:rsidR="002733EC" w:rsidRDefault="00160F97" w:rsidP="00415D1E">
      <w:pPr>
        <w:pStyle w:val="Appendix"/>
        <w:rPr>
          <w:lang w:eastAsia="zh-CN"/>
        </w:rPr>
      </w:pPr>
      <w:bookmarkStart w:id="53" w:name="_Toc169086646"/>
      <w:r>
        <w:lastRenderedPageBreak/>
        <w:br/>
      </w:r>
      <w:r>
        <w:br/>
      </w:r>
      <w:r w:rsidR="004B27E6">
        <w:rPr>
          <w:rFonts w:hint="eastAsia"/>
          <w:lang w:eastAsia="zh-CN"/>
        </w:rPr>
        <w:t>Logistic</w:t>
      </w:r>
      <w:r w:rsidR="004B27E6">
        <w:rPr>
          <w:lang w:eastAsia="zh-CN"/>
        </w:rPr>
        <w:t xml:space="preserve"> </w:t>
      </w:r>
      <w:r w:rsidR="004B27E6">
        <w:rPr>
          <w:rFonts w:hint="eastAsia"/>
          <w:lang w:eastAsia="zh-CN"/>
        </w:rPr>
        <w:t>regression</w:t>
      </w:r>
      <w:r w:rsidR="004B27E6">
        <w:rPr>
          <w:lang w:eastAsia="zh-CN"/>
        </w:rPr>
        <w:t xml:space="preserve"> </w:t>
      </w:r>
      <w:r w:rsidR="004B27E6">
        <w:rPr>
          <w:rFonts w:hint="eastAsia"/>
          <w:lang w:eastAsia="zh-CN"/>
        </w:rPr>
        <w:t>probability</w:t>
      </w:r>
      <w:r w:rsidR="004B27E6">
        <w:rPr>
          <w:lang w:eastAsia="zh-CN"/>
        </w:rPr>
        <w:t xml:space="preserve"> </w:t>
      </w:r>
      <w:r w:rsidR="004B27E6">
        <w:rPr>
          <w:rFonts w:hint="eastAsia"/>
          <w:lang w:eastAsia="zh-CN"/>
        </w:rPr>
        <w:t>results</w:t>
      </w:r>
    </w:p>
    <w:p w14:paraId="6FFC5E88" w14:textId="4BAEF7FD" w:rsidR="004B27E6" w:rsidRDefault="004B27E6" w:rsidP="004B27E6">
      <w:pPr>
        <w:rPr>
          <w:color w:val="222222"/>
          <w:shd w:val="clear" w:color="auto" w:fill="FFFFFF"/>
        </w:rPr>
      </w:pPr>
      <w:r w:rsidRPr="00985785">
        <w:rPr>
          <w:color w:val="222222"/>
          <w:shd w:val="clear" w:color="auto" w:fill="FFFFFF"/>
        </w:rPr>
        <w:t>A.1 independent word classification result (L1 penalty with ‘ratio’, ‘proportion’, ‘average distance’ features).</w:t>
      </w:r>
    </w:p>
    <w:tbl>
      <w:tblPr>
        <w:tblW w:w="0" w:type="auto"/>
        <w:tblCellMar>
          <w:left w:w="0" w:type="dxa"/>
          <w:right w:w="0" w:type="dxa"/>
        </w:tblCellMar>
        <w:tblLook w:val="04A0" w:firstRow="1" w:lastRow="0" w:firstColumn="1" w:lastColumn="0" w:noHBand="0" w:noVBand="1"/>
      </w:tblPr>
      <w:tblGrid>
        <w:gridCol w:w="906"/>
        <w:gridCol w:w="7308"/>
      </w:tblGrid>
      <w:tr w:rsidR="00F06C68" w:rsidRPr="00985785" w14:paraId="7FE7072E"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tcPr>
          <w:p w14:paraId="4D742237" w14:textId="77777777" w:rsidR="00F06C68" w:rsidRPr="00985785" w:rsidRDefault="00F06C68" w:rsidP="000840BB">
            <w:pPr>
              <w:rPr>
                <w:b/>
                <w:bCs/>
                <w:color w:val="000000"/>
                <w:sz w:val="15"/>
                <w:szCs w:val="15"/>
              </w:rPr>
            </w:pPr>
            <w:r w:rsidRPr="00985785">
              <w:rPr>
                <w:b/>
                <w:bCs/>
                <w:color w:val="000000"/>
                <w:sz w:val="15"/>
                <w:szCs w:val="15"/>
              </w:rPr>
              <w:t>Word</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B517AF5" w14:textId="2904625E" w:rsidR="00F06C68" w:rsidRPr="00985785" w:rsidRDefault="008C1B94" w:rsidP="000840BB">
            <w:pPr>
              <w:rPr>
                <w:color w:val="000000"/>
                <w:sz w:val="15"/>
                <w:szCs w:val="15"/>
              </w:rPr>
            </w:pPr>
            <w:r>
              <w:rPr>
                <w:color w:val="000000"/>
                <w:sz w:val="15"/>
                <w:szCs w:val="15"/>
              </w:rPr>
              <w:t>Non-regional</w:t>
            </w:r>
            <w:r w:rsidR="00F06C68" w:rsidRPr="00985785">
              <w:rPr>
                <w:color w:val="000000"/>
                <w:sz w:val="15"/>
                <w:szCs w:val="15"/>
              </w:rPr>
              <w:t xml:space="preserve"> &amp; Regional </w:t>
            </w:r>
          </w:p>
        </w:tc>
      </w:tr>
      <w:tr w:rsidR="00F06C68" w:rsidRPr="00985785" w14:paraId="0E873C09"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D0B6B6B" w14:textId="77777777" w:rsidR="00F06C68" w:rsidRPr="00985785" w:rsidRDefault="00F06C68" w:rsidP="000840BB">
            <w:r w:rsidRPr="00985785">
              <w:rPr>
                <w:b/>
                <w:bCs/>
                <w:color w:val="000000"/>
                <w:sz w:val="15"/>
                <w:szCs w:val="15"/>
              </w:rPr>
              <w:t>cob</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A24BD84" w14:textId="77777777" w:rsidR="00F06C68" w:rsidRPr="00985785" w:rsidRDefault="00F06C68" w:rsidP="000840BB">
            <w:r w:rsidRPr="00985785">
              <w:rPr>
                <w:color w:val="000000"/>
                <w:sz w:val="15"/>
                <w:szCs w:val="15"/>
              </w:rPr>
              <w:t>[0.011876565040122133, 0.9881234349598779]</w:t>
            </w:r>
          </w:p>
        </w:tc>
      </w:tr>
      <w:tr w:rsidR="00F06C68" w:rsidRPr="00985785" w14:paraId="70D7919E"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516D8E4" w14:textId="77777777" w:rsidR="00F06C68" w:rsidRPr="00985785" w:rsidRDefault="00F06C68" w:rsidP="000840BB">
            <w:r w:rsidRPr="00985785">
              <w:rPr>
                <w:b/>
                <w:bCs/>
                <w:color w:val="000000"/>
                <w:sz w:val="15"/>
                <w:szCs w:val="15"/>
              </w:rPr>
              <w:t>dazs</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8BA8CE" w14:textId="77777777" w:rsidR="00F06C68" w:rsidRPr="00985785" w:rsidRDefault="00F06C68" w:rsidP="000840BB">
            <w:r w:rsidRPr="00985785">
              <w:rPr>
                <w:color w:val="000000"/>
                <w:sz w:val="15"/>
                <w:szCs w:val="15"/>
              </w:rPr>
              <w:t>[0.03565785374686514, 0.9643421462531349]</w:t>
            </w:r>
          </w:p>
        </w:tc>
      </w:tr>
      <w:tr w:rsidR="00F06C68" w:rsidRPr="00985785" w14:paraId="6C532761"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8FA4FBD" w14:textId="77777777" w:rsidR="00F06C68" w:rsidRPr="00985785" w:rsidRDefault="00F06C68" w:rsidP="000840BB">
            <w:r w:rsidRPr="00985785">
              <w:rPr>
                <w:b/>
                <w:bCs/>
                <w:color w:val="000000"/>
                <w:sz w:val="15"/>
                <w:szCs w:val="15"/>
              </w:rPr>
              <w:t>instantly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D1CA85" w14:textId="77777777" w:rsidR="00F06C68" w:rsidRPr="00985785" w:rsidRDefault="00F06C68" w:rsidP="000840BB">
            <w:r w:rsidRPr="00985785">
              <w:rPr>
                <w:color w:val="000000"/>
                <w:sz w:val="15"/>
                <w:szCs w:val="15"/>
              </w:rPr>
              <w:t>[0.03880521047969243, 0.9611947895203076]</w:t>
            </w:r>
          </w:p>
        </w:tc>
      </w:tr>
      <w:tr w:rsidR="00F06C68" w:rsidRPr="00985785" w14:paraId="11AF96C1"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D1AB6FD" w14:textId="77777777" w:rsidR="00F06C68" w:rsidRPr="00985785" w:rsidRDefault="00F06C68" w:rsidP="000840BB">
            <w:r w:rsidRPr="00985785">
              <w:rPr>
                <w:b/>
                <w:bCs/>
                <w:color w:val="000000"/>
                <w:sz w:val="15"/>
                <w:szCs w:val="15"/>
              </w:rPr>
              <w:t>haagen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EAE067" w14:textId="77777777" w:rsidR="00F06C68" w:rsidRPr="00985785" w:rsidRDefault="00F06C68" w:rsidP="000840BB">
            <w:r w:rsidRPr="00985785">
              <w:rPr>
                <w:color w:val="000000"/>
                <w:sz w:val="15"/>
                <w:szCs w:val="15"/>
              </w:rPr>
              <w:t>[0.045216138886797874, 0.9547838611132021]</w:t>
            </w:r>
          </w:p>
        </w:tc>
      </w:tr>
      <w:tr w:rsidR="00F06C68" w:rsidRPr="00985785" w14:paraId="559BB7CE"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8371A98" w14:textId="77777777" w:rsidR="00F06C68" w:rsidRPr="00985785" w:rsidRDefault="00F06C68" w:rsidP="000840BB">
            <w:r w:rsidRPr="00985785">
              <w:rPr>
                <w:b/>
                <w:bCs/>
                <w:color w:val="000000"/>
                <w:sz w:val="15"/>
                <w:szCs w:val="15"/>
              </w:rPr>
              <w:t>hamburger</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0400B4" w14:textId="77777777" w:rsidR="00F06C68" w:rsidRPr="00985785" w:rsidRDefault="00F06C68" w:rsidP="000840BB">
            <w:r w:rsidRPr="00985785">
              <w:rPr>
                <w:color w:val="000000"/>
                <w:sz w:val="15"/>
                <w:szCs w:val="15"/>
              </w:rPr>
              <w:t>[0.045310140513992514, 0.9546898594860075]</w:t>
            </w:r>
          </w:p>
        </w:tc>
      </w:tr>
      <w:tr w:rsidR="00F06C68" w:rsidRPr="00985785" w14:paraId="65C4C98A"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1E73F70" w14:textId="77777777" w:rsidR="00F06C68" w:rsidRPr="00985785" w:rsidRDefault="00F06C68" w:rsidP="000840BB">
            <w:r w:rsidRPr="00985785">
              <w:rPr>
                <w:b/>
                <w:bCs/>
                <w:color w:val="000000"/>
                <w:sz w:val="15"/>
                <w:szCs w:val="15"/>
              </w:rPr>
              <w:t>yorkshire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799137" w14:textId="77777777" w:rsidR="00F06C68" w:rsidRPr="00985785" w:rsidRDefault="00F06C68" w:rsidP="000840BB">
            <w:r w:rsidRPr="00985785">
              <w:rPr>
                <w:color w:val="000000"/>
                <w:sz w:val="15"/>
                <w:szCs w:val="15"/>
              </w:rPr>
              <w:t>[0.06726020112458264, 0.9327397988754174]</w:t>
            </w:r>
          </w:p>
        </w:tc>
      </w:tr>
      <w:tr w:rsidR="00F06C68" w:rsidRPr="00985785" w14:paraId="6DA6E079"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97495D0" w14:textId="77777777" w:rsidR="00F06C68" w:rsidRPr="00985785" w:rsidRDefault="00F06C68" w:rsidP="000840BB">
            <w:r w:rsidRPr="00985785">
              <w:rPr>
                <w:b/>
                <w:bCs/>
                <w:color w:val="000000"/>
                <w:sz w:val="15"/>
                <w:szCs w:val="15"/>
              </w:rPr>
              <w:t>carbonara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A42EDF" w14:textId="77777777" w:rsidR="00F06C68" w:rsidRPr="00985785" w:rsidRDefault="00F06C68" w:rsidP="000840BB">
            <w:r w:rsidRPr="00985785">
              <w:rPr>
                <w:color w:val="000000"/>
                <w:sz w:val="15"/>
                <w:szCs w:val="15"/>
              </w:rPr>
              <w:t>[0.0748655490961001, 0.9251344509038999]</w:t>
            </w:r>
          </w:p>
        </w:tc>
      </w:tr>
      <w:tr w:rsidR="00F06C68" w:rsidRPr="00985785" w14:paraId="5F2FEA39" w14:textId="77777777" w:rsidTr="000840BB">
        <w:trPr>
          <w:trHeight w:val="180"/>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5FE7C64" w14:textId="77777777" w:rsidR="00F06C68" w:rsidRPr="00985785" w:rsidRDefault="00F06C68" w:rsidP="000840BB">
            <w:r w:rsidRPr="00985785">
              <w:rPr>
                <w:b/>
                <w:bCs/>
                <w:color w:val="000000"/>
                <w:sz w:val="15"/>
                <w:szCs w:val="15"/>
              </w:rPr>
              <w:t>inferno</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F6DAAC" w14:textId="77777777" w:rsidR="00F06C68" w:rsidRPr="00985785" w:rsidRDefault="00F06C68" w:rsidP="000840BB">
            <w:r w:rsidRPr="00985785">
              <w:rPr>
                <w:color w:val="000000"/>
                <w:sz w:val="15"/>
                <w:szCs w:val="15"/>
              </w:rPr>
              <w:t>[0.07820954149680193, 0.9217904585031981]</w:t>
            </w:r>
          </w:p>
        </w:tc>
      </w:tr>
      <w:tr w:rsidR="00F06C68" w:rsidRPr="00985785" w14:paraId="457AF3AF"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C3982B8" w14:textId="77777777" w:rsidR="00F06C68" w:rsidRPr="00985785" w:rsidRDefault="00F06C68" w:rsidP="000840BB">
            <w:r w:rsidRPr="00985785">
              <w:rPr>
                <w:b/>
                <w:bCs/>
                <w:color w:val="000000"/>
                <w:sz w:val="15"/>
                <w:szCs w:val="15"/>
              </w:rPr>
              <w:t>burdock</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58A9E7" w14:textId="77777777" w:rsidR="00F06C68" w:rsidRPr="00985785" w:rsidRDefault="00F06C68" w:rsidP="000840BB">
            <w:r w:rsidRPr="00985785">
              <w:rPr>
                <w:color w:val="000000"/>
                <w:sz w:val="15"/>
                <w:szCs w:val="15"/>
              </w:rPr>
              <w:t>[0.08061048740063548, 0.9193895125993645]</w:t>
            </w:r>
          </w:p>
        </w:tc>
      </w:tr>
      <w:tr w:rsidR="00F06C68" w:rsidRPr="00985785" w14:paraId="2B28F970"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8E36894" w14:textId="77777777" w:rsidR="00F06C68" w:rsidRPr="00985785" w:rsidRDefault="00F06C68" w:rsidP="000840BB">
            <w:r w:rsidRPr="00985785">
              <w:rPr>
                <w:b/>
                <w:bCs/>
                <w:color w:val="000000"/>
                <w:sz w:val="15"/>
                <w:szCs w:val="15"/>
              </w:rPr>
              <w:t>dandelion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2FADBC" w14:textId="77777777" w:rsidR="00F06C68" w:rsidRPr="00985785" w:rsidRDefault="00F06C68" w:rsidP="000840BB">
            <w:r w:rsidRPr="00985785">
              <w:rPr>
                <w:color w:val="000000"/>
                <w:sz w:val="15"/>
                <w:szCs w:val="15"/>
              </w:rPr>
              <w:t>[0.08061048740063548, 0.9193895125993645]</w:t>
            </w:r>
          </w:p>
        </w:tc>
      </w:tr>
      <w:tr w:rsidR="00F06C68" w:rsidRPr="00985785" w14:paraId="2FC7E675"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DF605FE" w14:textId="77777777" w:rsidR="00F06C68" w:rsidRPr="00985785" w:rsidRDefault="00F06C68" w:rsidP="000840BB">
            <w:r w:rsidRPr="00985785">
              <w:rPr>
                <w:b/>
                <w:bCs/>
                <w:color w:val="000000"/>
                <w:sz w:val="15"/>
                <w:szCs w:val="15"/>
              </w:rPr>
              <w:t>splash</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50C5FA" w14:textId="77777777" w:rsidR="00F06C68" w:rsidRPr="00985785" w:rsidRDefault="00F06C68" w:rsidP="000840BB">
            <w:r w:rsidRPr="00985785">
              <w:rPr>
                <w:color w:val="000000"/>
                <w:sz w:val="15"/>
                <w:szCs w:val="15"/>
              </w:rPr>
              <w:t>[0.08855926617249821, 0.9114407338275018]</w:t>
            </w:r>
          </w:p>
        </w:tc>
      </w:tr>
      <w:tr w:rsidR="00F06C68" w:rsidRPr="00985785" w14:paraId="2ABFB8E1"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2E0D9CB" w14:textId="77777777" w:rsidR="00F06C68" w:rsidRPr="00985785" w:rsidRDefault="00F06C68" w:rsidP="000840BB">
            <w:r w:rsidRPr="00985785">
              <w:rPr>
                <w:b/>
                <w:bCs/>
                <w:color w:val="000000"/>
                <w:sz w:val="15"/>
                <w:szCs w:val="15"/>
              </w:rPr>
              <w:t>parmesan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0FF892" w14:textId="77777777" w:rsidR="00F06C68" w:rsidRPr="00985785" w:rsidRDefault="00F06C68" w:rsidP="000840BB">
            <w:r w:rsidRPr="00985785">
              <w:rPr>
                <w:color w:val="000000"/>
                <w:sz w:val="15"/>
                <w:szCs w:val="15"/>
              </w:rPr>
              <w:t>[0.10952897901931857, 0.8904710209806814]</w:t>
            </w:r>
          </w:p>
        </w:tc>
      </w:tr>
      <w:tr w:rsidR="00F06C68" w:rsidRPr="00985785" w14:paraId="6BAE6BA2"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824604A" w14:textId="77777777" w:rsidR="00F06C68" w:rsidRPr="00985785" w:rsidRDefault="00F06C68" w:rsidP="000840BB">
            <w:r w:rsidRPr="00985785">
              <w:rPr>
                <w:b/>
                <w:bCs/>
                <w:color w:val="000000"/>
                <w:sz w:val="15"/>
                <w:szCs w:val="15"/>
              </w:rPr>
              <w:t>quattro</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8EB479" w14:textId="77777777" w:rsidR="00F06C68" w:rsidRPr="00985785" w:rsidRDefault="00F06C68" w:rsidP="000840BB">
            <w:r w:rsidRPr="00985785">
              <w:rPr>
                <w:color w:val="000000"/>
                <w:sz w:val="15"/>
                <w:szCs w:val="15"/>
              </w:rPr>
              <w:t>[0.1148709886937076, 0.8851290113062924]</w:t>
            </w:r>
          </w:p>
        </w:tc>
      </w:tr>
      <w:tr w:rsidR="00F06C68" w:rsidRPr="00985785" w14:paraId="39A9FA9F"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D64125A" w14:textId="77777777" w:rsidR="00F06C68" w:rsidRPr="00985785" w:rsidRDefault="00F06C68" w:rsidP="000840BB">
            <w:r w:rsidRPr="00985785">
              <w:rPr>
                <w:b/>
                <w:bCs/>
                <w:color w:val="000000"/>
                <w:sz w:val="15"/>
                <w:szCs w:val="15"/>
              </w:rPr>
              <w:t>pattie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20BAC6" w14:textId="77777777" w:rsidR="00F06C68" w:rsidRPr="00985785" w:rsidRDefault="00F06C68" w:rsidP="000840BB">
            <w:r w:rsidRPr="00985785">
              <w:rPr>
                <w:color w:val="000000"/>
                <w:sz w:val="15"/>
                <w:szCs w:val="15"/>
              </w:rPr>
              <w:t>[0.11607358231246456, 0.8839264176875354]</w:t>
            </w:r>
          </w:p>
        </w:tc>
      </w:tr>
      <w:tr w:rsidR="00F06C68" w:rsidRPr="00985785" w14:paraId="297ABB93"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900848C" w14:textId="77777777" w:rsidR="00F06C68" w:rsidRPr="00985785" w:rsidRDefault="00F06C68" w:rsidP="000840BB">
            <w:r w:rsidRPr="00985785">
              <w:rPr>
                <w:b/>
                <w:bCs/>
                <w:color w:val="000000"/>
                <w:sz w:val="15"/>
                <w:szCs w:val="15"/>
              </w:rPr>
              <w:t>naan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E9C015" w14:textId="77777777" w:rsidR="00F06C68" w:rsidRPr="00985785" w:rsidRDefault="00F06C68" w:rsidP="000840BB">
            <w:r w:rsidRPr="00985785">
              <w:rPr>
                <w:color w:val="000000"/>
                <w:sz w:val="15"/>
                <w:szCs w:val="15"/>
              </w:rPr>
              <w:t>[0.12525699647456212, 0.8747430035254379]</w:t>
            </w:r>
          </w:p>
        </w:tc>
      </w:tr>
      <w:tr w:rsidR="00F06C68" w:rsidRPr="00985785" w14:paraId="4F906E66"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47AB6FD" w14:textId="77777777" w:rsidR="00F06C68" w:rsidRPr="00985785" w:rsidRDefault="00F06C68" w:rsidP="000840BB">
            <w:r w:rsidRPr="00985785">
              <w:rPr>
                <w:b/>
                <w:bCs/>
                <w:color w:val="000000"/>
                <w:sz w:val="15"/>
                <w:szCs w:val="15"/>
              </w:rPr>
              <w:t>rock</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CAF7C7" w14:textId="77777777" w:rsidR="00F06C68" w:rsidRPr="00985785" w:rsidRDefault="00F06C68" w:rsidP="000840BB">
            <w:r w:rsidRPr="00985785">
              <w:rPr>
                <w:color w:val="000000"/>
                <w:sz w:val="15"/>
                <w:szCs w:val="15"/>
              </w:rPr>
              <w:t>[0.12849691511617833, 0.8715030848838217]</w:t>
            </w:r>
          </w:p>
        </w:tc>
      </w:tr>
      <w:tr w:rsidR="00F06C68" w:rsidRPr="00985785" w14:paraId="0D823316"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2E8287A" w14:textId="77777777" w:rsidR="00F06C68" w:rsidRPr="00985785" w:rsidRDefault="00F06C68" w:rsidP="000840BB">
            <w:r w:rsidRPr="00985785">
              <w:rPr>
                <w:b/>
                <w:bCs/>
                <w:color w:val="000000"/>
                <w:sz w:val="15"/>
                <w:szCs w:val="15"/>
              </w:rPr>
              <w:t>give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65BFF6" w14:textId="77777777" w:rsidR="00F06C68" w:rsidRPr="00985785" w:rsidRDefault="00F06C68" w:rsidP="000840BB">
            <w:r w:rsidRPr="00985785">
              <w:rPr>
                <w:color w:val="000000"/>
                <w:sz w:val="15"/>
                <w:szCs w:val="15"/>
              </w:rPr>
              <w:t>[0.14043323848824363, 0.8595667615117564]</w:t>
            </w:r>
          </w:p>
        </w:tc>
      </w:tr>
      <w:tr w:rsidR="00F06C68" w:rsidRPr="00985785" w14:paraId="1AD829F5"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6EE89FD" w14:textId="77777777" w:rsidR="00F06C68" w:rsidRPr="00985785" w:rsidRDefault="00F06C68" w:rsidP="000840BB">
            <w:r w:rsidRPr="00985785">
              <w:rPr>
                <w:b/>
                <w:bCs/>
                <w:color w:val="000000"/>
                <w:sz w:val="15"/>
                <w:szCs w:val="15"/>
              </w:rPr>
              <w:t>keema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309531" w14:textId="77777777" w:rsidR="00F06C68" w:rsidRPr="00985785" w:rsidRDefault="00F06C68" w:rsidP="000840BB">
            <w:r w:rsidRPr="00985785">
              <w:rPr>
                <w:color w:val="000000"/>
                <w:sz w:val="15"/>
                <w:szCs w:val="15"/>
              </w:rPr>
              <w:t>[0.15252997882774477, 0.8474700211722552]</w:t>
            </w:r>
          </w:p>
        </w:tc>
      </w:tr>
      <w:tr w:rsidR="00F06C68" w:rsidRPr="00985785" w14:paraId="2B44DADA"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1CE5579" w14:textId="77777777" w:rsidR="00F06C68" w:rsidRPr="00985785" w:rsidRDefault="00F06C68" w:rsidP="000840BB">
            <w:r w:rsidRPr="00985785">
              <w:rPr>
                <w:b/>
                <w:bCs/>
                <w:color w:val="000000"/>
                <w:sz w:val="15"/>
                <w:szCs w:val="15"/>
              </w:rPr>
              <w:t>macaroni</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B1E903" w14:textId="77777777" w:rsidR="00F06C68" w:rsidRPr="00985785" w:rsidRDefault="00F06C68" w:rsidP="000840BB">
            <w:r w:rsidRPr="00985785">
              <w:rPr>
                <w:color w:val="000000"/>
                <w:sz w:val="15"/>
                <w:szCs w:val="15"/>
              </w:rPr>
              <w:t>[0.18026996474752066, 0.8197300352524793]</w:t>
            </w:r>
          </w:p>
        </w:tc>
      </w:tr>
      <w:tr w:rsidR="00F06C68" w:rsidRPr="00985785" w14:paraId="22E166CC"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B8CB0F8" w14:textId="77777777" w:rsidR="00F06C68" w:rsidRPr="00985785" w:rsidRDefault="00F06C68" w:rsidP="000840BB">
            <w:r w:rsidRPr="00985785">
              <w:rPr>
                <w:b/>
                <w:bCs/>
                <w:color w:val="000000"/>
                <w:sz w:val="15"/>
                <w:szCs w:val="15"/>
              </w:rPr>
              <w:t>stagioni</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6DD06B" w14:textId="77777777" w:rsidR="00F06C68" w:rsidRPr="00985785" w:rsidRDefault="00F06C68" w:rsidP="000840BB">
            <w:r w:rsidRPr="00985785">
              <w:rPr>
                <w:color w:val="000000"/>
                <w:sz w:val="15"/>
                <w:szCs w:val="15"/>
              </w:rPr>
              <w:t>[0.18552435704470105, 0.814475642955299]</w:t>
            </w:r>
          </w:p>
        </w:tc>
      </w:tr>
      <w:tr w:rsidR="00F06C68" w:rsidRPr="00985785" w14:paraId="2DCED8EB"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C31765A" w14:textId="77777777" w:rsidR="00F06C68" w:rsidRPr="00985785" w:rsidRDefault="00F06C68" w:rsidP="000840BB">
            <w:r w:rsidRPr="00985785">
              <w:rPr>
                <w:b/>
                <w:bCs/>
                <w:color w:val="000000"/>
                <w:sz w:val="15"/>
                <w:szCs w:val="15"/>
              </w:rPr>
              <w:lastRenderedPageBreak/>
              <w:t>cornish</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963728" w14:textId="77777777" w:rsidR="00F06C68" w:rsidRPr="00985785" w:rsidRDefault="00F06C68" w:rsidP="000840BB">
            <w:r w:rsidRPr="00985785">
              <w:rPr>
                <w:color w:val="000000"/>
                <w:sz w:val="15"/>
                <w:szCs w:val="15"/>
              </w:rPr>
              <w:t>[0.18743374731899054, 0.8125662526810095]</w:t>
            </w:r>
          </w:p>
        </w:tc>
      </w:tr>
      <w:tr w:rsidR="00F06C68" w:rsidRPr="00985785" w14:paraId="6FB5C388" w14:textId="77777777" w:rsidTr="000840BB">
        <w:trPr>
          <w:trHeight w:val="180"/>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3646B9C" w14:textId="77777777" w:rsidR="00F06C68" w:rsidRPr="00985785" w:rsidRDefault="00F06C68" w:rsidP="000840BB">
            <w:r w:rsidRPr="00985785">
              <w:rPr>
                <w:b/>
                <w:bCs/>
                <w:color w:val="000000"/>
                <w:sz w:val="15"/>
                <w:szCs w:val="15"/>
              </w:rPr>
              <w:t>meaty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81415F" w14:textId="77777777" w:rsidR="00F06C68" w:rsidRPr="00985785" w:rsidRDefault="00F06C68" w:rsidP="000840BB">
            <w:r w:rsidRPr="00985785">
              <w:rPr>
                <w:color w:val="000000"/>
                <w:sz w:val="15"/>
                <w:szCs w:val="15"/>
              </w:rPr>
              <w:t>[0.1885092770891743, 0.8114907229108257]</w:t>
            </w:r>
          </w:p>
        </w:tc>
      </w:tr>
      <w:tr w:rsidR="00F06C68" w:rsidRPr="00985785" w14:paraId="3AB301EB"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B1B3982" w14:textId="77777777" w:rsidR="00F06C68" w:rsidRPr="00985785" w:rsidRDefault="00F06C68" w:rsidP="000840BB">
            <w:r w:rsidRPr="00985785">
              <w:rPr>
                <w:b/>
                <w:bCs/>
                <w:color w:val="000000"/>
                <w:sz w:val="15"/>
                <w:szCs w:val="15"/>
              </w:rPr>
              <w:t>skate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7A08DE" w14:textId="77777777" w:rsidR="00F06C68" w:rsidRPr="00985785" w:rsidRDefault="00F06C68" w:rsidP="000840BB">
            <w:r w:rsidRPr="00985785">
              <w:rPr>
                <w:color w:val="000000"/>
                <w:sz w:val="15"/>
                <w:szCs w:val="15"/>
              </w:rPr>
              <w:t>[0.19105596269953462, 0.8089440373004654]</w:t>
            </w:r>
          </w:p>
        </w:tc>
      </w:tr>
      <w:tr w:rsidR="00F06C68" w:rsidRPr="00985785" w14:paraId="4495E7AD"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05D62FA" w14:textId="77777777" w:rsidR="00F06C68" w:rsidRPr="00985785" w:rsidRDefault="00F06C68" w:rsidP="000840BB">
            <w:r w:rsidRPr="00985785">
              <w:rPr>
                <w:b/>
                <w:bCs/>
                <w:color w:val="000000"/>
                <w:sz w:val="15"/>
                <w:szCs w:val="15"/>
              </w:rPr>
              <w:t>haggis</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AAB2B1" w14:textId="77777777" w:rsidR="00F06C68" w:rsidRPr="00985785" w:rsidRDefault="00F06C68" w:rsidP="000840BB">
            <w:r w:rsidRPr="00985785">
              <w:rPr>
                <w:color w:val="000000"/>
                <w:sz w:val="15"/>
                <w:szCs w:val="15"/>
              </w:rPr>
              <w:t>[0.20066987838408545, 0.7993301216159145]</w:t>
            </w:r>
          </w:p>
        </w:tc>
      </w:tr>
      <w:tr w:rsidR="00F06C68" w:rsidRPr="00985785" w14:paraId="1CD1F989"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5E5A29B" w14:textId="77777777" w:rsidR="00F06C68" w:rsidRPr="00985785" w:rsidRDefault="00F06C68" w:rsidP="000840BB">
            <w:r w:rsidRPr="00985785">
              <w:rPr>
                <w:b/>
                <w:bCs/>
                <w:color w:val="000000"/>
                <w:sz w:val="15"/>
                <w:szCs w:val="15"/>
              </w:rPr>
              <w:t>guava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9C00A8" w14:textId="77777777" w:rsidR="00F06C68" w:rsidRPr="00985785" w:rsidRDefault="00F06C68" w:rsidP="000840BB">
            <w:r w:rsidRPr="00985785">
              <w:rPr>
                <w:color w:val="000000"/>
                <w:sz w:val="15"/>
                <w:szCs w:val="15"/>
              </w:rPr>
              <w:t>[0.21053335042016352, 0.7894666495798365]</w:t>
            </w:r>
          </w:p>
        </w:tc>
      </w:tr>
      <w:tr w:rsidR="00F06C68" w:rsidRPr="00985785" w14:paraId="4E62D1DD"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E5EC1B4" w14:textId="77777777" w:rsidR="00F06C68" w:rsidRPr="00985785" w:rsidRDefault="00F06C68" w:rsidP="000840BB">
            <w:r w:rsidRPr="00985785">
              <w:rPr>
                <w:b/>
                <w:bCs/>
                <w:color w:val="000000"/>
                <w:sz w:val="15"/>
                <w:szCs w:val="15"/>
              </w:rPr>
              <w:t>smokey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39F46D" w14:textId="77777777" w:rsidR="00F06C68" w:rsidRPr="00985785" w:rsidRDefault="00F06C68" w:rsidP="000840BB">
            <w:r w:rsidRPr="00985785">
              <w:rPr>
                <w:color w:val="000000"/>
                <w:sz w:val="15"/>
                <w:szCs w:val="15"/>
              </w:rPr>
              <w:t>[0.2188211503446117, 0.7811788496553883]</w:t>
            </w:r>
          </w:p>
        </w:tc>
      </w:tr>
      <w:tr w:rsidR="00F06C68" w:rsidRPr="00985785" w14:paraId="53584887"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019E413" w14:textId="77777777" w:rsidR="00F06C68" w:rsidRPr="00985785" w:rsidRDefault="00F06C68" w:rsidP="000840BB">
            <w:r w:rsidRPr="00985785">
              <w:rPr>
                <w:b/>
                <w:bCs/>
                <w:color w:val="000000"/>
                <w:sz w:val="15"/>
                <w:szCs w:val="15"/>
              </w:rPr>
              <w:t>scallop</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4F901C" w14:textId="77777777" w:rsidR="00F06C68" w:rsidRPr="00985785" w:rsidRDefault="00F06C68" w:rsidP="000840BB">
            <w:r w:rsidRPr="00985785">
              <w:rPr>
                <w:color w:val="000000"/>
                <w:sz w:val="15"/>
                <w:szCs w:val="15"/>
              </w:rPr>
              <w:t>[0.2374227627360933, 0.7625772372639067]</w:t>
            </w:r>
          </w:p>
        </w:tc>
      </w:tr>
      <w:tr w:rsidR="00F06C68" w:rsidRPr="00985785" w14:paraId="1FC0EB04"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CE35262" w14:textId="77777777" w:rsidR="00F06C68" w:rsidRPr="00985785" w:rsidRDefault="00F06C68" w:rsidP="000840BB">
            <w:r w:rsidRPr="00985785">
              <w:rPr>
                <w:b/>
                <w:bCs/>
                <w:color w:val="000000"/>
                <w:sz w:val="15"/>
                <w:szCs w:val="15"/>
              </w:rPr>
              <w:t>passion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DC76A8" w14:textId="77777777" w:rsidR="00F06C68" w:rsidRPr="00985785" w:rsidRDefault="00F06C68" w:rsidP="000840BB">
            <w:r w:rsidRPr="00985785">
              <w:rPr>
                <w:color w:val="000000"/>
                <w:sz w:val="15"/>
                <w:szCs w:val="15"/>
              </w:rPr>
              <w:t>[0.24220789410029497, 0.757792105899705]</w:t>
            </w:r>
          </w:p>
        </w:tc>
      </w:tr>
      <w:tr w:rsidR="00F06C68" w:rsidRPr="00985785" w14:paraId="4DFE9C95"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704C614" w14:textId="77777777" w:rsidR="00F06C68" w:rsidRPr="00985785" w:rsidRDefault="00F06C68" w:rsidP="000840BB">
            <w:r w:rsidRPr="00985785">
              <w:rPr>
                <w:b/>
                <w:bCs/>
                <w:color w:val="000000"/>
                <w:sz w:val="15"/>
                <w:szCs w:val="15"/>
              </w:rPr>
              <w:t>shot</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2FCE00" w14:textId="77777777" w:rsidR="00F06C68" w:rsidRPr="00985785" w:rsidRDefault="00F06C68" w:rsidP="000840BB">
            <w:r w:rsidRPr="00985785">
              <w:rPr>
                <w:color w:val="000000"/>
                <w:sz w:val="15"/>
                <w:szCs w:val="15"/>
              </w:rPr>
              <w:t>[0.24768428446102064, 0.7523157155389794]</w:t>
            </w:r>
          </w:p>
        </w:tc>
      </w:tr>
      <w:tr w:rsidR="00F06C68" w:rsidRPr="00985785" w14:paraId="081F1EB1"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BC9DE04" w14:textId="77777777" w:rsidR="00F06C68" w:rsidRPr="00985785" w:rsidRDefault="00F06C68" w:rsidP="000840BB">
            <w:r w:rsidRPr="00985785">
              <w:rPr>
                <w:b/>
                <w:bCs/>
                <w:color w:val="000000"/>
                <w:sz w:val="15"/>
                <w:szCs w:val="15"/>
              </w:rPr>
              <w:t>rib</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5709C8" w14:textId="77777777" w:rsidR="00F06C68" w:rsidRPr="00985785" w:rsidRDefault="00F06C68" w:rsidP="000840BB">
            <w:r w:rsidRPr="00985785">
              <w:rPr>
                <w:color w:val="000000"/>
                <w:sz w:val="15"/>
                <w:szCs w:val="15"/>
              </w:rPr>
              <w:t>[0.24915028186127286, 0.7508497181387271]</w:t>
            </w:r>
          </w:p>
        </w:tc>
      </w:tr>
      <w:tr w:rsidR="00F06C68" w:rsidRPr="00985785" w14:paraId="576EFC8C"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CE92865" w14:textId="77777777" w:rsidR="00F06C68" w:rsidRPr="00985785" w:rsidRDefault="00F06C68" w:rsidP="000840BB">
            <w:r w:rsidRPr="00985785">
              <w:rPr>
                <w:b/>
                <w:bCs/>
                <w:color w:val="000000"/>
                <w:sz w:val="15"/>
                <w:szCs w:val="15"/>
              </w:rPr>
              <w:t>crunch</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BF7819" w14:textId="77777777" w:rsidR="00F06C68" w:rsidRPr="00985785" w:rsidRDefault="00F06C68" w:rsidP="000840BB">
            <w:r w:rsidRPr="00985785">
              <w:rPr>
                <w:color w:val="000000"/>
                <w:sz w:val="15"/>
                <w:szCs w:val="15"/>
              </w:rPr>
              <w:t>[0.2595798061837933, 0.7404201938162067]</w:t>
            </w:r>
          </w:p>
        </w:tc>
      </w:tr>
      <w:tr w:rsidR="00F06C68" w:rsidRPr="00985785" w14:paraId="4AB6927A"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7DB59CE" w14:textId="77777777" w:rsidR="00F06C68" w:rsidRPr="00985785" w:rsidRDefault="00F06C68" w:rsidP="000840BB">
            <w:r w:rsidRPr="00985785">
              <w:rPr>
                <w:b/>
                <w:bCs/>
                <w:color w:val="000000"/>
                <w:sz w:val="15"/>
                <w:szCs w:val="15"/>
              </w:rPr>
              <w:t>kiev</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11109A" w14:textId="77777777" w:rsidR="00F06C68" w:rsidRPr="00985785" w:rsidRDefault="00F06C68" w:rsidP="000840BB">
            <w:r w:rsidRPr="00985785">
              <w:rPr>
                <w:color w:val="000000"/>
                <w:sz w:val="15"/>
                <w:szCs w:val="15"/>
              </w:rPr>
              <w:t>[0.29097630707112465, 0.7090236929288753]</w:t>
            </w:r>
          </w:p>
        </w:tc>
      </w:tr>
      <w:tr w:rsidR="00F06C68" w:rsidRPr="00985785" w14:paraId="7661E353"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91E2471" w14:textId="77777777" w:rsidR="00F06C68" w:rsidRPr="00985785" w:rsidRDefault="00F06C68" w:rsidP="000840BB">
            <w:r w:rsidRPr="00985785">
              <w:rPr>
                <w:b/>
                <w:bCs/>
                <w:color w:val="000000"/>
                <w:sz w:val="15"/>
                <w:szCs w:val="15"/>
              </w:rPr>
              <w:t>pukka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68DFE2" w14:textId="77777777" w:rsidR="00F06C68" w:rsidRPr="00985785" w:rsidRDefault="00F06C68" w:rsidP="000840BB">
            <w:r w:rsidRPr="00985785">
              <w:rPr>
                <w:color w:val="000000"/>
                <w:sz w:val="15"/>
                <w:szCs w:val="15"/>
              </w:rPr>
              <w:t>[0.29878720611735254, 0.7012127938826475]</w:t>
            </w:r>
          </w:p>
        </w:tc>
      </w:tr>
      <w:tr w:rsidR="00F06C68" w:rsidRPr="00985785" w14:paraId="2F01BB40"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45ADBAB" w14:textId="77777777" w:rsidR="00F06C68" w:rsidRPr="00985785" w:rsidRDefault="00F06C68" w:rsidP="000840BB">
            <w:r w:rsidRPr="00985785">
              <w:rPr>
                <w:b/>
                <w:bCs/>
                <w:color w:val="000000"/>
                <w:sz w:val="15"/>
                <w:szCs w:val="15"/>
              </w:rPr>
              <w:t>suey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A9F3FB" w14:textId="77777777" w:rsidR="00F06C68" w:rsidRPr="00985785" w:rsidRDefault="00F06C68" w:rsidP="000840BB">
            <w:r w:rsidRPr="00985785">
              <w:rPr>
                <w:color w:val="000000"/>
                <w:sz w:val="15"/>
                <w:szCs w:val="15"/>
              </w:rPr>
              <w:t>[0.3070038321413041, 0.6929961678586959]</w:t>
            </w:r>
          </w:p>
        </w:tc>
      </w:tr>
      <w:tr w:rsidR="00F06C68" w:rsidRPr="00985785" w14:paraId="0A950A38"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07962A2" w14:textId="77777777" w:rsidR="00F06C68" w:rsidRPr="00985785" w:rsidRDefault="00F06C68" w:rsidP="000840BB">
            <w:r w:rsidRPr="00985785">
              <w:rPr>
                <w:b/>
                <w:bCs/>
                <w:color w:val="000000"/>
                <w:sz w:val="15"/>
                <w:szCs w:val="15"/>
              </w:rPr>
              <w:t>bit</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BC9DFA0" w14:textId="77777777" w:rsidR="00F06C68" w:rsidRPr="00985785" w:rsidRDefault="00F06C68" w:rsidP="000840BB">
            <w:r w:rsidRPr="00985785">
              <w:rPr>
                <w:color w:val="000000"/>
                <w:sz w:val="15"/>
                <w:szCs w:val="15"/>
              </w:rPr>
              <w:t>[0.3167334820875807, 0.6832665179124193]</w:t>
            </w:r>
          </w:p>
        </w:tc>
      </w:tr>
      <w:tr w:rsidR="00F06C68" w:rsidRPr="00985785" w14:paraId="52C81B02" w14:textId="77777777" w:rsidTr="000840BB">
        <w:trPr>
          <w:trHeight w:val="180"/>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2B5BB05" w14:textId="77777777" w:rsidR="00F06C68" w:rsidRPr="00985785" w:rsidRDefault="00F06C68" w:rsidP="000840BB">
            <w:r w:rsidRPr="00985785">
              <w:rPr>
                <w:b/>
                <w:bCs/>
                <w:color w:val="000000"/>
                <w:sz w:val="15"/>
                <w:szCs w:val="15"/>
              </w:rPr>
              <w:t>under</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D47CE4" w14:textId="77777777" w:rsidR="00F06C68" w:rsidRPr="00985785" w:rsidRDefault="00F06C68" w:rsidP="000840BB">
            <w:r w:rsidRPr="00985785">
              <w:rPr>
                <w:color w:val="000000"/>
                <w:sz w:val="15"/>
                <w:szCs w:val="15"/>
              </w:rPr>
              <w:t>[0.3168042925668779, 0.6831957074331221]</w:t>
            </w:r>
          </w:p>
        </w:tc>
      </w:tr>
      <w:tr w:rsidR="00F06C68" w:rsidRPr="00985785" w14:paraId="492F62EC"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1C0EFF2" w14:textId="77777777" w:rsidR="00F06C68" w:rsidRPr="00985785" w:rsidRDefault="00F06C68" w:rsidP="000840BB">
            <w:r w:rsidRPr="00985785">
              <w:rPr>
                <w:b/>
                <w:bCs/>
                <w:color w:val="000000"/>
                <w:sz w:val="15"/>
                <w:szCs w:val="15"/>
              </w:rPr>
              <w:t>farm</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C1F70C" w14:textId="77777777" w:rsidR="00F06C68" w:rsidRPr="00985785" w:rsidRDefault="00F06C68" w:rsidP="000840BB">
            <w:r w:rsidRPr="00985785">
              <w:rPr>
                <w:color w:val="000000"/>
                <w:sz w:val="15"/>
                <w:szCs w:val="15"/>
              </w:rPr>
              <w:t>[0.3227256066834283, 0.6772743933165717]</w:t>
            </w:r>
          </w:p>
        </w:tc>
      </w:tr>
      <w:tr w:rsidR="00F06C68" w:rsidRPr="00985785" w14:paraId="14EE2E43"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9F2D03A" w14:textId="77777777" w:rsidR="00F06C68" w:rsidRPr="00985785" w:rsidRDefault="00F06C68" w:rsidP="000840BB">
            <w:r w:rsidRPr="00985785">
              <w:rPr>
                <w:b/>
                <w:bCs/>
                <w:color w:val="000000"/>
                <w:sz w:val="15"/>
                <w:szCs w:val="15"/>
              </w:rPr>
              <w:t>balty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2B0867" w14:textId="77777777" w:rsidR="00F06C68" w:rsidRPr="00985785" w:rsidRDefault="00F06C68" w:rsidP="000840BB">
            <w:r w:rsidRPr="00985785">
              <w:rPr>
                <w:color w:val="000000"/>
                <w:sz w:val="15"/>
                <w:szCs w:val="15"/>
              </w:rPr>
              <w:t>[0.3348070496159057, 0.6651929503840943]</w:t>
            </w:r>
          </w:p>
        </w:tc>
      </w:tr>
      <w:tr w:rsidR="00F06C68" w:rsidRPr="00985785" w14:paraId="02C939C8"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07187D3" w14:textId="77777777" w:rsidR="00F06C68" w:rsidRPr="00985785" w:rsidRDefault="00F06C68" w:rsidP="000840BB">
            <w:r w:rsidRPr="00985785">
              <w:rPr>
                <w:b/>
                <w:bCs/>
                <w:color w:val="000000"/>
                <w:sz w:val="15"/>
                <w:szCs w:val="15"/>
              </w:rPr>
              <w:t>value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746811" w14:textId="77777777" w:rsidR="00F06C68" w:rsidRPr="00985785" w:rsidRDefault="00F06C68" w:rsidP="000840BB">
            <w:r w:rsidRPr="00985785">
              <w:rPr>
                <w:color w:val="000000"/>
                <w:sz w:val="15"/>
                <w:szCs w:val="15"/>
              </w:rPr>
              <w:t>[0.3501170228726148, 0.6498829771273852]</w:t>
            </w:r>
          </w:p>
        </w:tc>
      </w:tr>
      <w:tr w:rsidR="00F06C68" w:rsidRPr="00985785" w14:paraId="33278897"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CBA6CD1" w14:textId="77777777" w:rsidR="00F06C68" w:rsidRPr="00985785" w:rsidRDefault="00F06C68" w:rsidP="000840BB">
            <w:r w:rsidRPr="00985785">
              <w:rPr>
                <w:b/>
                <w:bCs/>
                <w:color w:val="000000"/>
                <w:sz w:val="15"/>
                <w:szCs w:val="15"/>
              </w:rPr>
              <w:t>bru</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6ED92DB" w14:textId="77777777" w:rsidR="00F06C68" w:rsidRPr="00985785" w:rsidRDefault="00F06C68" w:rsidP="000840BB">
            <w:r w:rsidRPr="00985785">
              <w:rPr>
                <w:color w:val="000000"/>
                <w:sz w:val="15"/>
                <w:szCs w:val="15"/>
              </w:rPr>
              <w:t>[0.35124217479327335, 0.6487578252067266]</w:t>
            </w:r>
          </w:p>
        </w:tc>
      </w:tr>
      <w:tr w:rsidR="00F06C68" w:rsidRPr="00985785" w14:paraId="727A1D56"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EAFE911" w14:textId="77777777" w:rsidR="00F06C68" w:rsidRPr="00985785" w:rsidRDefault="00F06C68" w:rsidP="000840BB">
            <w:r w:rsidRPr="00985785">
              <w:rPr>
                <w:b/>
                <w:bCs/>
                <w:color w:val="000000"/>
                <w:sz w:val="15"/>
                <w:szCs w:val="15"/>
              </w:rPr>
              <w:t>irn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8CED59" w14:textId="77777777" w:rsidR="00F06C68" w:rsidRPr="00985785" w:rsidRDefault="00F06C68" w:rsidP="000840BB">
            <w:r w:rsidRPr="00985785">
              <w:rPr>
                <w:color w:val="000000"/>
                <w:sz w:val="15"/>
                <w:szCs w:val="15"/>
              </w:rPr>
              <w:t>[0.35124217479327335, 0.6487578252067266]</w:t>
            </w:r>
          </w:p>
        </w:tc>
      </w:tr>
      <w:tr w:rsidR="00F06C68" w:rsidRPr="00985785" w14:paraId="719EA2B6"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1C45A50" w14:textId="77777777" w:rsidR="00F06C68" w:rsidRPr="00985785" w:rsidRDefault="00F06C68" w:rsidP="000840BB">
            <w:r w:rsidRPr="00985785">
              <w:rPr>
                <w:b/>
                <w:bCs/>
                <w:color w:val="000000"/>
                <w:sz w:val="15"/>
                <w:szCs w:val="15"/>
              </w:rPr>
              <w:t>pasty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C98274" w14:textId="77777777" w:rsidR="00F06C68" w:rsidRPr="00985785" w:rsidRDefault="00F06C68" w:rsidP="000840BB">
            <w:r w:rsidRPr="00985785">
              <w:rPr>
                <w:color w:val="000000"/>
                <w:sz w:val="15"/>
                <w:szCs w:val="15"/>
              </w:rPr>
              <w:t>[0.35460931105113624, 0.6453906889488638]</w:t>
            </w:r>
          </w:p>
        </w:tc>
      </w:tr>
      <w:tr w:rsidR="00F06C68" w:rsidRPr="00985785" w14:paraId="0D4C8A81"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DD502A5" w14:textId="77777777" w:rsidR="00F06C68" w:rsidRPr="00985785" w:rsidRDefault="00F06C68" w:rsidP="000840BB">
            <w:r w:rsidRPr="00985785">
              <w:rPr>
                <w:b/>
                <w:bCs/>
                <w:color w:val="000000"/>
                <w:sz w:val="15"/>
                <w:szCs w:val="15"/>
              </w:rPr>
              <w:t>cucumber</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D36EC0" w14:textId="77777777" w:rsidR="00F06C68" w:rsidRPr="00985785" w:rsidRDefault="00F06C68" w:rsidP="000840BB">
            <w:r w:rsidRPr="00985785">
              <w:rPr>
                <w:color w:val="000000"/>
                <w:sz w:val="15"/>
                <w:szCs w:val="15"/>
              </w:rPr>
              <w:t>[0.3625614270875258, 0.6374385729124742]</w:t>
            </w:r>
          </w:p>
        </w:tc>
      </w:tr>
      <w:tr w:rsidR="00F06C68" w:rsidRPr="00985785" w14:paraId="64E0C18A"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C6A26AB" w14:textId="77777777" w:rsidR="00F06C68" w:rsidRPr="00985785" w:rsidRDefault="00F06C68" w:rsidP="000840BB">
            <w:r w:rsidRPr="00985785">
              <w:rPr>
                <w:b/>
                <w:bCs/>
                <w:color w:val="000000"/>
                <w:sz w:val="15"/>
                <w:szCs w:val="15"/>
              </w:rPr>
              <w:t>securely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5A439E" w14:textId="77777777" w:rsidR="00F06C68" w:rsidRPr="00985785" w:rsidRDefault="00F06C68" w:rsidP="000840BB">
            <w:r w:rsidRPr="00985785">
              <w:rPr>
                <w:color w:val="000000"/>
                <w:sz w:val="15"/>
                <w:szCs w:val="15"/>
              </w:rPr>
              <w:t>[0.38772979177115596, 0.612270208228844]</w:t>
            </w:r>
          </w:p>
        </w:tc>
      </w:tr>
      <w:tr w:rsidR="00F06C68" w:rsidRPr="00985785" w14:paraId="154C3D23"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D6DAD5E" w14:textId="77777777" w:rsidR="00F06C68" w:rsidRPr="00985785" w:rsidRDefault="00F06C68" w:rsidP="000840BB">
            <w:r w:rsidRPr="00985785">
              <w:rPr>
                <w:b/>
                <w:bCs/>
                <w:color w:val="000000"/>
                <w:sz w:val="15"/>
                <w:szCs w:val="15"/>
              </w:rPr>
              <w:t>cookie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A0A7A6" w14:textId="77777777" w:rsidR="00F06C68" w:rsidRPr="00985785" w:rsidRDefault="00F06C68" w:rsidP="000840BB">
            <w:r w:rsidRPr="00985785">
              <w:rPr>
                <w:color w:val="000000"/>
                <w:sz w:val="15"/>
                <w:szCs w:val="15"/>
              </w:rPr>
              <w:t>[0.39519298167919703, 0.604807018320803]</w:t>
            </w:r>
          </w:p>
        </w:tc>
      </w:tr>
      <w:tr w:rsidR="00F06C68" w:rsidRPr="00985785" w14:paraId="27FFD10C"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8D2132D" w14:textId="77777777" w:rsidR="00F06C68" w:rsidRPr="00985785" w:rsidRDefault="00F06C68" w:rsidP="000840BB">
            <w:r w:rsidRPr="00985785">
              <w:rPr>
                <w:b/>
                <w:bCs/>
                <w:color w:val="000000"/>
                <w:sz w:val="15"/>
                <w:szCs w:val="15"/>
              </w:rPr>
              <w:t>spaghetti</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E366650" w14:textId="77777777" w:rsidR="00F06C68" w:rsidRPr="00985785" w:rsidRDefault="00F06C68" w:rsidP="000840BB">
            <w:r w:rsidRPr="00985785">
              <w:rPr>
                <w:color w:val="000000"/>
                <w:sz w:val="15"/>
                <w:szCs w:val="15"/>
              </w:rPr>
              <w:t>[0.3957820821304686, 0.6042179178695314]</w:t>
            </w:r>
          </w:p>
        </w:tc>
      </w:tr>
      <w:tr w:rsidR="00F06C68" w:rsidRPr="00985785" w14:paraId="1D672662"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C0385DD" w14:textId="77777777" w:rsidR="00F06C68" w:rsidRPr="00985785" w:rsidRDefault="00F06C68" w:rsidP="000840BB">
            <w:r w:rsidRPr="00985785">
              <w:rPr>
                <w:b/>
                <w:bCs/>
                <w:color w:val="000000"/>
                <w:sz w:val="15"/>
                <w:szCs w:val="15"/>
              </w:rPr>
              <w:lastRenderedPageBreak/>
              <w:t>facebook</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333438" w14:textId="77777777" w:rsidR="00F06C68" w:rsidRPr="00985785" w:rsidRDefault="00F06C68" w:rsidP="000840BB">
            <w:r w:rsidRPr="00985785">
              <w:rPr>
                <w:color w:val="000000"/>
                <w:sz w:val="15"/>
                <w:szCs w:val="15"/>
              </w:rPr>
              <w:t>[0.42024142622620053, 0.5797585737737995]</w:t>
            </w:r>
          </w:p>
        </w:tc>
      </w:tr>
      <w:tr w:rsidR="00F06C68" w:rsidRPr="00985785" w14:paraId="155429E0"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9382F82" w14:textId="77777777" w:rsidR="00F06C68" w:rsidRPr="00985785" w:rsidRDefault="00F06C68" w:rsidP="000840BB">
            <w:r w:rsidRPr="00985785">
              <w:rPr>
                <w:b/>
                <w:bCs/>
                <w:color w:val="000000"/>
                <w:sz w:val="15"/>
                <w:szCs w:val="15"/>
              </w:rPr>
              <w:t>serving</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B8340A8" w14:textId="77777777" w:rsidR="00F06C68" w:rsidRPr="00985785" w:rsidRDefault="00F06C68" w:rsidP="000840BB">
            <w:r w:rsidRPr="00985785">
              <w:rPr>
                <w:color w:val="000000"/>
                <w:sz w:val="15"/>
                <w:szCs w:val="15"/>
              </w:rPr>
              <w:t>[0.4248062839850639, 0.5751937160149361]</w:t>
            </w:r>
          </w:p>
        </w:tc>
      </w:tr>
      <w:tr w:rsidR="00F06C68" w:rsidRPr="00985785" w14:paraId="79A0977B" w14:textId="77777777" w:rsidTr="000840BB">
        <w:trPr>
          <w:trHeight w:val="180"/>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8D73CBB" w14:textId="77777777" w:rsidR="00F06C68" w:rsidRPr="00985785" w:rsidRDefault="00F06C68" w:rsidP="000840BB">
            <w:r w:rsidRPr="00985785">
              <w:rPr>
                <w:b/>
                <w:bCs/>
                <w:color w:val="000000"/>
                <w:sz w:val="15"/>
                <w:szCs w:val="15"/>
              </w:rPr>
              <w:t>roe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41C147" w14:textId="77777777" w:rsidR="00F06C68" w:rsidRPr="00985785" w:rsidRDefault="00F06C68" w:rsidP="000840BB">
            <w:r w:rsidRPr="00985785">
              <w:rPr>
                <w:color w:val="000000"/>
                <w:sz w:val="15"/>
                <w:szCs w:val="15"/>
              </w:rPr>
              <w:t>[0.42622824594002295, 0.573771754059977]</w:t>
            </w:r>
          </w:p>
        </w:tc>
      </w:tr>
      <w:tr w:rsidR="00F06C68" w:rsidRPr="00985785" w14:paraId="301FA840"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0E04FF5" w14:textId="77777777" w:rsidR="00F06C68" w:rsidRPr="00985785" w:rsidRDefault="00F06C68" w:rsidP="000840BB">
            <w:r w:rsidRPr="00985785">
              <w:rPr>
                <w:b/>
                <w:bCs/>
                <w:color w:val="000000"/>
                <w:sz w:val="15"/>
                <w:szCs w:val="15"/>
              </w:rPr>
              <w:t>munchie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6830A9" w14:textId="77777777" w:rsidR="00F06C68" w:rsidRPr="00985785" w:rsidRDefault="00F06C68" w:rsidP="000840BB">
            <w:r w:rsidRPr="00985785">
              <w:rPr>
                <w:color w:val="000000"/>
                <w:sz w:val="15"/>
                <w:szCs w:val="15"/>
              </w:rPr>
              <w:t>[0.4367089175920039, 0.5632910824079961]</w:t>
            </w:r>
          </w:p>
        </w:tc>
      </w:tr>
      <w:tr w:rsidR="00F06C68" w:rsidRPr="00985785" w14:paraId="46E83B94"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9866575" w14:textId="77777777" w:rsidR="00F06C68" w:rsidRPr="00985785" w:rsidRDefault="00F06C68" w:rsidP="000840BB">
            <w:r w:rsidRPr="00985785">
              <w:rPr>
                <w:b/>
                <w:bCs/>
                <w:color w:val="000000"/>
                <w:sz w:val="15"/>
                <w:szCs w:val="15"/>
              </w:rPr>
              <w:t>funghi</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EF1AE9" w14:textId="77777777" w:rsidR="00F06C68" w:rsidRPr="00985785" w:rsidRDefault="00F06C68" w:rsidP="000840BB">
            <w:r w:rsidRPr="00985785">
              <w:rPr>
                <w:color w:val="000000"/>
                <w:sz w:val="15"/>
                <w:szCs w:val="15"/>
              </w:rPr>
              <w:t>[0.4385420913404726, 0.5614579086595274]</w:t>
            </w:r>
          </w:p>
        </w:tc>
      </w:tr>
      <w:tr w:rsidR="00F06C68" w:rsidRPr="00985785" w14:paraId="3BC079D0"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6427BEC" w14:textId="77777777" w:rsidR="00F06C68" w:rsidRPr="00985785" w:rsidRDefault="00F06C68" w:rsidP="000840BB">
            <w:r w:rsidRPr="00985785">
              <w:rPr>
                <w:b/>
                <w:bCs/>
                <w:color w:val="000000"/>
                <w:sz w:val="15"/>
                <w:szCs w:val="15"/>
              </w:rPr>
              <w:t>telephone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9900CC" w14:textId="77777777" w:rsidR="00F06C68" w:rsidRPr="00985785" w:rsidRDefault="00F06C68" w:rsidP="000840BB">
            <w:r w:rsidRPr="00985785">
              <w:rPr>
                <w:color w:val="000000"/>
                <w:sz w:val="15"/>
                <w:szCs w:val="15"/>
              </w:rPr>
              <w:t>[0.4650031510322067, 0.5349968489677933]</w:t>
            </w:r>
          </w:p>
        </w:tc>
      </w:tr>
      <w:tr w:rsidR="00F06C68" w:rsidRPr="00985785" w14:paraId="14B424DC"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20DE306" w14:textId="77777777" w:rsidR="00F06C68" w:rsidRPr="00985785" w:rsidRDefault="00F06C68" w:rsidP="000840BB">
            <w:r w:rsidRPr="00985785">
              <w:rPr>
                <w:b/>
                <w:bCs/>
                <w:color w:val="000000"/>
                <w:sz w:val="15"/>
                <w:szCs w:val="15"/>
              </w:rPr>
              <w:t>chosen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CB3B70" w14:textId="77777777" w:rsidR="00F06C68" w:rsidRPr="00985785" w:rsidRDefault="00F06C68" w:rsidP="000840BB">
            <w:r w:rsidRPr="00985785">
              <w:rPr>
                <w:color w:val="000000"/>
                <w:sz w:val="15"/>
                <w:szCs w:val="15"/>
              </w:rPr>
              <w:t>[0.4743260958093295, 0.5256739041906705]</w:t>
            </w:r>
          </w:p>
        </w:tc>
      </w:tr>
      <w:tr w:rsidR="00F06C68" w:rsidRPr="00985785" w14:paraId="0490DF8E"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DF6D859" w14:textId="77777777" w:rsidR="00F06C68" w:rsidRPr="00985785" w:rsidRDefault="00F06C68" w:rsidP="000840BB">
            <w:r w:rsidRPr="00985785">
              <w:rPr>
                <w:b/>
                <w:bCs/>
                <w:color w:val="000000"/>
                <w:sz w:val="15"/>
                <w:szCs w:val="15"/>
              </w:rPr>
              <w:t>pakora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D6B2A9" w14:textId="77777777" w:rsidR="00F06C68" w:rsidRPr="00985785" w:rsidRDefault="00F06C68" w:rsidP="000840BB">
            <w:r w:rsidRPr="00985785">
              <w:rPr>
                <w:color w:val="000000"/>
                <w:sz w:val="15"/>
                <w:szCs w:val="15"/>
              </w:rPr>
              <w:t>[0.47695369015475175, 0.5230463098452482]</w:t>
            </w:r>
          </w:p>
        </w:tc>
      </w:tr>
      <w:tr w:rsidR="00F06C68" w:rsidRPr="00985785" w14:paraId="39B31648"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4DCFC1D" w14:textId="77777777" w:rsidR="00F06C68" w:rsidRPr="00985785" w:rsidRDefault="00F06C68" w:rsidP="000840BB">
            <w:r w:rsidRPr="00985785">
              <w:rPr>
                <w:b/>
                <w:bCs/>
                <w:color w:val="000000"/>
                <w:sz w:val="15"/>
                <w:szCs w:val="15"/>
              </w:rPr>
              <w:t>greek</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C0C0D8" w14:textId="77777777" w:rsidR="00F06C68" w:rsidRPr="00985785" w:rsidRDefault="00F06C68" w:rsidP="000840BB">
            <w:r w:rsidRPr="00985785">
              <w:rPr>
                <w:color w:val="000000"/>
                <w:sz w:val="15"/>
                <w:szCs w:val="15"/>
              </w:rPr>
              <w:t>[0.4793352062612427, 0.5206647937387573]</w:t>
            </w:r>
          </w:p>
        </w:tc>
      </w:tr>
      <w:tr w:rsidR="00F06C68" w:rsidRPr="00985785" w14:paraId="3B4A8824"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66A8CB8" w14:textId="77777777" w:rsidR="00F06C68" w:rsidRPr="00985785" w:rsidRDefault="00F06C68" w:rsidP="000840BB">
            <w:r w:rsidRPr="00985785">
              <w:rPr>
                <w:b/>
                <w:bCs/>
                <w:color w:val="000000"/>
                <w:sz w:val="15"/>
                <w:szCs w:val="15"/>
              </w:rPr>
              <w:t>spam</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A52A09" w14:textId="77777777" w:rsidR="00F06C68" w:rsidRPr="00985785" w:rsidRDefault="00F06C68" w:rsidP="000840BB">
            <w:r w:rsidRPr="00985785">
              <w:rPr>
                <w:color w:val="000000"/>
                <w:sz w:val="15"/>
                <w:szCs w:val="15"/>
              </w:rPr>
              <w:t>[0.4824534401241375, 0.5175465598758625]</w:t>
            </w:r>
          </w:p>
        </w:tc>
      </w:tr>
      <w:tr w:rsidR="00F06C68" w:rsidRPr="00985785" w14:paraId="45EAF8A6"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555A3FF" w14:textId="77777777" w:rsidR="00F06C68" w:rsidRPr="00985785" w:rsidRDefault="00F06C68" w:rsidP="000840BB">
            <w:r w:rsidRPr="00985785">
              <w:rPr>
                <w:b/>
                <w:bCs/>
                <w:color w:val="000000"/>
                <w:sz w:val="15"/>
                <w:szCs w:val="15"/>
              </w:rPr>
              <w:t>premium</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813C16" w14:textId="77777777" w:rsidR="00F06C68" w:rsidRPr="00985785" w:rsidRDefault="00F06C68" w:rsidP="000840BB">
            <w:r w:rsidRPr="00985785">
              <w:rPr>
                <w:color w:val="000000"/>
                <w:sz w:val="15"/>
                <w:szCs w:val="15"/>
              </w:rPr>
              <w:t>[0.4826230587021527, 0.5173769412978473]</w:t>
            </w:r>
          </w:p>
        </w:tc>
      </w:tr>
      <w:tr w:rsidR="00F06C68" w:rsidRPr="00985785" w14:paraId="3B61DF36"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251DE48" w14:textId="77777777" w:rsidR="00F06C68" w:rsidRPr="00985785" w:rsidRDefault="00F06C68" w:rsidP="000840BB">
            <w:r w:rsidRPr="00985785">
              <w:rPr>
                <w:b/>
                <w:bCs/>
                <w:color w:val="000000"/>
                <w:sz w:val="15"/>
                <w:szCs w:val="15"/>
              </w:rPr>
              <w:t>samosa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C95229" w14:textId="77777777" w:rsidR="00F06C68" w:rsidRPr="00985785" w:rsidRDefault="00F06C68" w:rsidP="000840BB">
            <w:r w:rsidRPr="00985785">
              <w:rPr>
                <w:color w:val="000000"/>
                <w:sz w:val="15"/>
                <w:szCs w:val="15"/>
              </w:rPr>
              <w:t>[0.49091441238010813, 0.5090855876198919]</w:t>
            </w:r>
          </w:p>
        </w:tc>
      </w:tr>
    </w:tbl>
    <w:p w14:paraId="34BCFF3F" w14:textId="77777777" w:rsidR="00F06C68" w:rsidRPr="00985785" w:rsidRDefault="00F06C68" w:rsidP="00F06C68">
      <w:pPr>
        <w:rPr>
          <w:lang w:eastAsia="en-US"/>
        </w:rPr>
      </w:pPr>
      <w:r w:rsidRPr="00985785">
        <w:rPr>
          <w:color w:val="222222"/>
          <w:shd w:val="clear" w:color="auto" w:fill="FFFFFF"/>
        </w:rPr>
        <w:t>A.2 noun phrase classification result (L1 penalty with ‘ratio’, ‘proportion’, ‘average distance’ features).</w:t>
      </w:r>
    </w:p>
    <w:tbl>
      <w:tblPr>
        <w:tblW w:w="0" w:type="auto"/>
        <w:tblCellMar>
          <w:left w:w="0" w:type="dxa"/>
          <w:right w:w="0" w:type="dxa"/>
        </w:tblCellMar>
        <w:tblLook w:val="04A0" w:firstRow="1" w:lastRow="0" w:firstColumn="1" w:lastColumn="0" w:noHBand="0" w:noVBand="1"/>
      </w:tblPr>
      <w:tblGrid>
        <w:gridCol w:w="2190"/>
        <w:gridCol w:w="6024"/>
      </w:tblGrid>
      <w:tr w:rsidR="00F06C68" w:rsidRPr="00985785" w14:paraId="50358715"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tcPr>
          <w:p w14:paraId="5198EB8D" w14:textId="77777777" w:rsidR="00F06C68" w:rsidRPr="00985785" w:rsidRDefault="00F06C68" w:rsidP="000840BB">
            <w:pPr>
              <w:rPr>
                <w:b/>
                <w:bCs/>
                <w:color w:val="000000"/>
                <w:sz w:val="15"/>
                <w:szCs w:val="15"/>
              </w:rPr>
            </w:pPr>
            <w:r w:rsidRPr="00985785">
              <w:rPr>
                <w:b/>
                <w:bCs/>
                <w:color w:val="000000"/>
                <w:sz w:val="15"/>
                <w:szCs w:val="15"/>
              </w:rPr>
              <w:t>Noun phrase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2916DFD" w14:textId="3648CEE0" w:rsidR="00F06C68" w:rsidRPr="00985785" w:rsidRDefault="008C1B94" w:rsidP="000840BB">
            <w:pPr>
              <w:rPr>
                <w:color w:val="000000"/>
                <w:sz w:val="15"/>
                <w:szCs w:val="15"/>
              </w:rPr>
            </w:pPr>
            <w:r>
              <w:rPr>
                <w:color w:val="000000"/>
                <w:sz w:val="15"/>
                <w:szCs w:val="15"/>
              </w:rPr>
              <w:t>Non-regional</w:t>
            </w:r>
            <w:r w:rsidRPr="00985785">
              <w:rPr>
                <w:color w:val="000000"/>
                <w:sz w:val="15"/>
                <w:szCs w:val="15"/>
              </w:rPr>
              <w:t xml:space="preserve"> </w:t>
            </w:r>
            <w:r w:rsidR="00F06C68" w:rsidRPr="00985785">
              <w:rPr>
                <w:color w:val="000000"/>
                <w:sz w:val="15"/>
                <w:szCs w:val="15"/>
              </w:rPr>
              <w:t xml:space="preserve">&amp; Regional </w:t>
            </w:r>
          </w:p>
        </w:tc>
      </w:tr>
      <w:tr w:rsidR="00F06C68" w:rsidRPr="00985785" w14:paraId="515B0DEA"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08C1A5B" w14:textId="77777777" w:rsidR="00F06C68" w:rsidRPr="00985785" w:rsidRDefault="00F06C68" w:rsidP="000840BB">
            <w:r w:rsidRPr="00985785">
              <w:rPr>
                <w:b/>
                <w:bCs/>
                <w:color w:val="000000"/>
                <w:sz w:val="15"/>
                <w:szCs w:val="15"/>
              </w:rPr>
              <w:t>cheese pattie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DBD3DA" w14:textId="77777777" w:rsidR="00F06C68" w:rsidRPr="00985785" w:rsidRDefault="00F06C68" w:rsidP="000840BB">
            <w:r w:rsidRPr="00985785">
              <w:rPr>
                <w:color w:val="000000"/>
                <w:sz w:val="15"/>
                <w:szCs w:val="15"/>
              </w:rPr>
              <w:t>[0.013309049172268272, 0.9866909508277317]</w:t>
            </w:r>
          </w:p>
        </w:tc>
      </w:tr>
      <w:tr w:rsidR="00F06C68" w:rsidRPr="00985785" w14:paraId="30F12E44"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D319AEF" w14:textId="77777777" w:rsidR="00F06C68" w:rsidRPr="00985785" w:rsidRDefault="00F06C68" w:rsidP="000840BB">
            <w:r w:rsidRPr="00985785">
              <w:rPr>
                <w:b/>
                <w:bCs/>
                <w:color w:val="000000"/>
                <w:sz w:val="15"/>
                <w:szCs w:val="15"/>
              </w:rPr>
              <w:t>hamburger supper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117CE4" w14:textId="77777777" w:rsidR="00F06C68" w:rsidRPr="00985785" w:rsidRDefault="00F06C68" w:rsidP="000840BB">
            <w:r w:rsidRPr="00985785">
              <w:rPr>
                <w:color w:val="000000"/>
                <w:sz w:val="15"/>
                <w:szCs w:val="15"/>
              </w:rPr>
              <w:t>[0.0186291426474251, 0.9813708573525749]</w:t>
            </w:r>
          </w:p>
        </w:tc>
      </w:tr>
      <w:tr w:rsidR="00F06C68" w:rsidRPr="00985785" w14:paraId="7798E708"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F88AEB6" w14:textId="77777777" w:rsidR="00F06C68" w:rsidRPr="00985785" w:rsidRDefault="00F06C68" w:rsidP="000840BB">
            <w:r w:rsidRPr="00985785">
              <w:rPr>
                <w:b/>
                <w:bCs/>
                <w:color w:val="000000"/>
                <w:sz w:val="15"/>
                <w:szCs w:val="15"/>
              </w:rPr>
              <w:t>pizza crunch</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9A344F3" w14:textId="77777777" w:rsidR="00F06C68" w:rsidRPr="00985785" w:rsidRDefault="00F06C68" w:rsidP="000840BB">
            <w:r w:rsidRPr="00985785">
              <w:rPr>
                <w:color w:val="000000"/>
                <w:sz w:val="15"/>
                <w:szCs w:val="15"/>
              </w:rPr>
              <w:t>[0.022596261386979788, 0.9774037386130202]</w:t>
            </w:r>
          </w:p>
        </w:tc>
      </w:tr>
      <w:tr w:rsidR="00F06C68" w:rsidRPr="00985785" w14:paraId="26C9D5B3"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FE4060F" w14:textId="77777777" w:rsidR="00F06C68" w:rsidRPr="00985785" w:rsidRDefault="00F06C68" w:rsidP="000840BB">
            <w:r w:rsidRPr="00985785">
              <w:rPr>
                <w:b/>
                <w:bCs/>
                <w:color w:val="000000"/>
                <w:sz w:val="15"/>
                <w:szCs w:val="15"/>
              </w:rPr>
              <w:t>potato pie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9C93382" w14:textId="77777777" w:rsidR="00F06C68" w:rsidRPr="00985785" w:rsidRDefault="00F06C68" w:rsidP="000840BB">
            <w:r w:rsidRPr="00985785">
              <w:rPr>
                <w:color w:val="000000"/>
                <w:sz w:val="15"/>
                <w:szCs w:val="15"/>
              </w:rPr>
              <w:t>[0.023568146763607967, 0.976431853236392]</w:t>
            </w:r>
          </w:p>
        </w:tc>
      </w:tr>
      <w:tr w:rsidR="00F06C68" w:rsidRPr="00985785" w14:paraId="61B82EB2"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817F4D8" w14:textId="77777777" w:rsidR="00F06C68" w:rsidRPr="00985785" w:rsidRDefault="00F06C68" w:rsidP="000840BB">
            <w:r w:rsidRPr="00985785">
              <w:rPr>
                <w:b/>
                <w:bCs/>
                <w:color w:val="000000"/>
                <w:sz w:val="15"/>
                <w:szCs w:val="15"/>
              </w:rPr>
              <w:t>inferno</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18BA84" w14:textId="77777777" w:rsidR="00F06C68" w:rsidRPr="00985785" w:rsidRDefault="00F06C68" w:rsidP="000840BB">
            <w:r w:rsidRPr="00985785">
              <w:rPr>
                <w:color w:val="000000"/>
                <w:sz w:val="15"/>
                <w:szCs w:val="15"/>
              </w:rPr>
              <w:t>[0.03220485137533258, 0.9677951486246674]</w:t>
            </w:r>
          </w:p>
        </w:tc>
      </w:tr>
      <w:tr w:rsidR="00F06C68" w:rsidRPr="00985785" w14:paraId="7B4888D9"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1E44D36" w14:textId="77777777" w:rsidR="00F06C68" w:rsidRPr="00985785" w:rsidRDefault="00F06C68" w:rsidP="000840BB">
            <w:r w:rsidRPr="00985785">
              <w:rPr>
                <w:b/>
                <w:bCs/>
                <w:color w:val="000000"/>
                <w:sz w:val="15"/>
                <w:szCs w:val="15"/>
              </w:rPr>
              <w:t>naan</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72F5B2" w14:textId="77777777" w:rsidR="00F06C68" w:rsidRPr="00985785" w:rsidRDefault="00F06C68" w:rsidP="000840BB">
            <w:r w:rsidRPr="00985785">
              <w:rPr>
                <w:color w:val="000000"/>
                <w:sz w:val="15"/>
                <w:szCs w:val="15"/>
              </w:rPr>
              <w:t>[0.03268870363025178, 0.9673112963697482]</w:t>
            </w:r>
          </w:p>
        </w:tc>
      </w:tr>
      <w:tr w:rsidR="00F06C68" w:rsidRPr="00985785" w14:paraId="5F254CC5"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8B6EF36" w14:textId="77777777" w:rsidR="00F06C68" w:rsidRPr="00985785" w:rsidRDefault="00F06C68" w:rsidP="000840BB">
            <w:r w:rsidRPr="00985785">
              <w:rPr>
                <w:b/>
                <w:bCs/>
                <w:color w:val="000000"/>
                <w:sz w:val="15"/>
                <w:szCs w:val="15"/>
              </w:rPr>
              <w:t>pineapple ring</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03A032" w14:textId="77777777" w:rsidR="00F06C68" w:rsidRPr="00985785" w:rsidRDefault="00F06C68" w:rsidP="000840BB">
            <w:r w:rsidRPr="00985785">
              <w:rPr>
                <w:color w:val="000000"/>
                <w:sz w:val="15"/>
                <w:szCs w:val="15"/>
              </w:rPr>
              <w:t>[0.034481232740873224, 0.9655187672591268]</w:t>
            </w:r>
          </w:p>
        </w:tc>
      </w:tr>
      <w:tr w:rsidR="00F06C68" w:rsidRPr="00985785" w14:paraId="7D7B969F" w14:textId="77777777" w:rsidTr="008C1B94">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4FEFAA8" w14:textId="77777777" w:rsidR="00F06C68" w:rsidRPr="00985785" w:rsidRDefault="00F06C68" w:rsidP="000840BB">
            <w:r w:rsidRPr="00985785">
              <w:rPr>
                <w:b/>
                <w:bCs/>
                <w:color w:val="000000"/>
                <w:sz w:val="15"/>
                <w:szCs w:val="15"/>
              </w:rPr>
              <w:t>pudding supper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4E2D7BF" w14:textId="77777777" w:rsidR="00F06C68" w:rsidRPr="00985785" w:rsidRDefault="00F06C68" w:rsidP="000840BB">
            <w:r w:rsidRPr="00985785">
              <w:rPr>
                <w:color w:val="000000"/>
                <w:sz w:val="15"/>
                <w:szCs w:val="15"/>
              </w:rPr>
              <w:t>[0.03671211066273117, 0.9632878893372688]</w:t>
            </w:r>
          </w:p>
        </w:tc>
      </w:tr>
      <w:tr w:rsidR="00F06C68" w:rsidRPr="00985785" w14:paraId="22C236F7"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94E429B" w14:textId="77777777" w:rsidR="00F06C68" w:rsidRPr="00985785" w:rsidRDefault="00F06C68" w:rsidP="000840BB">
            <w:r w:rsidRPr="00985785">
              <w:rPr>
                <w:b/>
                <w:bCs/>
                <w:color w:val="000000"/>
                <w:sz w:val="15"/>
                <w:szCs w:val="15"/>
              </w:rPr>
              <w:t>pizza supper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A5DFD11" w14:textId="77777777" w:rsidR="00F06C68" w:rsidRPr="00985785" w:rsidRDefault="00F06C68" w:rsidP="000840BB">
            <w:r w:rsidRPr="00985785">
              <w:rPr>
                <w:color w:val="000000"/>
                <w:sz w:val="15"/>
                <w:szCs w:val="15"/>
              </w:rPr>
              <w:t>[0.037933276927266446, 0.9620667230727336]</w:t>
            </w:r>
          </w:p>
        </w:tc>
      </w:tr>
      <w:tr w:rsidR="00F06C68" w:rsidRPr="00985785" w14:paraId="7F4F5596"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FC367A4" w14:textId="77777777" w:rsidR="00F06C68" w:rsidRPr="00985785" w:rsidRDefault="00F06C68" w:rsidP="000840BB">
            <w:r w:rsidRPr="00985785">
              <w:rPr>
                <w:b/>
                <w:bCs/>
                <w:color w:val="000000"/>
                <w:sz w:val="15"/>
                <w:szCs w:val="15"/>
              </w:rPr>
              <w:t>macaroni cheese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66BC41C" w14:textId="77777777" w:rsidR="00F06C68" w:rsidRPr="00985785" w:rsidRDefault="00F06C68" w:rsidP="000840BB">
            <w:r w:rsidRPr="00985785">
              <w:rPr>
                <w:color w:val="000000"/>
                <w:sz w:val="15"/>
                <w:szCs w:val="15"/>
              </w:rPr>
              <w:t>[0.038477080449522916, 0.9615229195504771]</w:t>
            </w:r>
          </w:p>
        </w:tc>
      </w:tr>
      <w:tr w:rsidR="00F06C68" w:rsidRPr="00985785" w14:paraId="5914CDCC"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1935F85" w14:textId="77777777" w:rsidR="00F06C68" w:rsidRPr="00985785" w:rsidRDefault="00F06C68" w:rsidP="000840BB">
            <w:r w:rsidRPr="00985785">
              <w:rPr>
                <w:b/>
                <w:bCs/>
                <w:color w:val="000000"/>
                <w:sz w:val="15"/>
                <w:szCs w:val="15"/>
              </w:rPr>
              <w:t>diet bru</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C426E4" w14:textId="77777777" w:rsidR="00F06C68" w:rsidRPr="00985785" w:rsidRDefault="00F06C68" w:rsidP="000840BB">
            <w:r w:rsidRPr="00985785">
              <w:rPr>
                <w:color w:val="000000"/>
                <w:sz w:val="15"/>
                <w:szCs w:val="15"/>
              </w:rPr>
              <w:t>[0.041033740318725975, 0.958966259681274]</w:t>
            </w:r>
          </w:p>
        </w:tc>
      </w:tr>
      <w:tr w:rsidR="00F06C68" w:rsidRPr="00985785" w14:paraId="28BB93C3"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E27E434" w14:textId="77777777" w:rsidR="00F06C68" w:rsidRPr="00985785" w:rsidRDefault="00F06C68" w:rsidP="000840BB">
            <w:r w:rsidRPr="00985785">
              <w:rPr>
                <w:b/>
                <w:bCs/>
                <w:color w:val="000000"/>
                <w:sz w:val="15"/>
                <w:szCs w:val="15"/>
              </w:rPr>
              <w:lastRenderedPageBreak/>
              <w:t>chip shop takeaway order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6A513E" w14:textId="77777777" w:rsidR="00F06C68" w:rsidRPr="00985785" w:rsidRDefault="00F06C68" w:rsidP="000840BB">
            <w:r w:rsidRPr="00985785">
              <w:rPr>
                <w:color w:val="000000"/>
                <w:sz w:val="15"/>
                <w:szCs w:val="15"/>
              </w:rPr>
              <w:t>[0.049003760243348515, 0.9509962397566515]</w:t>
            </w:r>
          </w:p>
        </w:tc>
      </w:tr>
      <w:tr w:rsidR="00F06C68" w:rsidRPr="00985785" w14:paraId="4098C0E8"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F206A52" w14:textId="77777777" w:rsidR="00F06C68" w:rsidRPr="00985785" w:rsidRDefault="00F06C68" w:rsidP="000840BB">
            <w:r w:rsidRPr="00985785">
              <w:rPr>
                <w:b/>
                <w:bCs/>
                <w:color w:val="000000"/>
                <w:sz w:val="15"/>
                <w:szCs w:val="15"/>
              </w:rPr>
              <w:t>diet coke ltr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9B9465" w14:textId="77777777" w:rsidR="00F06C68" w:rsidRPr="00985785" w:rsidRDefault="00F06C68" w:rsidP="000840BB">
            <w:r w:rsidRPr="00985785">
              <w:rPr>
                <w:color w:val="000000"/>
                <w:sz w:val="15"/>
                <w:szCs w:val="15"/>
              </w:rPr>
              <w:t>[0.05278428446365713, 0.9472157155363429]</w:t>
            </w:r>
          </w:p>
        </w:tc>
      </w:tr>
      <w:tr w:rsidR="00F06C68" w:rsidRPr="00985785" w14:paraId="1028CF46"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F2D526F" w14:textId="77777777" w:rsidR="00F06C68" w:rsidRPr="00985785" w:rsidRDefault="00F06C68" w:rsidP="000840BB">
            <w:r w:rsidRPr="00985785">
              <w:rPr>
                <w:b/>
                <w:bCs/>
                <w:color w:val="000000"/>
                <w:sz w:val="15"/>
                <w:szCs w:val="15"/>
              </w:rPr>
              <w:t>hamburger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C0311C" w14:textId="77777777" w:rsidR="00F06C68" w:rsidRPr="00985785" w:rsidRDefault="00F06C68" w:rsidP="000840BB">
            <w:r w:rsidRPr="00985785">
              <w:rPr>
                <w:color w:val="000000"/>
                <w:sz w:val="15"/>
                <w:szCs w:val="15"/>
              </w:rPr>
              <w:t>[0.05353617178504022, 0.9464638282149598]</w:t>
            </w:r>
          </w:p>
        </w:tc>
      </w:tr>
      <w:tr w:rsidR="00F06C68" w:rsidRPr="00985785" w14:paraId="653C164C"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8A46A94" w14:textId="77777777" w:rsidR="00F06C68" w:rsidRPr="00985785" w:rsidRDefault="00F06C68" w:rsidP="000840BB">
            <w:r w:rsidRPr="00985785">
              <w:rPr>
                <w:b/>
                <w:bCs/>
                <w:color w:val="000000"/>
                <w:sz w:val="15"/>
                <w:szCs w:val="15"/>
              </w:rPr>
              <w:t>pattie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996172" w14:textId="77777777" w:rsidR="00F06C68" w:rsidRPr="00985785" w:rsidRDefault="00F06C68" w:rsidP="000840BB">
            <w:r w:rsidRPr="00985785">
              <w:rPr>
                <w:color w:val="000000"/>
                <w:sz w:val="15"/>
                <w:szCs w:val="15"/>
              </w:rPr>
              <w:t>[0.06093147368861507, 0.9390685263113849]</w:t>
            </w:r>
          </w:p>
        </w:tc>
      </w:tr>
      <w:tr w:rsidR="00F06C68" w:rsidRPr="00985785" w14:paraId="12281576"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D30512D" w14:textId="77777777" w:rsidR="00F06C68" w:rsidRPr="00985785" w:rsidRDefault="00F06C68" w:rsidP="000840BB">
            <w:r w:rsidRPr="00985785">
              <w:rPr>
                <w:b/>
                <w:bCs/>
                <w:color w:val="000000"/>
                <w:sz w:val="15"/>
                <w:szCs w:val="15"/>
              </w:rPr>
              <w:t>chip roll</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A716F2" w14:textId="77777777" w:rsidR="00F06C68" w:rsidRPr="00985785" w:rsidRDefault="00F06C68" w:rsidP="000840BB">
            <w:r w:rsidRPr="00985785">
              <w:rPr>
                <w:color w:val="000000"/>
                <w:sz w:val="15"/>
                <w:szCs w:val="15"/>
              </w:rPr>
              <w:t>[0.06283895877899259, 0.9371610412210074]</w:t>
            </w:r>
          </w:p>
        </w:tc>
      </w:tr>
      <w:tr w:rsidR="00F06C68" w:rsidRPr="00985785" w14:paraId="5DAD3D56"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6CC17A6" w14:textId="77777777" w:rsidR="00F06C68" w:rsidRPr="00985785" w:rsidRDefault="00F06C68" w:rsidP="000840BB">
            <w:r w:rsidRPr="00985785">
              <w:rPr>
                <w:b/>
                <w:bCs/>
                <w:color w:val="000000"/>
                <w:sz w:val="15"/>
                <w:szCs w:val="15"/>
              </w:rPr>
              <w:t>dandelion</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B41597" w14:textId="77777777" w:rsidR="00F06C68" w:rsidRPr="00985785" w:rsidRDefault="00F06C68" w:rsidP="000840BB">
            <w:r w:rsidRPr="00985785">
              <w:rPr>
                <w:color w:val="000000"/>
                <w:sz w:val="15"/>
                <w:szCs w:val="15"/>
              </w:rPr>
              <w:t>[0.06420796357829794, 0.9357920364217021]</w:t>
            </w:r>
          </w:p>
        </w:tc>
      </w:tr>
      <w:tr w:rsidR="00F06C68" w:rsidRPr="00985785" w14:paraId="5CC0811E"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A16F344" w14:textId="77777777" w:rsidR="00F06C68" w:rsidRPr="00985785" w:rsidRDefault="00F06C68" w:rsidP="000840BB">
            <w:r w:rsidRPr="00985785">
              <w:rPr>
                <w:b/>
                <w:bCs/>
                <w:color w:val="000000"/>
                <w:sz w:val="15"/>
                <w:szCs w:val="15"/>
              </w:rPr>
              <w:t>chicken meat</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7F6E8A" w14:textId="77777777" w:rsidR="00F06C68" w:rsidRPr="00985785" w:rsidRDefault="00F06C68" w:rsidP="000840BB">
            <w:r w:rsidRPr="00985785">
              <w:rPr>
                <w:color w:val="000000"/>
                <w:sz w:val="15"/>
                <w:szCs w:val="15"/>
              </w:rPr>
              <w:t>[0.06710259810974517, 0.9328974018902548]</w:t>
            </w:r>
          </w:p>
        </w:tc>
      </w:tr>
      <w:tr w:rsidR="00F06C68" w:rsidRPr="00985785" w14:paraId="131A61FC"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02645B2" w14:textId="77777777" w:rsidR="00F06C68" w:rsidRPr="00985785" w:rsidRDefault="00F06C68" w:rsidP="000840BB">
            <w:r w:rsidRPr="00985785">
              <w:rPr>
                <w:b/>
                <w:bCs/>
                <w:color w:val="000000"/>
                <w:sz w:val="15"/>
                <w:szCs w:val="15"/>
              </w:rPr>
              <w:t>suey roll</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4CA9C9" w14:textId="77777777" w:rsidR="00F06C68" w:rsidRPr="00985785" w:rsidRDefault="00F06C68" w:rsidP="000840BB">
            <w:r w:rsidRPr="00985785">
              <w:rPr>
                <w:color w:val="000000"/>
                <w:sz w:val="15"/>
                <w:szCs w:val="15"/>
              </w:rPr>
              <w:t>[0.07105552105199131, 0.9289444789480087]</w:t>
            </w:r>
          </w:p>
        </w:tc>
      </w:tr>
      <w:tr w:rsidR="00F06C68" w:rsidRPr="00985785" w14:paraId="30BE2C0D"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62DAB7A" w14:textId="77777777" w:rsidR="00F06C68" w:rsidRPr="00985785" w:rsidRDefault="00F06C68" w:rsidP="000840BB">
            <w:r w:rsidRPr="00985785">
              <w:rPr>
                <w:b/>
                <w:bCs/>
                <w:color w:val="000000"/>
                <w:sz w:val="15"/>
                <w:szCs w:val="15"/>
              </w:rPr>
              <w:t>king rib</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186A98" w14:textId="77777777" w:rsidR="00F06C68" w:rsidRPr="00985785" w:rsidRDefault="00F06C68" w:rsidP="000840BB">
            <w:r w:rsidRPr="00985785">
              <w:rPr>
                <w:color w:val="000000"/>
                <w:sz w:val="15"/>
                <w:szCs w:val="15"/>
              </w:rPr>
              <w:t>[0.07476984265165865, 0.9252301573483414]</w:t>
            </w:r>
          </w:p>
        </w:tc>
      </w:tr>
      <w:tr w:rsidR="00F06C68" w:rsidRPr="00985785" w14:paraId="7A6A3B39"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AACB89B" w14:textId="77777777" w:rsidR="00F06C68" w:rsidRPr="00985785" w:rsidRDefault="00F06C68" w:rsidP="000840BB">
            <w:r w:rsidRPr="00985785">
              <w:rPr>
                <w:b/>
                <w:bCs/>
                <w:color w:val="000000"/>
                <w:sz w:val="15"/>
                <w:szCs w:val="15"/>
              </w:rPr>
              <w:t>bit</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32C988" w14:textId="77777777" w:rsidR="00F06C68" w:rsidRPr="00985785" w:rsidRDefault="00F06C68" w:rsidP="000840BB">
            <w:r w:rsidRPr="00985785">
              <w:rPr>
                <w:color w:val="000000"/>
                <w:sz w:val="15"/>
                <w:szCs w:val="15"/>
              </w:rPr>
              <w:t>[0.07763404564334098, 0.922365954356659]</w:t>
            </w:r>
          </w:p>
        </w:tc>
      </w:tr>
      <w:tr w:rsidR="00F06C68" w:rsidRPr="00985785" w14:paraId="4768971E" w14:textId="77777777" w:rsidTr="008C1B94">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86EEB39" w14:textId="77777777" w:rsidR="00F06C68" w:rsidRPr="00985785" w:rsidRDefault="00F06C68" w:rsidP="000840BB">
            <w:r w:rsidRPr="00985785">
              <w:rPr>
                <w:b/>
                <w:bCs/>
                <w:color w:val="000000"/>
                <w:sz w:val="15"/>
                <w:szCs w:val="15"/>
              </w:rPr>
              <w:t>pollo</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242CABE" w14:textId="77777777" w:rsidR="00F06C68" w:rsidRPr="00985785" w:rsidRDefault="00F06C68" w:rsidP="000840BB">
            <w:r w:rsidRPr="00985785">
              <w:rPr>
                <w:color w:val="000000"/>
                <w:sz w:val="15"/>
                <w:szCs w:val="15"/>
              </w:rPr>
              <w:t>[0.08065191355388068, 0.9193480864461193]</w:t>
            </w:r>
          </w:p>
        </w:tc>
      </w:tr>
      <w:tr w:rsidR="00F06C68" w:rsidRPr="00985785" w14:paraId="59540B6B"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27A274D" w14:textId="77777777" w:rsidR="00F06C68" w:rsidRPr="00985785" w:rsidRDefault="00F06C68" w:rsidP="000840BB">
            <w:r w:rsidRPr="00985785">
              <w:rPr>
                <w:b/>
                <w:bCs/>
                <w:color w:val="000000"/>
                <w:sz w:val="15"/>
                <w:szCs w:val="15"/>
              </w:rPr>
              <w:t>pie supper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4280CC" w14:textId="77777777" w:rsidR="00F06C68" w:rsidRPr="00985785" w:rsidRDefault="00F06C68" w:rsidP="000840BB">
            <w:r w:rsidRPr="00985785">
              <w:rPr>
                <w:color w:val="000000"/>
                <w:sz w:val="15"/>
                <w:szCs w:val="15"/>
              </w:rPr>
              <w:t>[0.08337077826346695, 0.916629221736533]</w:t>
            </w:r>
          </w:p>
        </w:tc>
      </w:tr>
      <w:tr w:rsidR="00F06C68" w:rsidRPr="00985785" w14:paraId="59E9AE66"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846E4B6" w14:textId="77777777" w:rsidR="00F06C68" w:rsidRPr="00985785" w:rsidRDefault="00F06C68" w:rsidP="000840BB">
            <w:r w:rsidRPr="00985785">
              <w:rPr>
                <w:b/>
                <w:bCs/>
                <w:color w:val="000000"/>
                <w:sz w:val="15"/>
                <w:szCs w:val="15"/>
              </w:rPr>
              <w:t>shot</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2C0CF9E" w14:textId="77777777" w:rsidR="00F06C68" w:rsidRPr="00985785" w:rsidRDefault="00F06C68" w:rsidP="000840BB">
            <w:r w:rsidRPr="00985785">
              <w:rPr>
                <w:color w:val="000000"/>
                <w:sz w:val="15"/>
                <w:szCs w:val="15"/>
              </w:rPr>
              <w:t>[0.09245513281940321, 0.9075448671805968]</w:t>
            </w:r>
          </w:p>
        </w:tc>
      </w:tr>
      <w:tr w:rsidR="00F06C68" w:rsidRPr="00985785" w14:paraId="046B06D5"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4D45C43" w14:textId="77777777" w:rsidR="00F06C68" w:rsidRPr="00985785" w:rsidRDefault="00F06C68" w:rsidP="000840BB">
            <w:r w:rsidRPr="00985785">
              <w:rPr>
                <w:b/>
                <w:bCs/>
                <w:color w:val="000000"/>
                <w:sz w:val="15"/>
                <w:szCs w:val="15"/>
              </w:rPr>
              <w:t>burdock</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E4750C" w14:textId="77777777" w:rsidR="00F06C68" w:rsidRPr="00985785" w:rsidRDefault="00F06C68" w:rsidP="000840BB">
            <w:r w:rsidRPr="00985785">
              <w:rPr>
                <w:color w:val="000000"/>
                <w:sz w:val="15"/>
                <w:szCs w:val="15"/>
              </w:rPr>
              <w:t>[0.11106739501985041, 0.8889326049801496]</w:t>
            </w:r>
          </w:p>
        </w:tc>
      </w:tr>
      <w:tr w:rsidR="00F06C68" w:rsidRPr="00985785" w14:paraId="45268000"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8F1D912" w14:textId="77777777" w:rsidR="00F06C68" w:rsidRPr="00985785" w:rsidRDefault="00F06C68" w:rsidP="000840BB">
            <w:r w:rsidRPr="00985785">
              <w:rPr>
                <w:b/>
                <w:bCs/>
                <w:color w:val="000000"/>
                <w:sz w:val="15"/>
                <w:szCs w:val="15"/>
              </w:rPr>
              <w:t>cheese tomato</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214A27" w14:textId="77777777" w:rsidR="00F06C68" w:rsidRPr="00985785" w:rsidRDefault="00F06C68" w:rsidP="000840BB">
            <w:r w:rsidRPr="00985785">
              <w:rPr>
                <w:color w:val="000000"/>
                <w:sz w:val="15"/>
                <w:szCs w:val="15"/>
              </w:rPr>
              <w:t>[0.1334193658886207, 0.8665806341113793]</w:t>
            </w:r>
          </w:p>
        </w:tc>
      </w:tr>
      <w:tr w:rsidR="00F06C68" w:rsidRPr="00985785" w14:paraId="789E09A6"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10964ED" w14:textId="77777777" w:rsidR="00F06C68" w:rsidRPr="00985785" w:rsidRDefault="00F06C68" w:rsidP="000840BB">
            <w:r w:rsidRPr="00985785">
              <w:rPr>
                <w:b/>
                <w:bCs/>
                <w:color w:val="000000"/>
                <w:sz w:val="15"/>
                <w:szCs w:val="15"/>
              </w:rPr>
              <w:t>beef onion pie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71CBA4" w14:textId="77777777" w:rsidR="00F06C68" w:rsidRPr="00985785" w:rsidRDefault="00F06C68" w:rsidP="000840BB">
            <w:r w:rsidRPr="00985785">
              <w:rPr>
                <w:color w:val="000000"/>
                <w:sz w:val="15"/>
                <w:szCs w:val="15"/>
              </w:rPr>
              <w:t>[0.1360885812031546, 0.8639114187968454]</w:t>
            </w:r>
          </w:p>
        </w:tc>
      </w:tr>
      <w:tr w:rsidR="00F06C68" w:rsidRPr="00985785" w14:paraId="69DD1358"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1E5128C" w14:textId="77777777" w:rsidR="00F06C68" w:rsidRPr="00985785" w:rsidRDefault="00F06C68" w:rsidP="000840BB">
            <w:r w:rsidRPr="00985785">
              <w:rPr>
                <w:b/>
                <w:bCs/>
                <w:color w:val="000000"/>
                <w:sz w:val="15"/>
                <w:szCs w:val="15"/>
              </w:rPr>
              <w:t>haggis</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C057EC5" w14:textId="77777777" w:rsidR="00F06C68" w:rsidRPr="00985785" w:rsidRDefault="00F06C68" w:rsidP="000840BB">
            <w:r w:rsidRPr="00985785">
              <w:rPr>
                <w:color w:val="000000"/>
                <w:sz w:val="15"/>
                <w:szCs w:val="15"/>
              </w:rPr>
              <w:t>[0.14537848581225887, 0.8546215141877411]</w:t>
            </w:r>
          </w:p>
        </w:tc>
      </w:tr>
      <w:tr w:rsidR="00F06C68" w:rsidRPr="00985785" w14:paraId="4698B5C4"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13C179E" w14:textId="77777777" w:rsidR="00F06C68" w:rsidRPr="00985785" w:rsidRDefault="00F06C68" w:rsidP="000840BB">
            <w:r w:rsidRPr="00985785">
              <w:rPr>
                <w:b/>
                <w:bCs/>
                <w:color w:val="000000"/>
                <w:sz w:val="15"/>
                <w:szCs w:val="15"/>
              </w:rPr>
              <w:t>funghi</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6303E1" w14:textId="77777777" w:rsidR="00F06C68" w:rsidRPr="00985785" w:rsidRDefault="00F06C68" w:rsidP="000840BB">
            <w:r w:rsidRPr="00985785">
              <w:rPr>
                <w:color w:val="000000"/>
                <w:sz w:val="15"/>
                <w:szCs w:val="15"/>
              </w:rPr>
              <w:t>[0.15603603785303422, 0.8439639621469658]</w:t>
            </w:r>
          </w:p>
        </w:tc>
      </w:tr>
      <w:tr w:rsidR="00F06C68" w:rsidRPr="00985785" w14:paraId="214F4A41"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B81F0AC" w14:textId="77777777" w:rsidR="00F06C68" w:rsidRPr="00985785" w:rsidRDefault="00F06C68" w:rsidP="000840BB">
            <w:r w:rsidRPr="00985785">
              <w:rPr>
                <w:b/>
                <w:bCs/>
                <w:color w:val="000000"/>
                <w:sz w:val="15"/>
                <w:szCs w:val="15"/>
              </w:rPr>
              <w:t>chicken breast supper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FAF9D5" w14:textId="77777777" w:rsidR="00F06C68" w:rsidRPr="00985785" w:rsidRDefault="00F06C68" w:rsidP="000840BB">
            <w:r w:rsidRPr="00985785">
              <w:rPr>
                <w:color w:val="000000"/>
                <w:sz w:val="15"/>
                <w:szCs w:val="15"/>
              </w:rPr>
              <w:t>[0.16533691272400008, 0.8346630872759999]</w:t>
            </w:r>
          </w:p>
        </w:tc>
      </w:tr>
      <w:tr w:rsidR="00F06C68" w:rsidRPr="00985785" w14:paraId="2E6E93FA"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9E06C69" w14:textId="77777777" w:rsidR="00F06C68" w:rsidRPr="00985785" w:rsidRDefault="00F06C68" w:rsidP="000840BB">
            <w:r w:rsidRPr="00985785">
              <w:rPr>
                <w:b/>
                <w:bCs/>
                <w:color w:val="000000"/>
                <w:sz w:val="15"/>
                <w:szCs w:val="15"/>
              </w:rPr>
              <w:t>pasty</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ABFF51" w14:textId="77777777" w:rsidR="00F06C68" w:rsidRPr="00985785" w:rsidRDefault="00F06C68" w:rsidP="000840BB">
            <w:r w:rsidRPr="00985785">
              <w:rPr>
                <w:color w:val="000000"/>
                <w:sz w:val="15"/>
                <w:szCs w:val="15"/>
              </w:rPr>
              <w:t>[0.16887846051290278, 0.8311215394870972]</w:t>
            </w:r>
          </w:p>
        </w:tc>
      </w:tr>
      <w:tr w:rsidR="00F06C68" w:rsidRPr="00985785" w14:paraId="56B41BAC"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32FB795" w14:textId="77777777" w:rsidR="00F06C68" w:rsidRPr="00985785" w:rsidRDefault="00F06C68" w:rsidP="000840BB">
            <w:r w:rsidRPr="00985785">
              <w:rPr>
                <w:b/>
                <w:bCs/>
                <w:color w:val="000000"/>
                <w:sz w:val="15"/>
                <w:szCs w:val="15"/>
              </w:rPr>
              <w:t>supper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A2C032" w14:textId="77777777" w:rsidR="00F06C68" w:rsidRPr="00985785" w:rsidRDefault="00F06C68" w:rsidP="000840BB">
            <w:r w:rsidRPr="00985785">
              <w:rPr>
                <w:color w:val="000000"/>
                <w:sz w:val="15"/>
                <w:szCs w:val="15"/>
              </w:rPr>
              <w:t>[0.1828044881275689, 0.8171955118724311]</w:t>
            </w:r>
          </w:p>
        </w:tc>
      </w:tr>
      <w:tr w:rsidR="00F06C68" w:rsidRPr="00985785" w14:paraId="30E0D58E"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69689B2" w14:textId="77777777" w:rsidR="00F06C68" w:rsidRPr="00985785" w:rsidRDefault="00F06C68" w:rsidP="000840BB">
            <w:r w:rsidRPr="00985785">
              <w:rPr>
                <w:b/>
                <w:bCs/>
                <w:color w:val="000000"/>
                <w:sz w:val="15"/>
                <w:szCs w:val="15"/>
              </w:rPr>
              <w:t>fish chips</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2D674D" w14:textId="77777777" w:rsidR="00F06C68" w:rsidRPr="00985785" w:rsidRDefault="00F06C68" w:rsidP="000840BB">
            <w:r w:rsidRPr="00985785">
              <w:rPr>
                <w:color w:val="000000"/>
                <w:sz w:val="15"/>
                <w:szCs w:val="15"/>
              </w:rPr>
              <w:t>[0.19210831009980167, 0.8078916899001983]</w:t>
            </w:r>
          </w:p>
        </w:tc>
      </w:tr>
      <w:tr w:rsidR="00F06C68" w:rsidRPr="00985785" w14:paraId="4A67F7E9"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C6D8798" w14:textId="77777777" w:rsidR="00F06C68" w:rsidRPr="00985785" w:rsidRDefault="00F06C68" w:rsidP="000840BB">
            <w:r w:rsidRPr="00985785">
              <w:rPr>
                <w:b/>
                <w:bCs/>
                <w:color w:val="000000"/>
                <w:sz w:val="15"/>
                <w:szCs w:val="15"/>
              </w:rPr>
              <w:t>cheeseburger half pounder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F7B858" w14:textId="77777777" w:rsidR="00F06C68" w:rsidRPr="00985785" w:rsidRDefault="00F06C68" w:rsidP="000840BB">
            <w:r w:rsidRPr="00985785">
              <w:rPr>
                <w:color w:val="000000"/>
                <w:sz w:val="15"/>
                <w:szCs w:val="15"/>
              </w:rPr>
              <w:t>[0.20097439977528253, 0.7990256002247175]</w:t>
            </w:r>
          </w:p>
        </w:tc>
      </w:tr>
      <w:tr w:rsidR="00F06C68" w:rsidRPr="00985785" w14:paraId="112BC876"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19E8DB9" w14:textId="77777777" w:rsidR="00F06C68" w:rsidRPr="00985785" w:rsidRDefault="00F06C68" w:rsidP="000840BB">
            <w:r w:rsidRPr="00985785">
              <w:rPr>
                <w:b/>
                <w:bCs/>
                <w:color w:val="000000"/>
                <w:sz w:val="15"/>
                <w:szCs w:val="15"/>
              </w:rPr>
              <w:t>cheeseburger quarter pounder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AFB126" w14:textId="77777777" w:rsidR="00F06C68" w:rsidRPr="00985785" w:rsidRDefault="00F06C68" w:rsidP="000840BB">
            <w:r w:rsidRPr="00985785">
              <w:rPr>
                <w:color w:val="000000"/>
                <w:sz w:val="15"/>
                <w:szCs w:val="15"/>
              </w:rPr>
              <w:t>[0.20097439977528253, 0.7990256002247175]</w:t>
            </w:r>
          </w:p>
        </w:tc>
      </w:tr>
      <w:tr w:rsidR="00F06C68" w:rsidRPr="00985785" w14:paraId="70E4B306" w14:textId="77777777" w:rsidTr="008C1B94">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7B61F8C" w14:textId="77777777" w:rsidR="00F06C68" w:rsidRPr="00985785" w:rsidRDefault="00F06C68" w:rsidP="000840BB">
            <w:r w:rsidRPr="00985785">
              <w:rPr>
                <w:b/>
                <w:bCs/>
                <w:color w:val="000000"/>
                <w:sz w:val="15"/>
                <w:szCs w:val="15"/>
              </w:rPr>
              <w:t>chicken pakora</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E51F0C" w14:textId="77777777" w:rsidR="00F06C68" w:rsidRPr="00985785" w:rsidRDefault="00F06C68" w:rsidP="000840BB">
            <w:r w:rsidRPr="00985785">
              <w:rPr>
                <w:color w:val="000000"/>
                <w:sz w:val="15"/>
                <w:szCs w:val="15"/>
              </w:rPr>
              <w:t>[0.2495477396698309, 0.7504522603301691]</w:t>
            </w:r>
          </w:p>
        </w:tc>
      </w:tr>
      <w:tr w:rsidR="00F06C68" w:rsidRPr="00985785" w14:paraId="2B15AAF4"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0B4D8B5" w14:textId="77777777" w:rsidR="00F06C68" w:rsidRPr="00985785" w:rsidRDefault="00F06C68" w:rsidP="000840BB">
            <w:r w:rsidRPr="00985785">
              <w:rPr>
                <w:b/>
                <w:bCs/>
                <w:color w:val="000000"/>
                <w:sz w:val="15"/>
                <w:szCs w:val="15"/>
              </w:rPr>
              <w:t>cookies</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EA4996" w14:textId="77777777" w:rsidR="00F06C68" w:rsidRPr="00985785" w:rsidRDefault="00F06C68" w:rsidP="000840BB">
            <w:r w:rsidRPr="00985785">
              <w:rPr>
                <w:color w:val="000000"/>
                <w:sz w:val="15"/>
                <w:szCs w:val="15"/>
              </w:rPr>
              <w:t>[0.2592799667107383, 0.7407200332892617]</w:t>
            </w:r>
          </w:p>
        </w:tc>
      </w:tr>
      <w:tr w:rsidR="00F06C68" w:rsidRPr="00985785" w14:paraId="62EDF4E5"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94C139A" w14:textId="77777777" w:rsidR="00F06C68" w:rsidRPr="00985785" w:rsidRDefault="00F06C68" w:rsidP="000840BB">
            <w:r w:rsidRPr="00985785">
              <w:rPr>
                <w:b/>
                <w:bCs/>
                <w:color w:val="000000"/>
                <w:sz w:val="15"/>
                <w:szCs w:val="15"/>
              </w:rPr>
              <w:lastRenderedPageBreak/>
              <w:t>bull</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98E74A" w14:textId="77777777" w:rsidR="00F06C68" w:rsidRPr="00985785" w:rsidRDefault="00F06C68" w:rsidP="000840BB">
            <w:r w:rsidRPr="00985785">
              <w:rPr>
                <w:color w:val="000000"/>
                <w:sz w:val="15"/>
                <w:szCs w:val="15"/>
              </w:rPr>
              <w:t>[0.26622326820247466, 0.7337767317975253]</w:t>
            </w:r>
          </w:p>
        </w:tc>
      </w:tr>
      <w:tr w:rsidR="00F06C68" w:rsidRPr="00985785" w14:paraId="2065BC3C"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DD8EE80" w14:textId="77777777" w:rsidR="00F06C68" w:rsidRPr="00985785" w:rsidRDefault="00F06C68" w:rsidP="000840BB">
            <w:r w:rsidRPr="00985785">
              <w:rPr>
                <w:b/>
                <w:bCs/>
                <w:color w:val="000000"/>
                <w:sz w:val="15"/>
                <w:szCs w:val="15"/>
              </w:rPr>
              <w:t>bru</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6428142" w14:textId="77777777" w:rsidR="00F06C68" w:rsidRPr="00985785" w:rsidRDefault="00F06C68" w:rsidP="000840BB">
            <w:r w:rsidRPr="00985785">
              <w:rPr>
                <w:color w:val="000000"/>
                <w:sz w:val="15"/>
                <w:szCs w:val="15"/>
              </w:rPr>
              <w:t>[0.2797324130622031, 0.7202675869377969]</w:t>
            </w:r>
          </w:p>
        </w:tc>
      </w:tr>
      <w:tr w:rsidR="00F06C68" w:rsidRPr="00985785" w14:paraId="7E534430"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9F31BEA" w14:textId="77777777" w:rsidR="00F06C68" w:rsidRPr="00985785" w:rsidRDefault="00F06C68" w:rsidP="000840BB">
            <w:r w:rsidRPr="00985785">
              <w:rPr>
                <w:b/>
                <w:bCs/>
                <w:color w:val="000000"/>
                <w:sz w:val="15"/>
                <w:szCs w:val="15"/>
              </w:rPr>
              <w:t>chicken nuggets meal</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82E334" w14:textId="77777777" w:rsidR="00F06C68" w:rsidRPr="00985785" w:rsidRDefault="00F06C68" w:rsidP="000840BB">
            <w:r w:rsidRPr="00985785">
              <w:rPr>
                <w:color w:val="000000"/>
                <w:sz w:val="15"/>
                <w:szCs w:val="15"/>
              </w:rPr>
              <w:t>[0.297673913638301, 0.702326086361699]</w:t>
            </w:r>
          </w:p>
        </w:tc>
      </w:tr>
      <w:tr w:rsidR="00F06C68" w:rsidRPr="00985785" w14:paraId="3DDA5582"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B6BE0D8" w14:textId="77777777" w:rsidR="00F06C68" w:rsidRPr="00985785" w:rsidRDefault="00F06C68" w:rsidP="000840BB">
            <w:r w:rsidRPr="00985785">
              <w:rPr>
                <w:b/>
                <w:bCs/>
                <w:color w:val="000000"/>
                <w:sz w:val="15"/>
                <w:szCs w:val="15"/>
              </w:rPr>
              <w:t>nuggets</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9D9E9A" w14:textId="77777777" w:rsidR="00F06C68" w:rsidRPr="00985785" w:rsidRDefault="00F06C68" w:rsidP="000840BB">
            <w:r w:rsidRPr="00985785">
              <w:rPr>
                <w:color w:val="000000"/>
                <w:sz w:val="15"/>
                <w:szCs w:val="15"/>
              </w:rPr>
              <w:t>[0.31071290604648216, 0.6892870939535178]</w:t>
            </w:r>
          </w:p>
        </w:tc>
      </w:tr>
      <w:tr w:rsidR="00F06C68" w:rsidRPr="00985785" w14:paraId="636C1B30"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C0F34B7" w14:textId="77777777" w:rsidR="00F06C68" w:rsidRPr="00985785" w:rsidRDefault="00F06C68" w:rsidP="000840BB">
            <w:r w:rsidRPr="00985785">
              <w:rPr>
                <w:b/>
                <w:bCs/>
                <w:color w:val="000000"/>
                <w:sz w:val="15"/>
                <w:szCs w:val="15"/>
              </w:rPr>
              <w:t>vegetable pakora</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663E2C" w14:textId="77777777" w:rsidR="00F06C68" w:rsidRPr="00985785" w:rsidRDefault="00F06C68" w:rsidP="000840BB">
            <w:r w:rsidRPr="00985785">
              <w:rPr>
                <w:color w:val="000000"/>
                <w:sz w:val="15"/>
                <w:szCs w:val="15"/>
              </w:rPr>
              <w:t>[0.3141644368669968, 0.6858355631330032]</w:t>
            </w:r>
          </w:p>
        </w:tc>
      </w:tr>
      <w:tr w:rsidR="00F06C68" w:rsidRPr="00985785" w14:paraId="4AC93451"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55BEE5B" w14:textId="77777777" w:rsidR="00F06C68" w:rsidRPr="00985785" w:rsidRDefault="00F06C68" w:rsidP="000840BB">
            <w:r w:rsidRPr="00985785">
              <w:rPr>
                <w:b/>
                <w:bCs/>
                <w:color w:val="000000"/>
                <w:sz w:val="15"/>
                <w:szCs w:val="15"/>
              </w:rPr>
              <w:t>pasties</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D404CD" w14:textId="77777777" w:rsidR="00F06C68" w:rsidRPr="00985785" w:rsidRDefault="00F06C68" w:rsidP="000840BB">
            <w:r w:rsidRPr="00985785">
              <w:rPr>
                <w:color w:val="000000"/>
                <w:sz w:val="15"/>
                <w:szCs w:val="15"/>
              </w:rPr>
              <w:t>[0.32791435320038853, 0.6720856467996115]</w:t>
            </w:r>
          </w:p>
        </w:tc>
      </w:tr>
      <w:tr w:rsidR="00F06C68" w:rsidRPr="00985785" w14:paraId="2447A18E"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3E8ED68" w14:textId="77777777" w:rsidR="00F06C68" w:rsidRPr="00985785" w:rsidRDefault="00F06C68" w:rsidP="000840BB">
            <w:r w:rsidRPr="00985785">
              <w:rPr>
                <w:b/>
                <w:bCs/>
                <w:color w:val="000000"/>
                <w:sz w:val="15"/>
                <w:szCs w:val="15"/>
              </w:rPr>
              <w:t>spaghetti</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E86A6D" w14:textId="77777777" w:rsidR="00F06C68" w:rsidRPr="00985785" w:rsidRDefault="00F06C68" w:rsidP="000840BB">
            <w:r w:rsidRPr="00985785">
              <w:rPr>
                <w:color w:val="000000"/>
                <w:sz w:val="15"/>
                <w:szCs w:val="15"/>
              </w:rPr>
              <w:t>[0.3284135989436908, 0.6715864010563092]</w:t>
            </w:r>
          </w:p>
        </w:tc>
      </w:tr>
      <w:tr w:rsidR="00F06C68" w:rsidRPr="00985785" w14:paraId="5250C7E0"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B0D82C6" w14:textId="77777777" w:rsidR="00F06C68" w:rsidRPr="00985785" w:rsidRDefault="00F06C68" w:rsidP="000840BB">
            <w:r w:rsidRPr="00985785">
              <w:rPr>
                <w:b/>
                <w:bCs/>
                <w:color w:val="000000"/>
                <w:sz w:val="15"/>
                <w:szCs w:val="15"/>
              </w:rPr>
              <w:t>chips salad</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5EDCFF" w14:textId="77777777" w:rsidR="00F06C68" w:rsidRPr="00985785" w:rsidRDefault="00F06C68" w:rsidP="000840BB">
            <w:r w:rsidRPr="00985785">
              <w:rPr>
                <w:color w:val="000000"/>
                <w:sz w:val="15"/>
                <w:szCs w:val="15"/>
              </w:rPr>
              <w:t>[0.33646537799041176, 0.6635346220095882]</w:t>
            </w:r>
          </w:p>
        </w:tc>
      </w:tr>
      <w:tr w:rsidR="00F06C68" w:rsidRPr="00985785" w14:paraId="7E7372CF"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010C0C9" w14:textId="77777777" w:rsidR="00F06C68" w:rsidRPr="00985785" w:rsidRDefault="00F06C68" w:rsidP="000840BB">
            <w:r w:rsidRPr="00985785">
              <w:rPr>
                <w:b/>
                <w:bCs/>
                <w:color w:val="000000"/>
                <w:sz w:val="15"/>
                <w:szCs w:val="15"/>
              </w:rPr>
              <w:t>scallops</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C089CE" w14:textId="77777777" w:rsidR="00F06C68" w:rsidRPr="00985785" w:rsidRDefault="00F06C68" w:rsidP="000840BB">
            <w:r w:rsidRPr="00985785">
              <w:rPr>
                <w:color w:val="000000"/>
                <w:sz w:val="15"/>
                <w:szCs w:val="15"/>
              </w:rPr>
              <w:t>[0.3597985894131531, 0.6402014105868469]</w:t>
            </w:r>
          </w:p>
        </w:tc>
      </w:tr>
      <w:tr w:rsidR="00F06C68" w:rsidRPr="00985785" w14:paraId="420D928D"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E0867E9" w14:textId="77777777" w:rsidR="00F06C68" w:rsidRPr="00985785" w:rsidRDefault="00F06C68" w:rsidP="000840BB">
            <w:r w:rsidRPr="00985785">
              <w:rPr>
                <w:b/>
                <w:bCs/>
                <w:color w:val="000000"/>
                <w:sz w:val="15"/>
                <w:szCs w:val="15"/>
              </w:rPr>
              <w:t>pop</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87211A" w14:textId="77777777" w:rsidR="00F06C68" w:rsidRPr="00985785" w:rsidRDefault="00F06C68" w:rsidP="000840BB">
            <w:r w:rsidRPr="00985785">
              <w:rPr>
                <w:color w:val="000000"/>
                <w:sz w:val="15"/>
                <w:szCs w:val="15"/>
              </w:rPr>
              <w:t>[0.3661374073969268, 0.6338625926030732]</w:t>
            </w:r>
          </w:p>
        </w:tc>
      </w:tr>
      <w:tr w:rsidR="00F06C68" w:rsidRPr="00985785" w14:paraId="4AAB7016"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DBBF63A" w14:textId="77777777" w:rsidR="00F06C68" w:rsidRPr="00985785" w:rsidRDefault="00F06C68" w:rsidP="000840BB">
            <w:r w:rsidRPr="00985785">
              <w:rPr>
                <w:b/>
                <w:bCs/>
                <w:color w:val="000000"/>
                <w:sz w:val="15"/>
                <w:szCs w:val="15"/>
              </w:rPr>
              <w:t>pakora</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E1E217" w14:textId="77777777" w:rsidR="00F06C68" w:rsidRPr="00985785" w:rsidRDefault="00F06C68" w:rsidP="000840BB">
            <w:r w:rsidRPr="00985785">
              <w:rPr>
                <w:color w:val="000000"/>
                <w:sz w:val="15"/>
                <w:szCs w:val="15"/>
              </w:rPr>
              <w:t>[0.38093837612429626, 0.6190616238757037]</w:t>
            </w:r>
          </w:p>
        </w:tc>
      </w:tr>
      <w:tr w:rsidR="00F06C68" w:rsidRPr="00985785" w14:paraId="79ECA557"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DF7CCC4" w14:textId="77777777" w:rsidR="00F06C68" w:rsidRPr="00985785" w:rsidRDefault="00F06C68" w:rsidP="000840BB">
            <w:r w:rsidRPr="00985785">
              <w:rPr>
                <w:b/>
                <w:bCs/>
                <w:color w:val="000000"/>
                <w:sz w:val="15"/>
                <w:szCs w:val="15"/>
              </w:rPr>
              <w:t>site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6774DB4" w14:textId="77777777" w:rsidR="00F06C68" w:rsidRPr="00985785" w:rsidRDefault="00F06C68" w:rsidP="000840BB">
            <w:r w:rsidRPr="00985785">
              <w:rPr>
                <w:color w:val="000000"/>
                <w:sz w:val="15"/>
                <w:szCs w:val="15"/>
              </w:rPr>
              <w:t>[0.3822906709066207, 0.6177093290933793]</w:t>
            </w:r>
          </w:p>
        </w:tc>
      </w:tr>
      <w:tr w:rsidR="00F06C68" w:rsidRPr="00985785" w14:paraId="20489764" w14:textId="77777777" w:rsidTr="008C1B94">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68FE83B" w14:textId="77777777" w:rsidR="00F06C68" w:rsidRPr="00985785" w:rsidRDefault="00F06C68" w:rsidP="000840BB">
            <w:r w:rsidRPr="00985785">
              <w:rPr>
                <w:b/>
                <w:bCs/>
                <w:color w:val="000000"/>
                <w:sz w:val="15"/>
                <w:szCs w:val="15"/>
              </w:rPr>
              <w:t>pasta</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CCC904" w14:textId="77777777" w:rsidR="00F06C68" w:rsidRPr="00985785" w:rsidRDefault="00F06C68" w:rsidP="000840BB">
            <w:r w:rsidRPr="00985785">
              <w:rPr>
                <w:color w:val="000000"/>
                <w:sz w:val="15"/>
                <w:szCs w:val="15"/>
              </w:rPr>
              <w:t>[0.3924413678971085, 0.6075586321028915]</w:t>
            </w:r>
          </w:p>
        </w:tc>
      </w:tr>
      <w:tr w:rsidR="00F06C68" w:rsidRPr="00985785" w14:paraId="18193137"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BE49140" w14:textId="77777777" w:rsidR="00F06C68" w:rsidRPr="00985785" w:rsidRDefault="00F06C68" w:rsidP="000840BB">
            <w:r w:rsidRPr="00985785">
              <w:rPr>
                <w:b/>
                <w:bCs/>
                <w:color w:val="000000"/>
                <w:sz w:val="15"/>
                <w:szCs w:val="15"/>
              </w:rPr>
              <w:t>kebab wrap</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AA50763" w14:textId="77777777" w:rsidR="00F06C68" w:rsidRPr="00985785" w:rsidRDefault="00F06C68" w:rsidP="000840BB">
            <w:r w:rsidRPr="00985785">
              <w:rPr>
                <w:color w:val="000000"/>
                <w:sz w:val="15"/>
                <w:szCs w:val="15"/>
              </w:rPr>
              <w:t>[0.4060773055076441, 0.5939226944923559]</w:t>
            </w:r>
          </w:p>
        </w:tc>
      </w:tr>
      <w:tr w:rsidR="00F06C68" w:rsidRPr="00985785" w14:paraId="7E3E37AA"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981D310" w14:textId="77777777" w:rsidR="00F06C68" w:rsidRPr="00985785" w:rsidRDefault="00F06C68" w:rsidP="000840BB">
            <w:r w:rsidRPr="00985785">
              <w:rPr>
                <w:b/>
                <w:bCs/>
                <w:color w:val="000000"/>
                <w:sz w:val="15"/>
                <w:szCs w:val="15"/>
              </w:rPr>
              <w:t>inch margherita</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8ADC9D" w14:textId="77777777" w:rsidR="00F06C68" w:rsidRPr="00985785" w:rsidRDefault="00F06C68" w:rsidP="000840BB">
            <w:r w:rsidRPr="00985785">
              <w:rPr>
                <w:color w:val="000000"/>
                <w:sz w:val="15"/>
                <w:szCs w:val="15"/>
              </w:rPr>
              <w:t>[0.4082409512546662, 0.5917590487453338]</w:t>
            </w:r>
          </w:p>
        </w:tc>
      </w:tr>
      <w:tr w:rsidR="00F06C68" w:rsidRPr="00985785" w14:paraId="30B9F277"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3EA83A6" w14:textId="77777777" w:rsidR="00F06C68" w:rsidRPr="00985785" w:rsidRDefault="00F06C68" w:rsidP="000840BB">
            <w:r w:rsidRPr="00985785">
              <w:rPr>
                <w:b/>
                <w:bCs/>
                <w:color w:val="000000"/>
                <w:sz w:val="15"/>
                <w:szCs w:val="15"/>
              </w:rPr>
              <w:t>sausage supper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C939C4" w14:textId="77777777" w:rsidR="00F06C68" w:rsidRPr="00985785" w:rsidRDefault="00F06C68" w:rsidP="000840BB">
            <w:r w:rsidRPr="00985785">
              <w:rPr>
                <w:color w:val="000000"/>
                <w:sz w:val="15"/>
                <w:szCs w:val="15"/>
              </w:rPr>
              <w:t>[0.4371353690721911, 0.5628646309278089]</w:t>
            </w:r>
          </w:p>
        </w:tc>
      </w:tr>
      <w:tr w:rsidR="00F06C68" w:rsidRPr="00985785" w14:paraId="056EF5C8"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8978609" w14:textId="77777777" w:rsidR="00F06C68" w:rsidRPr="00985785" w:rsidRDefault="00F06C68" w:rsidP="000840BB">
            <w:r w:rsidRPr="00985785">
              <w:rPr>
                <w:b/>
                <w:bCs/>
                <w:color w:val="000000"/>
                <w:sz w:val="15"/>
                <w:szCs w:val="15"/>
              </w:rPr>
              <w:t>piece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FDFA10" w14:textId="77777777" w:rsidR="00F06C68" w:rsidRPr="00985785" w:rsidRDefault="00F06C68" w:rsidP="000840BB">
            <w:r w:rsidRPr="00985785">
              <w:rPr>
                <w:color w:val="000000"/>
                <w:sz w:val="15"/>
                <w:szCs w:val="15"/>
              </w:rPr>
              <w:t>[0.44206894811490416, 0.5579310518850958]</w:t>
            </w:r>
          </w:p>
        </w:tc>
      </w:tr>
      <w:tr w:rsidR="00F06C68" w:rsidRPr="00985785" w14:paraId="4CE3806F"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CD7B574" w14:textId="77777777" w:rsidR="00F06C68" w:rsidRPr="00985785" w:rsidRDefault="00F06C68" w:rsidP="000840BB">
            <w:r w:rsidRPr="00985785">
              <w:rPr>
                <w:b/>
                <w:bCs/>
                <w:color w:val="000000"/>
                <w:sz w:val="15"/>
                <w:szCs w:val="15"/>
              </w:rPr>
              <w:t>inch bread</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58D4AB" w14:textId="77777777" w:rsidR="00F06C68" w:rsidRPr="00985785" w:rsidRDefault="00F06C68" w:rsidP="000840BB">
            <w:r w:rsidRPr="00985785">
              <w:rPr>
                <w:color w:val="000000"/>
                <w:sz w:val="15"/>
                <w:szCs w:val="15"/>
              </w:rPr>
              <w:t>[0.4448106111373529, 0.5551893888626471]</w:t>
            </w:r>
          </w:p>
        </w:tc>
      </w:tr>
      <w:tr w:rsidR="00F06C68" w:rsidRPr="00985785" w14:paraId="579F3818"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EC2F3C5" w14:textId="77777777" w:rsidR="00F06C68" w:rsidRPr="00985785" w:rsidRDefault="00F06C68" w:rsidP="000840BB">
            <w:r w:rsidRPr="00985785">
              <w:rPr>
                <w:b/>
                <w:bCs/>
                <w:color w:val="000000"/>
                <w:sz w:val="15"/>
                <w:szCs w:val="15"/>
              </w:rPr>
              <w:t>mince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0EB76A" w14:textId="77777777" w:rsidR="00F06C68" w:rsidRPr="00985785" w:rsidRDefault="00F06C68" w:rsidP="000840BB">
            <w:r w:rsidRPr="00985785">
              <w:rPr>
                <w:color w:val="000000"/>
                <w:sz w:val="15"/>
                <w:szCs w:val="15"/>
              </w:rPr>
              <w:t>[0.4451640822512588, 0.5548359177487412]</w:t>
            </w:r>
          </w:p>
        </w:tc>
      </w:tr>
      <w:tr w:rsidR="00F06C68" w:rsidRPr="00985785" w14:paraId="5ADCFA5D"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237E1B7" w14:textId="77777777" w:rsidR="00F06C68" w:rsidRPr="00985785" w:rsidRDefault="00F06C68" w:rsidP="000840BB">
            <w:r w:rsidRPr="00985785">
              <w:rPr>
                <w:b/>
                <w:bCs/>
                <w:color w:val="000000"/>
                <w:sz w:val="15"/>
                <w:szCs w:val="15"/>
              </w:rPr>
              <w:t>pie chips</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DAD9AA" w14:textId="77777777" w:rsidR="00F06C68" w:rsidRPr="00985785" w:rsidRDefault="00F06C68" w:rsidP="000840BB">
            <w:r w:rsidRPr="00985785">
              <w:rPr>
                <w:color w:val="000000"/>
                <w:sz w:val="15"/>
                <w:szCs w:val="15"/>
              </w:rPr>
              <w:t>[0.45505646034034897, 0.544943539659651]</w:t>
            </w:r>
          </w:p>
        </w:tc>
      </w:tr>
      <w:tr w:rsidR="00F06C68" w:rsidRPr="00985785" w14:paraId="1364417C"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A7DB70C" w14:textId="77777777" w:rsidR="00F06C68" w:rsidRPr="00985785" w:rsidRDefault="00F06C68" w:rsidP="000840BB">
            <w:r w:rsidRPr="00985785">
              <w:rPr>
                <w:b/>
                <w:bCs/>
                <w:color w:val="000000"/>
                <w:sz w:val="15"/>
                <w:szCs w:val="15"/>
              </w:rPr>
              <w:t>cod roe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E42B76" w14:textId="77777777" w:rsidR="00F06C68" w:rsidRPr="00985785" w:rsidRDefault="00F06C68" w:rsidP="000840BB">
            <w:r w:rsidRPr="00985785">
              <w:rPr>
                <w:color w:val="000000"/>
                <w:sz w:val="15"/>
                <w:szCs w:val="15"/>
              </w:rPr>
              <w:t>[0.46053626058973207, 0.5394637394102679]</w:t>
            </w:r>
          </w:p>
        </w:tc>
      </w:tr>
      <w:tr w:rsidR="00F06C68" w:rsidRPr="00985785" w14:paraId="092899C8"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830F004" w14:textId="77777777" w:rsidR="00F06C68" w:rsidRPr="00985785" w:rsidRDefault="00F06C68" w:rsidP="000840BB">
            <w:r w:rsidRPr="00985785">
              <w:rPr>
                <w:b/>
                <w:bCs/>
                <w:color w:val="000000"/>
                <w:sz w:val="15"/>
                <w:szCs w:val="15"/>
              </w:rPr>
              <w:t>spring roll</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74853F" w14:textId="77777777" w:rsidR="00F06C68" w:rsidRPr="00985785" w:rsidRDefault="00F06C68" w:rsidP="000840BB">
            <w:r w:rsidRPr="00985785">
              <w:rPr>
                <w:color w:val="000000"/>
                <w:sz w:val="15"/>
                <w:szCs w:val="15"/>
              </w:rPr>
              <w:t>[0.4624339277638466, 0.5375660722361534]</w:t>
            </w:r>
          </w:p>
        </w:tc>
      </w:tr>
      <w:tr w:rsidR="00F06C68" w:rsidRPr="00985785" w14:paraId="7A2F7108"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5A0439A" w14:textId="77777777" w:rsidR="00F06C68" w:rsidRPr="00985785" w:rsidRDefault="00F06C68" w:rsidP="000840BB">
            <w:r w:rsidRPr="00985785">
              <w:rPr>
                <w:b/>
                <w:bCs/>
                <w:color w:val="000000"/>
                <w:sz w:val="15"/>
                <w:szCs w:val="15"/>
              </w:rPr>
              <w:t>facebook</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4E62C2" w14:textId="77777777" w:rsidR="00F06C68" w:rsidRPr="00985785" w:rsidRDefault="00F06C68" w:rsidP="000840BB">
            <w:r w:rsidRPr="00985785">
              <w:rPr>
                <w:color w:val="000000"/>
                <w:sz w:val="15"/>
                <w:szCs w:val="15"/>
              </w:rPr>
              <w:t>[0.4765961922514401, 0.5234038077485599]</w:t>
            </w:r>
          </w:p>
        </w:tc>
      </w:tr>
      <w:tr w:rsidR="00F06C68" w:rsidRPr="00985785" w14:paraId="3229E957"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91047D4" w14:textId="77777777" w:rsidR="00F06C68" w:rsidRPr="00985785" w:rsidRDefault="00F06C68" w:rsidP="000840BB">
            <w:r w:rsidRPr="00985785">
              <w:rPr>
                <w:b/>
                <w:bCs/>
                <w:color w:val="000000"/>
                <w:sz w:val="15"/>
                <w:szCs w:val="15"/>
              </w:rPr>
              <w:t>spam fritter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A056AC" w14:textId="77777777" w:rsidR="00F06C68" w:rsidRPr="00985785" w:rsidRDefault="00F06C68" w:rsidP="000840BB">
            <w:r w:rsidRPr="00985785">
              <w:rPr>
                <w:color w:val="000000"/>
                <w:sz w:val="15"/>
                <w:szCs w:val="15"/>
              </w:rPr>
              <w:t>[0.4841356602295611, 0.5158643397704389]</w:t>
            </w:r>
          </w:p>
        </w:tc>
      </w:tr>
      <w:tr w:rsidR="00F06C68" w:rsidRPr="00985785" w14:paraId="0DEA7908"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CE974D1" w14:textId="77777777" w:rsidR="00F06C68" w:rsidRPr="00985785" w:rsidRDefault="00F06C68" w:rsidP="000840BB">
            <w:r w:rsidRPr="00985785">
              <w:rPr>
                <w:b/>
                <w:bCs/>
                <w:color w:val="000000"/>
                <w:sz w:val="15"/>
                <w:szCs w:val="15"/>
              </w:rPr>
              <w:t>kidney</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3330F7" w14:textId="77777777" w:rsidR="00F06C68" w:rsidRPr="00985785" w:rsidRDefault="00F06C68" w:rsidP="000840BB">
            <w:r w:rsidRPr="00985785">
              <w:rPr>
                <w:color w:val="000000"/>
                <w:sz w:val="15"/>
                <w:szCs w:val="15"/>
              </w:rPr>
              <w:t>[0.4919224144884715, 0.5080775855115285]</w:t>
            </w:r>
          </w:p>
        </w:tc>
      </w:tr>
    </w:tbl>
    <w:p w14:paraId="7731E0C6" w14:textId="77777777" w:rsidR="00F06C68" w:rsidRPr="00985785" w:rsidRDefault="00F06C68" w:rsidP="00F06C68">
      <w:pPr>
        <w:rPr>
          <w:color w:val="222222"/>
          <w:shd w:val="clear" w:color="auto" w:fill="FFFFFF"/>
        </w:rPr>
      </w:pPr>
      <w:r w:rsidRPr="00985785">
        <w:rPr>
          <w:color w:val="222222"/>
          <w:shd w:val="clear" w:color="auto" w:fill="FFFFFF"/>
        </w:rPr>
        <w:t>A.3 noun phrase classification result (L2 penalty with ‘ratio’, ‘proportion’, ‘average distance’ features).</w:t>
      </w:r>
    </w:p>
    <w:tbl>
      <w:tblPr>
        <w:tblW w:w="0" w:type="auto"/>
        <w:tblCellMar>
          <w:left w:w="0" w:type="dxa"/>
          <w:right w:w="0" w:type="dxa"/>
        </w:tblCellMar>
        <w:tblLook w:val="04A0" w:firstRow="1" w:lastRow="0" w:firstColumn="1" w:lastColumn="0" w:noHBand="0" w:noVBand="1"/>
      </w:tblPr>
      <w:tblGrid>
        <w:gridCol w:w="2190"/>
        <w:gridCol w:w="6024"/>
      </w:tblGrid>
      <w:tr w:rsidR="00F06C68" w:rsidRPr="00985785" w14:paraId="74CD62DA"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tcPr>
          <w:p w14:paraId="4F8906F6" w14:textId="77777777" w:rsidR="00F06C68" w:rsidRPr="00985785" w:rsidRDefault="00F06C68" w:rsidP="000840BB">
            <w:pPr>
              <w:rPr>
                <w:b/>
                <w:bCs/>
                <w:color w:val="000000"/>
                <w:sz w:val="15"/>
                <w:szCs w:val="15"/>
              </w:rPr>
            </w:pPr>
            <w:r w:rsidRPr="00985785">
              <w:rPr>
                <w:b/>
                <w:bCs/>
                <w:color w:val="000000"/>
                <w:sz w:val="15"/>
                <w:szCs w:val="15"/>
              </w:rPr>
              <w:lastRenderedPageBreak/>
              <w:t>Noun phrase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6DCEF18" w14:textId="647A47E0" w:rsidR="00F06C68" w:rsidRPr="00985785" w:rsidRDefault="008C1B94" w:rsidP="000840BB">
            <w:pPr>
              <w:rPr>
                <w:color w:val="000000"/>
                <w:sz w:val="15"/>
                <w:szCs w:val="15"/>
              </w:rPr>
            </w:pPr>
            <w:r>
              <w:rPr>
                <w:color w:val="000000"/>
                <w:sz w:val="15"/>
                <w:szCs w:val="15"/>
              </w:rPr>
              <w:t>Non-regional</w:t>
            </w:r>
            <w:r w:rsidRPr="00985785">
              <w:rPr>
                <w:color w:val="000000"/>
                <w:sz w:val="15"/>
                <w:szCs w:val="15"/>
              </w:rPr>
              <w:t xml:space="preserve"> </w:t>
            </w:r>
            <w:r w:rsidR="00F06C68" w:rsidRPr="00985785">
              <w:rPr>
                <w:color w:val="000000"/>
                <w:sz w:val="15"/>
                <w:szCs w:val="15"/>
              </w:rPr>
              <w:t xml:space="preserve">&amp; Regional </w:t>
            </w:r>
          </w:p>
        </w:tc>
      </w:tr>
      <w:tr w:rsidR="00F06C68" w:rsidRPr="00985785" w14:paraId="0EF5AE8C"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6563E0F" w14:textId="77777777" w:rsidR="00F06C68" w:rsidRPr="00985785" w:rsidRDefault="00F06C68" w:rsidP="000840BB">
            <w:r w:rsidRPr="00985785">
              <w:rPr>
                <w:b/>
                <w:bCs/>
                <w:color w:val="000000"/>
                <w:sz w:val="15"/>
                <w:szCs w:val="15"/>
              </w:rPr>
              <w:t>cheese pattie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97787A" w14:textId="77777777" w:rsidR="00F06C68" w:rsidRPr="00985785" w:rsidRDefault="00F06C68" w:rsidP="000840BB">
            <w:r w:rsidRPr="00985785">
              <w:rPr>
                <w:color w:val="000000"/>
                <w:sz w:val="15"/>
                <w:szCs w:val="15"/>
              </w:rPr>
              <w:t>[0.04302663367975612, 0.9569733663202439]</w:t>
            </w:r>
          </w:p>
        </w:tc>
      </w:tr>
      <w:tr w:rsidR="00F06C68" w:rsidRPr="00985785" w14:paraId="770056F9"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235FC9E" w14:textId="77777777" w:rsidR="00F06C68" w:rsidRPr="00985785" w:rsidRDefault="00F06C68" w:rsidP="000840BB">
            <w:r w:rsidRPr="00985785">
              <w:rPr>
                <w:b/>
                <w:bCs/>
                <w:color w:val="000000"/>
                <w:sz w:val="15"/>
                <w:szCs w:val="15"/>
              </w:rPr>
              <w:t>hamburger supper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28DF03" w14:textId="77777777" w:rsidR="00F06C68" w:rsidRPr="00985785" w:rsidRDefault="00F06C68" w:rsidP="000840BB">
            <w:r w:rsidRPr="00985785">
              <w:rPr>
                <w:color w:val="000000"/>
                <w:sz w:val="15"/>
                <w:szCs w:val="15"/>
              </w:rPr>
              <w:t>[0.05669634713763139, 0.9433036528623686]</w:t>
            </w:r>
          </w:p>
        </w:tc>
      </w:tr>
      <w:tr w:rsidR="00F06C68" w:rsidRPr="00985785" w14:paraId="65440A9C"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31579FA" w14:textId="77777777" w:rsidR="00F06C68" w:rsidRPr="00985785" w:rsidRDefault="00F06C68" w:rsidP="000840BB">
            <w:r w:rsidRPr="00985785">
              <w:rPr>
                <w:b/>
                <w:bCs/>
                <w:color w:val="000000"/>
                <w:sz w:val="15"/>
                <w:szCs w:val="15"/>
              </w:rPr>
              <w:t>pizza crunch</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F55ED6" w14:textId="77777777" w:rsidR="00F06C68" w:rsidRPr="00985785" w:rsidRDefault="00F06C68" w:rsidP="000840BB">
            <w:r w:rsidRPr="00985785">
              <w:rPr>
                <w:color w:val="000000"/>
                <w:sz w:val="15"/>
                <w:szCs w:val="15"/>
              </w:rPr>
              <w:t>[0.06500484200373025, 0.9349951579962698]</w:t>
            </w:r>
          </w:p>
        </w:tc>
      </w:tr>
      <w:tr w:rsidR="00F06C68" w:rsidRPr="00985785" w14:paraId="4553D8A7"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E57FED3" w14:textId="77777777" w:rsidR="00F06C68" w:rsidRPr="00985785" w:rsidRDefault="00F06C68" w:rsidP="000840BB">
            <w:r w:rsidRPr="00985785">
              <w:rPr>
                <w:b/>
                <w:bCs/>
                <w:color w:val="000000"/>
                <w:sz w:val="15"/>
                <w:szCs w:val="15"/>
              </w:rPr>
              <w:t>potato pie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D7E409" w14:textId="77777777" w:rsidR="00F06C68" w:rsidRPr="00985785" w:rsidRDefault="00F06C68" w:rsidP="000840BB">
            <w:r w:rsidRPr="00985785">
              <w:rPr>
                <w:color w:val="000000"/>
                <w:sz w:val="15"/>
                <w:szCs w:val="15"/>
              </w:rPr>
              <w:t>[0.06658411254621566, 0.9334158874537843]</w:t>
            </w:r>
          </w:p>
        </w:tc>
      </w:tr>
      <w:tr w:rsidR="00F06C68" w:rsidRPr="00985785" w14:paraId="05A10170"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CAB5F07" w14:textId="77777777" w:rsidR="00F06C68" w:rsidRPr="00985785" w:rsidRDefault="00F06C68" w:rsidP="000840BB">
            <w:r w:rsidRPr="00985785">
              <w:rPr>
                <w:b/>
                <w:bCs/>
                <w:color w:val="000000"/>
                <w:sz w:val="15"/>
                <w:szCs w:val="15"/>
              </w:rPr>
              <w:t>inferno</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6959A6" w14:textId="77777777" w:rsidR="00F06C68" w:rsidRPr="00985785" w:rsidRDefault="00F06C68" w:rsidP="000840BB">
            <w:r w:rsidRPr="00985785">
              <w:rPr>
                <w:color w:val="000000"/>
                <w:sz w:val="15"/>
                <w:szCs w:val="15"/>
              </w:rPr>
              <w:t>[0.07750836744789169, 0.9224916325521083]</w:t>
            </w:r>
          </w:p>
        </w:tc>
      </w:tr>
      <w:tr w:rsidR="00F06C68" w:rsidRPr="00985785" w14:paraId="22191A38"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CC0C7C9" w14:textId="77777777" w:rsidR="00F06C68" w:rsidRPr="00985785" w:rsidRDefault="00F06C68" w:rsidP="000840BB">
            <w:r w:rsidRPr="00985785">
              <w:rPr>
                <w:b/>
                <w:bCs/>
                <w:color w:val="000000"/>
                <w:sz w:val="15"/>
                <w:szCs w:val="15"/>
              </w:rPr>
              <w:t>pineapple ring</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BD0FEF" w14:textId="77777777" w:rsidR="00F06C68" w:rsidRPr="00985785" w:rsidRDefault="00F06C68" w:rsidP="000840BB">
            <w:r w:rsidRPr="00985785">
              <w:rPr>
                <w:color w:val="000000"/>
                <w:sz w:val="15"/>
                <w:szCs w:val="15"/>
              </w:rPr>
              <w:t>[0.08145369004390668, 0.9185463099560933]</w:t>
            </w:r>
          </w:p>
        </w:tc>
      </w:tr>
      <w:tr w:rsidR="00F06C68" w:rsidRPr="00985785" w14:paraId="733F3697"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80F9A61" w14:textId="77777777" w:rsidR="00F06C68" w:rsidRPr="00985785" w:rsidRDefault="00F06C68" w:rsidP="000840BB">
            <w:r w:rsidRPr="00985785">
              <w:rPr>
                <w:b/>
                <w:bCs/>
                <w:color w:val="000000"/>
                <w:sz w:val="15"/>
                <w:szCs w:val="15"/>
              </w:rPr>
              <w:t>naan</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A25261" w14:textId="77777777" w:rsidR="00F06C68" w:rsidRPr="00985785" w:rsidRDefault="00F06C68" w:rsidP="000840BB">
            <w:r w:rsidRPr="00985785">
              <w:rPr>
                <w:color w:val="000000"/>
                <w:sz w:val="15"/>
                <w:szCs w:val="15"/>
              </w:rPr>
              <w:t>[0.08670872839951937, 0.9132912716004806]</w:t>
            </w:r>
          </w:p>
        </w:tc>
      </w:tr>
      <w:tr w:rsidR="00F06C68" w:rsidRPr="00985785" w14:paraId="2BFB669D" w14:textId="77777777" w:rsidTr="008C1B94">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B1E3983" w14:textId="77777777" w:rsidR="00F06C68" w:rsidRPr="00985785" w:rsidRDefault="00F06C68" w:rsidP="000840BB">
            <w:r w:rsidRPr="00985785">
              <w:rPr>
                <w:b/>
                <w:bCs/>
                <w:color w:val="000000"/>
                <w:sz w:val="15"/>
                <w:szCs w:val="15"/>
              </w:rPr>
              <w:t>macaroni cheese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913DC4" w14:textId="77777777" w:rsidR="00F06C68" w:rsidRPr="00985785" w:rsidRDefault="00F06C68" w:rsidP="000840BB">
            <w:r w:rsidRPr="00985785">
              <w:rPr>
                <w:color w:val="000000"/>
                <w:sz w:val="15"/>
                <w:szCs w:val="15"/>
              </w:rPr>
              <w:t>[0.09432914146692861, 0.9056708585330714]</w:t>
            </w:r>
          </w:p>
        </w:tc>
      </w:tr>
      <w:tr w:rsidR="00F06C68" w:rsidRPr="00985785" w14:paraId="32EEDA2F"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69C69C7" w14:textId="77777777" w:rsidR="00F06C68" w:rsidRPr="00985785" w:rsidRDefault="00F06C68" w:rsidP="000840BB">
            <w:r w:rsidRPr="00985785">
              <w:rPr>
                <w:b/>
                <w:bCs/>
                <w:color w:val="000000"/>
                <w:sz w:val="15"/>
                <w:szCs w:val="15"/>
              </w:rPr>
              <w:t>pudding supper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92E1D8" w14:textId="77777777" w:rsidR="00F06C68" w:rsidRPr="00985785" w:rsidRDefault="00F06C68" w:rsidP="000840BB">
            <w:r w:rsidRPr="00985785">
              <w:rPr>
                <w:color w:val="000000"/>
                <w:sz w:val="15"/>
                <w:szCs w:val="15"/>
              </w:rPr>
              <w:t>[0.09525936198881202, 0.904740638011188]</w:t>
            </w:r>
          </w:p>
        </w:tc>
      </w:tr>
      <w:tr w:rsidR="00F06C68" w:rsidRPr="00985785" w14:paraId="3EB154BE"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0351831" w14:textId="77777777" w:rsidR="00F06C68" w:rsidRPr="00985785" w:rsidRDefault="00F06C68" w:rsidP="000840BB">
            <w:r w:rsidRPr="00985785">
              <w:rPr>
                <w:b/>
                <w:bCs/>
                <w:color w:val="000000"/>
                <w:sz w:val="15"/>
                <w:szCs w:val="15"/>
              </w:rPr>
              <w:t>pizza supper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EDBE7B" w14:textId="77777777" w:rsidR="00F06C68" w:rsidRPr="00985785" w:rsidRDefault="00F06C68" w:rsidP="000840BB">
            <w:r w:rsidRPr="00985785">
              <w:rPr>
                <w:color w:val="000000"/>
                <w:sz w:val="15"/>
                <w:szCs w:val="15"/>
              </w:rPr>
              <w:t>[0.09820495677690055, 0.9017950432230994]</w:t>
            </w:r>
          </w:p>
        </w:tc>
      </w:tr>
      <w:tr w:rsidR="00F06C68" w:rsidRPr="00985785" w14:paraId="272C750C"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40CD19E" w14:textId="77777777" w:rsidR="00F06C68" w:rsidRPr="00985785" w:rsidRDefault="00F06C68" w:rsidP="000840BB">
            <w:r w:rsidRPr="00985785">
              <w:rPr>
                <w:b/>
                <w:bCs/>
                <w:color w:val="000000"/>
                <w:sz w:val="15"/>
                <w:szCs w:val="15"/>
              </w:rPr>
              <w:t>diet bru</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D27702" w14:textId="77777777" w:rsidR="00F06C68" w:rsidRPr="00985785" w:rsidRDefault="00F06C68" w:rsidP="000840BB">
            <w:r w:rsidRPr="00985785">
              <w:rPr>
                <w:color w:val="000000"/>
                <w:sz w:val="15"/>
                <w:szCs w:val="15"/>
              </w:rPr>
              <w:t>[0.09986031241828819, 0.9001396875817118]</w:t>
            </w:r>
          </w:p>
        </w:tc>
      </w:tr>
      <w:tr w:rsidR="00F06C68" w:rsidRPr="00985785" w14:paraId="448F4A31"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F9327CC" w14:textId="77777777" w:rsidR="00F06C68" w:rsidRPr="00985785" w:rsidRDefault="00F06C68" w:rsidP="000840BB">
            <w:r w:rsidRPr="00985785">
              <w:rPr>
                <w:b/>
                <w:bCs/>
                <w:color w:val="000000"/>
                <w:sz w:val="15"/>
                <w:szCs w:val="15"/>
              </w:rPr>
              <w:t>chip shop takeaway order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B6AA029" w14:textId="77777777" w:rsidR="00F06C68" w:rsidRPr="00985785" w:rsidRDefault="00F06C68" w:rsidP="000840BB">
            <w:r w:rsidRPr="00985785">
              <w:rPr>
                <w:color w:val="000000"/>
                <w:sz w:val="15"/>
                <w:szCs w:val="15"/>
              </w:rPr>
              <w:t>[0.11084386246459865, 0.8891561375354013]</w:t>
            </w:r>
          </w:p>
        </w:tc>
      </w:tr>
      <w:tr w:rsidR="00F06C68" w:rsidRPr="00985785" w14:paraId="091BD4C5"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81E1909" w14:textId="77777777" w:rsidR="00F06C68" w:rsidRPr="00985785" w:rsidRDefault="00F06C68" w:rsidP="000840BB">
            <w:r w:rsidRPr="00985785">
              <w:rPr>
                <w:b/>
                <w:bCs/>
                <w:color w:val="000000"/>
                <w:sz w:val="15"/>
                <w:szCs w:val="15"/>
              </w:rPr>
              <w:t>diet coke ltr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B342F0" w14:textId="77777777" w:rsidR="00F06C68" w:rsidRPr="00985785" w:rsidRDefault="00F06C68" w:rsidP="000840BB">
            <w:r w:rsidRPr="00985785">
              <w:rPr>
                <w:color w:val="000000"/>
                <w:sz w:val="15"/>
                <w:szCs w:val="15"/>
              </w:rPr>
              <w:t>[0.11520124734668147, 0.8847987526533185]</w:t>
            </w:r>
          </w:p>
        </w:tc>
      </w:tr>
      <w:tr w:rsidR="00F06C68" w:rsidRPr="00985785" w14:paraId="11DB651A"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BBE4C68" w14:textId="77777777" w:rsidR="00F06C68" w:rsidRPr="00985785" w:rsidRDefault="00F06C68" w:rsidP="000840BB">
            <w:r w:rsidRPr="00985785">
              <w:rPr>
                <w:b/>
                <w:bCs/>
                <w:color w:val="000000"/>
                <w:sz w:val="15"/>
                <w:szCs w:val="15"/>
              </w:rPr>
              <w:t>suey roll</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E85E629" w14:textId="77777777" w:rsidR="00F06C68" w:rsidRPr="00985785" w:rsidRDefault="00F06C68" w:rsidP="000840BB">
            <w:r w:rsidRPr="00985785">
              <w:rPr>
                <w:color w:val="000000"/>
                <w:sz w:val="15"/>
                <w:szCs w:val="15"/>
              </w:rPr>
              <w:t>[0.11605131791091994, 0.8839486820890801]</w:t>
            </w:r>
          </w:p>
        </w:tc>
      </w:tr>
      <w:tr w:rsidR="00F06C68" w:rsidRPr="00985785" w14:paraId="33AC2002"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8C23E62" w14:textId="77777777" w:rsidR="00F06C68" w:rsidRPr="00985785" w:rsidRDefault="00F06C68" w:rsidP="000840BB">
            <w:r w:rsidRPr="00985785">
              <w:rPr>
                <w:b/>
                <w:bCs/>
                <w:color w:val="000000"/>
                <w:sz w:val="15"/>
                <w:szCs w:val="15"/>
              </w:rPr>
              <w:t>pattie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E00853" w14:textId="77777777" w:rsidR="00F06C68" w:rsidRPr="00985785" w:rsidRDefault="00F06C68" w:rsidP="000840BB">
            <w:r w:rsidRPr="00985785">
              <w:rPr>
                <w:color w:val="000000"/>
                <w:sz w:val="15"/>
                <w:szCs w:val="15"/>
              </w:rPr>
              <w:t>[0.12619217081624445, 0.8738078291837555]</w:t>
            </w:r>
          </w:p>
        </w:tc>
      </w:tr>
      <w:tr w:rsidR="00F06C68" w:rsidRPr="00985785" w14:paraId="646774F8"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D54CDFB" w14:textId="77777777" w:rsidR="00F06C68" w:rsidRPr="00985785" w:rsidRDefault="00F06C68" w:rsidP="000840BB">
            <w:r w:rsidRPr="00985785">
              <w:rPr>
                <w:b/>
                <w:bCs/>
                <w:color w:val="000000"/>
                <w:sz w:val="15"/>
                <w:szCs w:val="15"/>
              </w:rPr>
              <w:t>hamburger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6F0D8B" w14:textId="77777777" w:rsidR="00F06C68" w:rsidRPr="00985785" w:rsidRDefault="00F06C68" w:rsidP="000840BB">
            <w:r w:rsidRPr="00985785">
              <w:rPr>
                <w:color w:val="000000"/>
                <w:sz w:val="15"/>
                <w:szCs w:val="15"/>
              </w:rPr>
              <w:t>[0.1293061165498678, 0.8706938834501322]</w:t>
            </w:r>
          </w:p>
        </w:tc>
      </w:tr>
      <w:tr w:rsidR="00F06C68" w:rsidRPr="00985785" w14:paraId="21107543"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FFF4860" w14:textId="77777777" w:rsidR="00F06C68" w:rsidRPr="00985785" w:rsidRDefault="00F06C68" w:rsidP="000840BB">
            <w:r w:rsidRPr="00985785">
              <w:rPr>
                <w:b/>
                <w:bCs/>
                <w:color w:val="000000"/>
                <w:sz w:val="15"/>
                <w:szCs w:val="15"/>
              </w:rPr>
              <w:t>chicken meat</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887580" w14:textId="77777777" w:rsidR="00F06C68" w:rsidRPr="00985785" w:rsidRDefault="00F06C68" w:rsidP="000840BB">
            <w:r w:rsidRPr="00985785">
              <w:rPr>
                <w:color w:val="000000"/>
                <w:sz w:val="15"/>
                <w:szCs w:val="15"/>
              </w:rPr>
              <w:t>[0.13293857088732897, 0.867061429112671]</w:t>
            </w:r>
          </w:p>
        </w:tc>
      </w:tr>
      <w:tr w:rsidR="00F06C68" w:rsidRPr="00985785" w14:paraId="399CEBF5"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F6F42F1" w14:textId="77777777" w:rsidR="00F06C68" w:rsidRPr="00985785" w:rsidRDefault="00F06C68" w:rsidP="000840BB">
            <w:r w:rsidRPr="00985785">
              <w:rPr>
                <w:b/>
                <w:bCs/>
                <w:color w:val="000000"/>
                <w:sz w:val="15"/>
                <w:szCs w:val="15"/>
              </w:rPr>
              <w:t>dandelion</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67C27C" w14:textId="77777777" w:rsidR="00F06C68" w:rsidRPr="00985785" w:rsidRDefault="00F06C68" w:rsidP="000840BB">
            <w:r w:rsidRPr="00985785">
              <w:rPr>
                <w:color w:val="000000"/>
                <w:sz w:val="15"/>
                <w:szCs w:val="15"/>
              </w:rPr>
              <w:t>[0.13319255416754494, 0.8668074458324551]</w:t>
            </w:r>
          </w:p>
        </w:tc>
      </w:tr>
      <w:tr w:rsidR="00F06C68" w:rsidRPr="00985785" w14:paraId="2A80F859"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414F8D5" w14:textId="77777777" w:rsidR="00F06C68" w:rsidRPr="00985785" w:rsidRDefault="00F06C68" w:rsidP="000840BB">
            <w:r w:rsidRPr="00985785">
              <w:rPr>
                <w:b/>
                <w:bCs/>
                <w:color w:val="000000"/>
                <w:sz w:val="15"/>
                <w:szCs w:val="15"/>
              </w:rPr>
              <w:t>chip roll</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9AF39F" w14:textId="77777777" w:rsidR="00F06C68" w:rsidRPr="00985785" w:rsidRDefault="00F06C68" w:rsidP="000840BB">
            <w:r w:rsidRPr="00985785">
              <w:rPr>
                <w:color w:val="000000"/>
                <w:sz w:val="15"/>
                <w:szCs w:val="15"/>
              </w:rPr>
              <w:t>[0.13874956035593355, 0.8612504396440664]</w:t>
            </w:r>
          </w:p>
        </w:tc>
      </w:tr>
      <w:tr w:rsidR="00F06C68" w:rsidRPr="00985785" w14:paraId="619FFCBF"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0C44327" w14:textId="77777777" w:rsidR="00F06C68" w:rsidRPr="00985785" w:rsidRDefault="00F06C68" w:rsidP="000840BB">
            <w:r w:rsidRPr="00985785">
              <w:rPr>
                <w:b/>
                <w:bCs/>
                <w:color w:val="000000"/>
                <w:sz w:val="15"/>
                <w:szCs w:val="15"/>
              </w:rPr>
              <w:t>bit</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50FA51" w14:textId="77777777" w:rsidR="00F06C68" w:rsidRPr="00985785" w:rsidRDefault="00F06C68" w:rsidP="000840BB">
            <w:r w:rsidRPr="00985785">
              <w:rPr>
                <w:color w:val="000000"/>
                <w:sz w:val="15"/>
                <w:szCs w:val="15"/>
              </w:rPr>
              <w:t>[0.14303300507885575, 0.8569669949211443]</w:t>
            </w:r>
          </w:p>
        </w:tc>
      </w:tr>
      <w:tr w:rsidR="00F06C68" w:rsidRPr="00985785" w14:paraId="4BC466CA"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1B00706" w14:textId="77777777" w:rsidR="00F06C68" w:rsidRPr="00985785" w:rsidRDefault="00F06C68" w:rsidP="000840BB">
            <w:r w:rsidRPr="00985785">
              <w:rPr>
                <w:b/>
                <w:bCs/>
                <w:color w:val="000000"/>
                <w:sz w:val="15"/>
                <w:szCs w:val="15"/>
              </w:rPr>
              <w:t>pollo</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0A50A3" w14:textId="77777777" w:rsidR="00F06C68" w:rsidRPr="00985785" w:rsidRDefault="00F06C68" w:rsidP="000840BB">
            <w:r w:rsidRPr="00985785">
              <w:rPr>
                <w:color w:val="000000"/>
                <w:sz w:val="15"/>
                <w:szCs w:val="15"/>
              </w:rPr>
              <w:t>[0.15360521749090306, 0.8463947825090969]</w:t>
            </w:r>
          </w:p>
        </w:tc>
      </w:tr>
      <w:tr w:rsidR="00F06C68" w:rsidRPr="00985785" w14:paraId="5229A974" w14:textId="77777777" w:rsidTr="008C1B94">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8A82A99" w14:textId="77777777" w:rsidR="00F06C68" w:rsidRPr="00985785" w:rsidRDefault="00F06C68" w:rsidP="000840BB">
            <w:r w:rsidRPr="00985785">
              <w:rPr>
                <w:b/>
                <w:bCs/>
                <w:color w:val="000000"/>
                <w:sz w:val="15"/>
                <w:szCs w:val="15"/>
              </w:rPr>
              <w:t>king rib</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7719E7" w14:textId="77777777" w:rsidR="00F06C68" w:rsidRPr="00985785" w:rsidRDefault="00F06C68" w:rsidP="000840BB">
            <w:r w:rsidRPr="00985785">
              <w:rPr>
                <w:color w:val="000000"/>
                <w:sz w:val="15"/>
                <w:szCs w:val="15"/>
              </w:rPr>
              <w:t>[0.1536955211457186, 0.8463044788542814]</w:t>
            </w:r>
          </w:p>
        </w:tc>
      </w:tr>
      <w:tr w:rsidR="00F06C68" w:rsidRPr="00985785" w14:paraId="4E935CD4"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356AEC5" w14:textId="77777777" w:rsidR="00F06C68" w:rsidRPr="00985785" w:rsidRDefault="00F06C68" w:rsidP="000840BB">
            <w:r w:rsidRPr="00985785">
              <w:rPr>
                <w:b/>
                <w:bCs/>
                <w:color w:val="000000"/>
                <w:sz w:val="15"/>
                <w:szCs w:val="15"/>
              </w:rPr>
              <w:t>shot</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7B770F" w14:textId="77777777" w:rsidR="00F06C68" w:rsidRPr="00985785" w:rsidRDefault="00F06C68" w:rsidP="000840BB">
            <w:r w:rsidRPr="00985785">
              <w:rPr>
                <w:color w:val="000000"/>
                <w:sz w:val="15"/>
                <w:szCs w:val="15"/>
              </w:rPr>
              <w:t>[0.1593261813458673, 0.8406738186541327]</w:t>
            </w:r>
          </w:p>
        </w:tc>
      </w:tr>
      <w:tr w:rsidR="00F06C68" w:rsidRPr="00985785" w14:paraId="61E16829"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65D1DD1" w14:textId="77777777" w:rsidR="00F06C68" w:rsidRPr="00985785" w:rsidRDefault="00F06C68" w:rsidP="000840BB">
            <w:r w:rsidRPr="00985785">
              <w:rPr>
                <w:b/>
                <w:bCs/>
                <w:color w:val="000000"/>
                <w:sz w:val="15"/>
                <w:szCs w:val="15"/>
              </w:rPr>
              <w:t>burdock</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4D8483" w14:textId="77777777" w:rsidR="00F06C68" w:rsidRPr="00985785" w:rsidRDefault="00F06C68" w:rsidP="000840BB">
            <w:r w:rsidRPr="00985785">
              <w:rPr>
                <w:color w:val="000000"/>
                <w:sz w:val="15"/>
                <w:szCs w:val="15"/>
              </w:rPr>
              <w:t>[0.16458133161698252, 0.8354186683830175]</w:t>
            </w:r>
          </w:p>
        </w:tc>
      </w:tr>
      <w:tr w:rsidR="00F06C68" w:rsidRPr="00985785" w14:paraId="1E61F515"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F65CD2E" w14:textId="77777777" w:rsidR="00F06C68" w:rsidRPr="00985785" w:rsidRDefault="00F06C68" w:rsidP="000840BB">
            <w:r w:rsidRPr="00985785">
              <w:rPr>
                <w:b/>
                <w:bCs/>
                <w:color w:val="000000"/>
                <w:sz w:val="15"/>
                <w:szCs w:val="15"/>
              </w:rPr>
              <w:t>pie supper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7D20D9" w14:textId="77777777" w:rsidR="00F06C68" w:rsidRPr="00985785" w:rsidRDefault="00F06C68" w:rsidP="000840BB">
            <w:r w:rsidRPr="00985785">
              <w:rPr>
                <w:color w:val="000000"/>
                <w:sz w:val="15"/>
                <w:szCs w:val="15"/>
              </w:rPr>
              <w:t>[0.1776010926627819, 0.8223989073372181]</w:t>
            </w:r>
          </w:p>
        </w:tc>
      </w:tr>
      <w:tr w:rsidR="00F06C68" w:rsidRPr="00985785" w14:paraId="4EA97B01"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F03EEB6" w14:textId="77777777" w:rsidR="00F06C68" w:rsidRPr="00985785" w:rsidRDefault="00F06C68" w:rsidP="000840BB">
            <w:r w:rsidRPr="00985785">
              <w:rPr>
                <w:b/>
                <w:bCs/>
                <w:color w:val="000000"/>
                <w:sz w:val="15"/>
                <w:szCs w:val="15"/>
              </w:rPr>
              <w:lastRenderedPageBreak/>
              <w:t>funghi</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E98BEA" w14:textId="77777777" w:rsidR="00F06C68" w:rsidRPr="00985785" w:rsidRDefault="00F06C68" w:rsidP="000840BB">
            <w:r w:rsidRPr="00985785">
              <w:rPr>
                <w:color w:val="000000"/>
                <w:sz w:val="15"/>
                <w:szCs w:val="15"/>
              </w:rPr>
              <w:t>[0.19483683998675805, 0.805163160013242]</w:t>
            </w:r>
          </w:p>
        </w:tc>
      </w:tr>
      <w:tr w:rsidR="00F06C68" w:rsidRPr="00985785" w14:paraId="174C9346"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6E0BDE3" w14:textId="77777777" w:rsidR="00F06C68" w:rsidRPr="00985785" w:rsidRDefault="00F06C68" w:rsidP="000840BB">
            <w:r w:rsidRPr="00985785">
              <w:rPr>
                <w:b/>
                <w:bCs/>
                <w:color w:val="000000"/>
                <w:sz w:val="15"/>
                <w:szCs w:val="15"/>
              </w:rPr>
              <w:t>cheese tomato</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E19638" w14:textId="77777777" w:rsidR="00F06C68" w:rsidRPr="00985785" w:rsidRDefault="00F06C68" w:rsidP="000840BB">
            <w:r w:rsidRPr="00985785">
              <w:rPr>
                <w:color w:val="000000"/>
                <w:sz w:val="15"/>
                <w:szCs w:val="15"/>
              </w:rPr>
              <w:t>[0.20707470207423562, 0.7929252979257644]</w:t>
            </w:r>
          </w:p>
        </w:tc>
      </w:tr>
      <w:tr w:rsidR="00F06C68" w:rsidRPr="00985785" w14:paraId="03AB91E3"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FBAAF5B" w14:textId="77777777" w:rsidR="00F06C68" w:rsidRPr="00985785" w:rsidRDefault="00F06C68" w:rsidP="000840BB">
            <w:r w:rsidRPr="00985785">
              <w:rPr>
                <w:b/>
                <w:bCs/>
                <w:color w:val="000000"/>
                <w:sz w:val="15"/>
                <w:szCs w:val="15"/>
              </w:rPr>
              <w:t>beef onion pie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E62879" w14:textId="77777777" w:rsidR="00F06C68" w:rsidRPr="00985785" w:rsidRDefault="00F06C68" w:rsidP="000840BB">
            <w:r w:rsidRPr="00985785">
              <w:rPr>
                <w:color w:val="000000"/>
                <w:sz w:val="15"/>
                <w:szCs w:val="15"/>
              </w:rPr>
              <w:t>[0.20907048034755127, 0.7909295196524487]</w:t>
            </w:r>
          </w:p>
        </w:tc>
      </w:tr>
      <w:tr w:rsidR="00F06C68" w:rsidRPr="00985785" w14:paraId="04AD14B5"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8086277" w14:textId="77777777" w:rsidR="00F06C68" w:rsidRPr="00985785" w:rsidRDefault="00F06C68" w:rsidP="000840BB">
            <w:r w:rsidRPr="00985785">
              <w:rPr>
                <w:b/>
                <w:bCs/>
                <w:color w:val="000000"/>
                <w:sz w:val="15"/>
                <w:szCs w:val="15"/>
              </w:rPr>
              <w:t>pasty</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B6677E" w14:textId="77777777" w:rsidR="00F06C68" w:rsidRPr="00985785" w:rsidRDefault="00F06C68" w:rsidP="000840BB">
            <w:r w:rsidRPr="00985785">
              <w:rPr>
                <w:color w:val="000000"/>
                <w:sz w:val="15"/>
                <w:szCs w:val="15"/>
              </w:rPr>
              <w:t>[0.22080400831990743, 0.7791959916800926]</w:t>
            </w:r>
          </w:p>
        </w:tc>
      </w:tr>
      <w:tr w:rsidR="00F06C68" w:rsidRPr="00985785" w14:paraId="4EE1C45B"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F00259D" w14:textId="77777777" w:rsidR="00F06C68" w:rsidRPr="00985785" w:rsidRDefault="00F06C68" w:rsidP="000840BB">
            <w:r w:rsidRPr="00985785">
              <w:rPr>
                <w:b/>
                <w:bCs/>
                <w:color w:val="000000"/>
                <w:sz w:val="15"/>
                <w:szCs w:val="15"/>
              </w:rPr>
              <w:t>haggis</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AFEB46" w14:textId="77777777" w:rsidR="00F06C68" w:rsidRPr="00985785" w:rsidRDefault="00F06C68" w:rsidP="000840BB">
            <w:r w:rsidRPr="00985785">
              <w:rPr>
                <w:color w:val="000000"/>
                <w:sz w:val="15"/>
                <w:szCs w:val="15"/>
              </w:rPr>
              <w:t>[0.22384433767294343, 0.7761556623270566]</w:t>
            </w:r>
          </w:p>
        </w:tc>
      </w:tr>
      <w:tr w:rsidR="00F06C68" w:rsidRPr="00985785" w14:paraId="19E59912"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636AE6D" w14:textId="77777777" w:rsidR="00F06C68" w:rsidRPr="00985785" w:rsidRDefault="00F06C68" w:rsidP="000840BB">
            <w:r w:rsidRPr="00985785">
              <w:rPr>
                <w:b/>
                <w:bCs/>
                <w:color w:val="000000"/>
                <w:sz w:val="15"/>
                <w:szCs w:val="15"/>
              </w:rPr>
              <w:t>cheeseburger half pounder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CE5D7F" w14:textId="77777777" w:rsidR="00F06C68" w:rsidRPr="00985785" w:rsidRDefault="00F06C68" w:rsidP="000840BB">
            <w:r w:rsidRPr="00985785">
              <w:rPr>
                <w:color w:val="000000"/>
                <w:sz w:val="15"/>
                <w:szCs w:val="15"/>
              </w:rPr>
              <w:t>[0.24157381600573946, 0.7584261839942605]</w:t>
            </w:r>
          </w:p>
        </w:tc>
      </w:tr>
      <w:tr w:rsidR="00F06C68" w:rsidRPr="00985785" w14:paraId="550C0205"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82E0967" w14:textId="77777777" w:rsidR="00F06C68" w:rsidRPr="00985785" w:rsidRDefault="00F06C68" w:rsidP="000840BB">
            <w:r w:rsidRPr="00985785">
              <w:rPr>
                <w:b/>
                <w:bCs/>
                <w:color w:val="000000"/>
                <w:sz w:val="15"/>
                <w:szCs w:val="15"/>
              </w:rPr>
              <w:t>cheeseburger quarter pounder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2B814C" w14:textId="77777777" w:rsidR="00F06C68" w:rsidRPr="00985785" w:rsidRDefault="00F06C68" w:rsidP="000840BB">
            <w:r w:rsidRPr="00985785">
              <w:rPr>
                <w:color w:val="000000"/>
                <w:sz w:val="15"/>
                <w:szCs w:val="15"/>
              </w:rPr>
              <w:t>[0.24157381600573946, 0.7584261839942605]</w:t>
            </w:r>
          </w:p>
        </w:tc>
      </w:tr>
      <w:tr w:rsidR="00F06C68" w:rsidRPr="00985785" w14:paraId="71AE75BE"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8B6699C" w14:textId="77777777" w:rsidR="00F06C68" w:rsidRPr="00985785" w:rsidRDefault="00F06C68" w:rsidP="000840BB">
            <w:r w:rsidRPr="00985785">
              <w:rPr>
                <w:b/>
                <w:bCs/>
                <w:color w:val="000000"/>
                <w:sz w:val="15"/>
                <w:szCs w:val="15"/>
              </w:rPr>
              <w:t>chicken breast supper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FE5FD0" w14:textId="77777777" w:rsidR="00F06C68" w:rsidRPr="00985785" w:rsidRDefault="00F06C68" w:rsidP="000840BB">
            <w:r w:rsidRPr="00985785">
              <w:rPr>
                <w:color w:val="000000"/>
                <w:sz w:val="15"/>
                <w:szCs w:val="15"/>
              </w:rPr>
              <w:t>[0.2433056468951732, 0.7566943531048268]</w:t>
            </w:r>
          </w:p>
        </w:tc>
      </w:tr>
      <w:tr w:rsidR="00F06C68" w:rsidRPr="00985785" w14:paraId="74D43AFE"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CE7E94B" w14:textId="77777777" w:rsidR="00F06C68" w:rsidRPr="00985785" w:rsidRDefault="00F06C68" w:rsidP="000840BB">
            <w:r w:rsidRPr="00985785">
              <w:rPr>
                <w:b/>
                <w:bCs/>
                <w:color w:val="000000"/>
                <w:sz w:val="15"/>
                <w:szCs w:val="15"/>
              </w:rPr>
              <w:t>fish chips</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EDB20B" w14:textId="77777777" w:rsidR="00F06C68" w:rsidRPr="00985785" w:rsidRDefault="00F06C68" w:rsidP="000840BB">
            <w:r w:rsidRPr="00985785">
              <w:rPr>
                <w:color w:val="000000"/>
                <w:sz w:val="15"/>
                <w:szCs w:val="15"/>
              </w:rPr>
              <w:t>[0.2505011589087093, 0.7494988410912907]</w:t>
            </w:r>
          </w:p>
        </w:tc>
      </w:tr>
      <w:tr w:rsidR="00F06C68" w:rsidRPr="00985785" w14:paraId="55A9DB15"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CE80ACD" w14:textId="77777777" w:rsidR="00F06C68" w:rsidRPr="00985785" w:rsidRDefault="00F06C68" w:rsidP="000840BB">
            <w:r w:rsidRPr="00985785">
              <w:rPr>
                <w:b/>
                <w:bCs/>
                <w:color w:val="000000"/>
                <w:sz w:val="15"/>
                <w:szCs w:val="15"/>
              </w:rPr>
              <w:t>supper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F31CEF" w14:textId="77777777" w:rsidR="00F06C68" w:rsidRPr="00985785" w:rsidRDefault="00F06C68" w:rsidP="000840BB">
            <w:r w:rsidRPr="00985785">
              <w:rPr>
                <w:color w:val="000000"/>
                <w:sz w:val="15"/>
                <w:szCs w:val="15"/>
              </w:rPr>
              <w:t>[0.2820484701165006, 0.7179515298834994]</w:t>
            </w:r>
          </w:p>
        </w:tc>
      </w:tr>
      <w:tr w:rsidR="00F06C68" w:rsidRPr="00985785" w14:paraId="5AE7B8E2" w14:textId="77777777" w:rsidTr="008C1B94">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046A1CC" w14:textId="77777777" w:rsidR="00F06C68" w:rsidRPr="00985785" w:rsidRDefault="00F06C68" w:rsidP="000840BB">
            <w:r w:rsidRPr="00985785">
              <w:rPr>
                <w:b/>
                <w:bCs/>
                <w:color w:val="000000"/>
                <w:sz w:val="15"/>
                <w:szCs w:val="15"/>
              </w:rPr>
              <w:t>cookies</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BA01E6" w14:textId="77777777" w:rsidR="00F06C68" w:rsidRPr="00985785" w:rsidRDefault="00F06C68" w:rsidP="000840BB">
            <w:r w:rsidRPr="00985785">
              <w:rPr>
                <w:color w:val="000000"/>
                <w:sz w:val="15"/>
                <w:szCs w:val="15"/>
              </w:rPr>
              <w:t>[0.2926068844345514, 0.7073931155654486]</w:t>
            </w:r>
          </w:p>
        </w:tc>
      </w:tr>
      <w:tr w:rsidR="00F06C68" w:rsidRPr="00985785" w14:paraId="63ED67F5"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6AC9843" w14:textId="77777777" w:rsidR="00F06C68" w:rsidRPr="00985785" w:rsidRDefault="00F06C68" w:rsidP="000840BB">
            <w:r w:rsidRPr="00985785">
              <w:rPr>
                <w:b/>
                <w:bCs/>
                <w:color w:val="000000"/>
                <w:sz w:val="15"/>
                <w:szCs w:val="15"/>
              </w:rPr>
              <w:t>bull</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59F3DF" w14:textId="77777777" w:rsidR="00F06C68" w:rsidRPr="00985785" w:rsidRDefault="00F06C68" w:rsidP="000840BB">
            <w:r w:rsidRPr="00985785">
              <w:rPr>
                <w:color w:val="000000"/>
                <w:sz w:val="15"/>
                <w:szCs w:val="15"/>
              </w:rPr>
              <w:t>[0.3199562641957926, 0.6800437358042074]</w:t>
            </w:r>
          </w:p>
        </w:tc>
      </w:tr>
      <w:tr w:rsidR="00F06C68" w:rsidRPr="00985785" w14:paraId="2FF735BC"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5BA19D1" w14:textId="77777777" w:rsidR="00F06C68" w:rsidRPr="00985785" w:rsidRDefault="00F06C68" w:rsidP="000840BB">
            <w:r w:rsidRPr="00985785">
              <w:rPr>
                <w:b/>
                <w:bCs/>
                <w:color w:val="000000"/>
                <w:sz w:val="15"/>
                <w:szCs w:val="15"/>
              </w:rPr>
              <w:t>chicken nuggets meal</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7D2B68" w14:textId="77777777" w:rsidR="00F06C68" w:rsidRPr="00985785" w:rsidRDefault="00F06C68" w:rsidP="000840BB">
            <w:r w:rsidRPr="00985785">
              <w:rPr>
                <w:color w:val="000000"/>
                <w:sz w:val="15"/>
                <w:szCs w:val="15"/>
              </w:rPr>
              <w:t>[0.32125571887427606, 0.6787442811257239]</w:t>
            </w:r>
          </w:p>
        </w:tc>
      </w:tr>
      <w:tr w:rsidR="00F06C68" w:rsidRPr="00985785" w14:paraId="725BB070"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9D53800" w14:textId="77777777" w:rsidR="00F06C68" w:rsidRPr="00985785" w:rsidRDefault="00F06C68" w:rsidP="000840BB">
            <w:r w:rsidRPr="00985785">
              <w:rPr>
                <w:b/>
                <w:bCs/>
                <w:color w:val="000000"/>
                <w:sz w:val="15"/>
                <w:szCs w:val="15"/>
              </w:rPr>
              <w:t>chicken pakora</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D23583" w14:textId="77777777" w:rsidR="00F06C68" w:rsidRPr="00985785" w:rsidRDefault="00F06C68" w:rsidP="000840BB">
            <w:r w:rsidRPr="00985785">
              <w:rPr>
                <w:color w:val="000000"/>
                <w:sz w:val="15"/>
                <w:szCs w:val="15"/>
              </w:rPr>
              <w:t>[0.32258630530369103, 0.677413694696309]</w:t>
            </w:r>
          </w:p>
        </w:tc>
      </w:tr>
      <w:tr w:rsidR="00F06C68" w:rsidRPr="00985785" w14:paraId="242B790D"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28CAE53" w14:textId="77777777" w:rsidR="00F06C68" w:rsidRPr="00985785" w:rsidRDefault="00F06C68" w:rsidP="000840BB">
            <w:r w:rsidRPr="00985785">
              <w:rPr>
                <w:b/>
                <w:bCs/>
                <w:color w:val="000000"/>
                <w:sz w:val="15"/>
                <w:szCs w:val="15"/>
              </w:rPr>
              <w:t>nuggets</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A0886E3" w14:textId="77777777" w:rsidR="00F06C68" w:rsidRPr="00985785" w:rsidRDefault="00F06C68" w:rsidP="000840BB">
            <w:r w:rsidRPr="00985785">
              <w:rPr>
                <w:color w:val="000000"/>
                <w:sz w:val="15"/>
                <w:szCs w:val="15"/>
              </w:rPr>
              <w:t>[0.33817842687597777, 0.6618215731240222]</w:t>
            </w:r>
          </w:p>
        </w:tc>
      </w:tr>
      <w:tr w:rsidR="00F06C68" w:rsidRPr="00985785" w14:paraId="0D516504"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2CF9F3F" w14:textId="77777777" w:rsidR="00F06C68" w:rsidRPr="00985785" w:rsidRDefault="00F06C68" w:rsidP="000840BB">
            <w:r w:rsidRPr="00985785">
              <w:rPr>
                <w:b/>
                <w:bCs/>
                <w:color w:val="000000"/>
                <w:sz w:val="15"/>
                <w:szCs w:val="15"/>
              </w:rPr>
              <w:t>pasties</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21CFE37" w14:textId="77777777" w:rsidR="00F06C68" w:rsidRPr="00985785" w:rsidRDefault="00F06C68" w:rsidP="000840BB">
            <w:r w:rsidRPr="00985785">
              <w:rPr>
                <w:color w:val="000000"/>
                <w:sz w:val="15"/>
                <w:szCs w:val="15"/>
              </w:rPr>
              <w:t>[0.3434913363840276, 0.6565086636159724]</w:t>
            </w:r>
          </w:p>
        </w:tc>
      </w:tr>
      <w:tr w:rsidR="00F06C68" w:rsidRPr="00985785" w14:paraId="12C4342C"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69D068D" w14:textId="77777777" w:rsidR="00F06C68" w:rsidRPr="00985785" w:rsidRDefault="00F06C68" w:rsidP="000840BB">
            <w:r w:rsidRPr="00985785">
              <w:rPr>
                <w:b/>
                <w:bCs/>
                <w:color w:val="000000"/>
                <w:sz w:val="15"/>
                <w:szCs w:val="15"/>
              </w:rPr>
              <w:t>chips salad</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10F642" w14:textId="77777777" w:rsidR="00F06C68" w:rsidRPr="00985785" w:rsidRDefault="00F06C68" w:rsidP="000840BB">
            <w:r w:rsidRPr="00985785">
              <w:rPr>
                <w:color w:val="000000"/>
                <w:sz w:val="15"/>
                <w:szCs w:val="15"/>
              </w:rPr>
              <w:t>[0.3437544174739232, 0.6562455825260768]</w:t>
            </w:r>
          </w:p>
        </w:tc>
      </w:tr>
      <w:tr w:rsidR="00F06C68" w:rsidRPr="00985785" w14:paraId="52E1E095"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C122892" w14:textId="77777777" w:rsidR="00F06C68" w:rsidRPr="00985785" w:rsidRDefault="00F06C68" w:rsidP="000840BB">
            <w:r w:rsidRPr="00985785">
              <w:rPr>
                <w:b/>
                <w:bCs/>
                <w:color w:val="000000"/>
                <w:sz w:val="15"/>
                <w:szCs w:val="15"/>
              </w:rPr>
              <w:t>scallops</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AB1F70" w14:textId="77777777" w:rsidR="00F06C68" w:rsidRPr="00985785" w:rsidRDefault="00F06C68" w:rsidP="000840BB">
            <w:r w:rsidRPr="00985785">
              <w:rPr>
                <w:color w:val="000000"/>
                <w:sz w:val="15"/>
                <w:szCs w:val="15"/>
              </w:rPr>
              <w:t>[0.37133107972519297, 0.628668920274807]</w:t>
            </w:r>
          </w:p>
        </w:tc>
      </w:tr>
      <w:tr w:rsidR="00F06C68" w:rsidRPr="00985785" w14:paraId="188081DB"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E718640" w14:textId="77777777" w:rsidR="00F06C68" w:rsidRPr="00985785" w:rsidRDefault="00F06C68" w:rsidP="000840BB">
            <w:r w:rsidRPr="00985785">
              <w:rPr>
                <w:b/>
                <w:bCs/>
                <w:color w:val="000000"/>
                <w:sz w:val="15"/>
                <w:szCs w:val="15"/>
              </w:rPr>
              <w:t>pop</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382217" w14:textId="77777777" w:rsidR="00F06C68" w:rsidRPr="00985785" w:rsidRDefault="00F06C68" w:rsidP="000840BB">
            <w:r w:rsidRPr="00985785">
              <w:rPr>
                <w:color w:val="000000"/>
                <w:sz w:val="15"/>
                <w:szCs w:val="15"/>
              </w:rPr>
              <w:t>[0.37566114070951995, 0.62433885929048]</w:t>
            </w:r>
          </w:p>
        </w:tc>
      </w:tr>
      <w:tr w:rsidR="00F06C68" w:rsidRPr="00985785" w14:paraId="6629983C"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5027C90" w14:textId="77777777" w:rsidR="00F06C68" w:rsidRPr="00985785" w:rsidRDefault="00F06C68" w:rsidP="000840BB">
            <w:r w:rsidRPr="00985785">
              <w:rPr>
                <w:b/>
                <w:bCs/>
                <w:color w:val="000000"/>
                <w:sz w:val="15"/>
                <w:szCs w:val="15"/>
              </w:rPr>
              <w:t>site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B71572A" w14:textId="77777777" w:rsidR="00F06C68" w:rsidRPr="00985785" w:rsidRDefault="00F06C68" w:rsidP="000840BB">
            <w:r w:rsidRPr="00985785">
              <w:rPr>
                <w:color w:val="000000"/>
                <w:sz w:val="15"/>
                <w:szCs w:val="15"/>
              </w:rPr>
              <w:t>[0.3828808722957264, 0.6171191277042736]</w:t>
            </w:r>
          </w:p>
        </w:tc>
      </w:tr>
      <w:tr w:rsidR="00F06C68" w:rsidRPr="00985785" w14:paraId="1915D838"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4C2158E" w14:textId="77777777" w:rsidR="00F06C68" w:rsidRPr="00985785" w:rsidRDefault="00F06C68" w:rsidP="000840BB">
            <w:r w:rsidRPr="00985785">
              <w:rPr>
                <w:b/>
                <w:bCs/>
                <w:color w:val="000000"/>
                <w:sz w:val="15"/>
                <w:szCs w:val="15"/>
              </w:rPr>
              <w:t>bru</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C1C7AD" w14:textId="77777777" w:rsidR="00F06C68" w:rsidRPr="00985785" w:rsidRDefault="00F06C68" w:rsidP="000840BB">
            <w:r w:rsidRPr="00985785">
              <w:rPr>
                <w:color w:val="000000"/>
                <w:sz w:val="15"/>
                <w:szCs w:val="15"/>
              </w:rPr>
              <w:t>[0.3870878662375089, 0.6129121337624911]</w:t>
            </w:r>
          </w:p>
        </w:tc>
      </w:tr>
      <w:tr w:rsidR="00F06C68" w:rsidRPr="00985785" w14:paraId="03D8C8AB"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614A1CD" w14:textId="77777777" w:rsidR="00F06C68" w:rsidRPr="00985785" w:rsidRDefault="00F06C68" w:rsidP="000840BB">
            <w:r w:rsidRPr="00985785">
              <w:rPr>
                <w:b/>
                <w:bCs/>
                <w:color w:val="000000"/>
                <w:sz w:val="15"/>
                <w:szCs w:val="15"/>
              </w:rPr>
              <w:t>inch bread</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901DED" w14:textId="77777777" w:rsidR="00F06C68" w:rsidRPr="00985785" w:rsidRDefault="00F06C68" w:rsidP="000840BB">
            <w:r w:rsidRPr="00985785">
              <w:rPr>
                <w:color w:val="000000"/>
                <w:sz w:val="15"/>
                <w:szCs w:val="15"/>
              </w:rPr>
              <w:t>[0.3949447590422569, 0.6050552409577431]</w:t>
            </w:r>
          </w:p>
        </w:tc>
      </w:tr>
      <w:tr w:rsidR="00F06C68" w:rsidRPr="00985785" w14:paraId="4136AC5F"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E970B1C" w14:textId="77777777" w:rsidR="00F06C68" w:rsidRPr="00985785" w:rsidRDefault="00F06C68" w:rsidP="000840BB">
            <w:r w:rsidRPr="00985785">
              <w:rPr>
                <w:b/>
                <w:bCs/>
                <w:color w:val="000000"/>
                <w:sz w:val="15"/>
                <w:szCs w:val="15"/>
              </w:rPr>
              <w:t>inch margherita</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91F37B" w14:textId="77777777" w:rsidR="00F06C68" w:rsidRPr="00985785" w:rsidRDefault="00F06C68" w:rsidP="000840BB">
            <w:r w:rsidRPr="00985785">
              <w:rPr>
                <w:color w:val="000000"/>
                <w:sz w:val="15"/>
                <w:szCs w:val="15"/>
              </w:rPr>
              <w:t>[0.40518983399044395, 0.594810166009556]</w:t>
            </w:r>
          </w:p>
        </w:tc>
      </w:tr>
      <w:tr w:rsidR="00F06C68" w:rsidRPr="00985785" w14:paraId="45955748"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97F878F" w14:textId="77777777" w:rsidR="00F06C68" w:rsidRPr="00985785" w:rsidRDefault="00F06C68" w:rsidP="000840BB">
            <w:r w:rsidRPr="00985785">
              <w:rPr>
                <w:b/>
                <w:bCs/>
                <w:color w:val="000000"/>
                <w:sz w:val="15"/>
                <w:szCs w:val="15"/>
              </w:rPr>
              <w:t>kebab wrap</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806AFD" w14:textId="77777777" w:rsidR="00F06C68" w:rsidRPr="00985785" w:rsidRDefault="00F06C68" w:rsidP="000840BB">
            <w:r w:rsidRPr="00985785">
              <w:rPr>
                <w:color w:val="000000"/>
                <w:sz w:val="15"/>
                <w:szCs w:val="15"/>
              </w:rPr>
              <w:t>[0.4092167362183604, 0.5907832637816396]</w:t>
            </w:r>
          </w:p>
        </w:tc>
      </w:tr>
      <w:tr w:rsidR="00F06C68" w:rsidRPr="00985785" w14:paraId="5196E7CC" w14:textId="77777777" w:rsidTr="008C1B94">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D424A2A" w14:textId="77777777" w:rsidR="00F06C68" w:rsidRPr="00985785" w:rsidRDefault="00F06C68" w:rsidP="000840BB">
            <w:r w:rsidRPr="00985785">
              <w:rPr>
                <w:b/>
                <w:bCs/>
                <w:color w:val="000000"/>
                <w:sz w:val="15"/>
                <w:szCs w:val="15"/>
              </w:rPr>
              <w:t>spaghetti</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23DB0A" w14:textId="77777777" w:rsidR="00F06C68" w:rsidRPr="00985785" w:rsidRDefault="00F06C68" w:rsidP="000840BB">
            <w:r w:rsidRPr="00985785">
              <w:rPr>
                <w:color w:val="000000"/>
                <w:sz w:val="15"/>
                <w:szCs w:val="15"/>
              </w:rPr>
              <w:t>[0.4148651966000986, 0.5851348033999014]</w:t>
            </w:r>
          </w:p>
        </w:tc>
      </w:tr>
      <w:tr w:rsidR="00F06C68" w:rsidRPr="00985785" w14:paraId="7DCA7C23"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5475CCB" w14:textId="77777777" w:rsidR="00F06C68" w:rsidRPr="00985785" w:rsidRDefault="00F06C68" w:rsidP="000840BB">
            <w:r w:rsidRPr="00985785">
              <w:rPr>
                <w:b/>
                <w:bCs/>
                <w:color w:val="000000"/>
                <w:sz w:val="15"/>
                <w:szCs w:val="15"/>
              </w:rPr>
              <w:t>vegetable pakora</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BFAFDD" w14:textId="77777777" w:rsidR="00F06C68" w:rsidRPr="00985785" w:rsidRDefault="00F06C68" w:rsidP="000840BB">
            <w:r w:rsidRPr="00985785">
              <w:rPr>
                <w:color w:val="000000"/>
                <w:sz w:val="15"/>
                <w:szCs w:val="15"/>
              </w:rPr>
              <w:t>[0.4220166362053063, 0.5779833637946937]</w:t>
            </w:r>
          </w:p>
        </w:tc>
      </w:tr>
      <w:tr w:rsidR="00F06C68" w:rsidRPr="00985785" w14:paraId="1F9A0A6A"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C093629" w14:textId="77777777" w:rsidR="00F06C68" w:rsidRPr="00985785" w:rsidRDefault="00F06C68" w:rsidP="000840BB">
            <w:r w:rsidRPr="00985785">
              <w:rPr>
                <w:b/>
                <w:bCs/>
                <w:color w:val="000000"/>
                <w:sz w:val="15"/>
                <w:szCs w:val="15"/>
              </w:rPr>
              <w:lastRenderedPageBreak/>
              <w:t>pie chips</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6FAF04" w14:textId="77777777" w:rsidR="00F06C68" w:rsidRPr="00985785" w:rsidRDefault="00F06C68" w:rsidP="000840BB">
            <w:r w:rsidRPr="00985785">
              <w:rPr>
                <w:color w:val="000000"/>
                <w:sz w:val="15"/>
                <w:szCs w:val="15"/>
              </w:rPr>
              <w:t>[0.42219252756608205, 0.577807472433918]</w:t>
            </w:r>
          </w:p>
        </w:tc>
      </w:tr>
      <w:tr w:rsidR="00F06C68" w:rsidRPr="00985785" w14:paraId="32502E38"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38E55CD" w14:textId="77777777" w:rsidR="00F06C68" w:rsidRPr="00985785" w:rsidRDefault="00F06C68" w:rsidP="000840BB">
            <w:r w:rsidRPr="00985785">
              <w:rPr>
                <w:b/>
                <w:bCs/>
                <w:color w:val="000000"/>
                <w:sz w:val="15"/>
                <w:szCs w:val="15"/>
              </w:rPr>
              <w:t>sausage supper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67E9CBF" w14:textId="77777777" w:rsidR="00F06C68" w:rsidRPr="00985785" w:rsidRDefault="00F06C68" w:rsidP="000840BB">
            <w:r w:rsidRPr="00985785">
              <w:rPr>
                <w:color w:val="000000"/>
                <w:sz w:val="15"/>
                <w:szCs w:val="15"/>
              </w:rPr>
              <w:t>[0.43141384413907924, 0.5685861558609208]</w:t>
            </w:r>
          </w:p>
        </w:tc>
      </w:tr>
      <w:tr w:rsidR="00F06C68" w:rsidRPr="00985785" w14:paraId="6166DE10"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909E439" w14:textId="77777777" w:rsidR="00F06C68" w:rsidRPr="00985785" w:rsidRDefault="00F06C68" w:rsidP="000840BB">
            <w:r w:rsidRPr="00985785">
              <w:rPr>
                <w:b/>
                <w:bCs/>
                <w:color w:val="000000"/>
                <w:sz w:val="15"/>
                <w:szCs w:val="15"/>
              </w:rPr>
              <w:t>cod roe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B853C4C" w14:textId="77777777" w:rsidR="00F06C68" w:rsidRPr="00985785" w:rsidRDefault="00F06C68" w:rsidP="000840BB">
            <w:r w:rsidRPr="00985785">
              <w:rPr>
                <w:color w:val="000000"/>
                <w:sz w:val="15"/>
                <w:szCs w:val="15"/>
              </w:rPr>
              <w:t>[0.4401889430287208, 0.5598110569712792]</w:t>
            </w:r>
          </w:p>
        </w:tc>
      </w:tr>
      <w:tr w:rsidR="00F06C68" w:rsidRPr="00985785" w14:paraId="74C1DD71"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261FD54" w14:textId="77777777" w:rsidR="00F06C68" w:rsidRPr="00985785" w:rsidRDefault="00F06C68" w:rsidP="000840BB">
            <w:r w:rsidRPr="00985785">
              <w:rPr>
                <w:b/>
                <w:bCs/>
                <w:color w:val="000000"/>
                <w:sz w:val="15"/>
                <w:szCs w:val="15"/>
              </w:rPr>
              <w:t>cod fish</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406079" w14:textId="77777777" w:rsidR="00F06C68" w:rsidRPr="00985785" w:rsidRDefault="00F06C68" w:rsidP="000840BB">
            <w:r w:rsidRPr="00985785">
              <w:rPr>
                <w:color w:val="000000"/>
                <w:sz w:val="15"/>
                <w:szCs w:val="15"/>
              </w:rPr>
              <w:t>[0.4441861002797133, 0.5558138997202867]</w:t>
            </w:r>
          </w:p>
        </w:tc>
      </w:tr>
      <w:tr w:rsidR="00F06C68" w:rsidRPr="00985785" w14:paraId="1360CB0C"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C592FF0" w14:textId="77777777" w:rsidR="00F06C68" w:rsidRPr="00985785" w:rsidRDefault="00F06C68" w:rsidP="000840BB">
            <w:r w:rsidRPr="00985785">
              <w:rPr>
                <w:b/>
                <w:bCs/>
                <w:color w:val="000000"/>
                <w:sz w:val="15"/>
                <w:szCs w:val="15"/>
              </w:rPr>
              <w:t>rubicon mango</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90D5A5" w14:textId="77777777" w:rsidR="00F06C68" w:rsidRPr="00985785" w:rsidRDefault="00F06C68" w:rsidP="000840BB">
            <w:r w:rsidRPr="00985785">
              <w:rPr>
                <w:color w:val="000000"/>
                <w:sz w:val="15"/>
                <w:szCs w:val="15"/>
              </w:rPr>
              <w:t>[0.4468756085262042, 0.5531243914737958]</w:t>
            </w:r>
          </w:p>
        </w:tc>
      </w:tr>
      <w:tr w:rsidR="00F06C68" w:rsidRPr="00985785" w14:paraId="6A1BC290"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35A565E" w14:textId="77777777" w:rsidR="00F06C68" w:rsidRPr="00985785" w:rsidRDefault="00F06C68" w:rsidP="000840BB">
            <w:r w:rsidRPr="00985785">
              <w:rPr>
                <w:b/>
                <w:bCs/>
                <w:color w:val="000000"/>
                <w:sz w:val="15"/>
                <w:szCs w:val="15"/>
              </w:rPr>
              <w:t>spam fritter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B000CE" w14:textId="77777777" w:rsidR="00F06C68" w:rsidRPr="00985785" w:rsidRDefault="00F06C68" w:rsidP="000840BB">
            <w:r w:rsidRPr="00985785">
              <w:rPr>
                <w:color w:val="000000"/>
                <w:sz w:val="15"/>
                <w:szCs w:val="15"/>
              </w:rPr>
              <w:t>[0.4510542222928562, 0.5489457777071438]</w:t>
            </w:r>
          </w:p>
        </w:tc>
      </w:tr>
      <w:tr w:rsidR="00F06C68" w:rsidRPr="00985785" w14:paraId="16EF59BF"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6040573" w14:textId="77777777" w:rsidR="00F06C68" w:rsidRPr="00985785" w:rsidRDefault="00F06C68" w:rsidP="000840BB">
            <w:r w:rsidRPr="00985785">
              <w:rPr>
                <w:b/>
                <w:bCs/>
                <w:color w:val="000000"/>
                <w:sz w:val="15"/>
                <w:szCs w:val="15"/>
              </w:rPr>
              <w:t>fish bites</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51DF47" w14:textId="77777777" w:rsidR="00F06C68" w:rsidRPr="00985785" w:rsidRDefault="00F06C68" w:rsidP="000840BB">
            <w:r w:rsidRPr="00985785">
              <w:rPr>
                <w:color w:val="000000"/>
                <w:sz w:val="15"/>
                <w:szCs w:val="15"/>
              </w:rPr>
              <w:t>[0.45304200897496705, 0.546957991025033]</w:t>
            </w:r>
          </w:p>
        </w:tc>
      </w:tr>
      <w:tr w:rsidR="00F06C68" w:rsidRPr="00985785" w14:paraId="5328B5AD"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752BBA4" w14:textId="77777777" w:rsidR="00F06C68" w:rsidRPr="00985785" w:rsidRDefault="00F06C68" w:rsidP="000840BB">
            <w:r w:rsidRPr="00985785">
              <w:rPr>
                <w:b/>
                <w:bCs/>
                <w:color w:val="000000"/>
                <w:sz w:val="15"/>
                <w:szCs w:val="15"/>
              </w:rPr>
              <w:t>spring roll</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F578D1" w14:textId="77777777" w:rsidR="00F06C68" w:rsidRPr="00985785" w:rsidRDefault="00F06C68" w:rsidP="000840BB">
            <w:r w:rsidRPr="00985785">
              <w:rPr>
                <w:color w:val="000000"/>
                <w:sz w:val="15"/>
                <w:szCs w:val="15"/>
              </w:rPr>
              <w:t>[0.454370446988012, 0.545629553011988]</w:t>
            </w:r>
          </w:p>
        </w:tc>
      </w:tr>
      <w:tr w:rsidR="00F06C68" w:rsidRPr="00985785" w14:paraId="6D6B484E"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BCEA030" w14:textId="77777777" w:rsidR="00F06C68" w:rsidRPr="00985785" w:rsidRDefault="00F06C68" w:rsidP="000840BB">
            <w:r w:rsidRPr="00985785">
              <w:rPr>
                <w:b/>
                <w:bCs/>
                <w:color w:val="000000"/>
                <w:sz w:val="15"/>
                <w:szCs w:val="15"/>
              </w:rPr>
              <w:t>piece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E43252" w14:textId="77777777" w:rsidR="00F06C68" w:rsidRPr="00985785" w:rsidRDefault="00F06C68" w:rsidP="000840BB">
            <w:r w:rsidRPr="00985785">
              <w:rPr>
                <w:color w:val="000000"/>
                <w:sz w:val="15"/>
                <w:szCs w:val="15"/>
              </w:rPr>
              <w:t>[0.4562983102715691, 0.5437016897284309]</w:t>
            </w:r>
          </w:p>
        </w:tc>
      </w:tr>
      <w:tr w:rsidR="00F06C68" w:rsidRPr="00985785" w14:paraId="6B772937"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7C1D458" w14:textId="77777777" w:rsidR="00F06C68" w:rsidRPr="00985785" w:rsidRDefault="00F06C68" w:rsidP="000840BB">
            <w:r w:rsidRPr="00985785">
              <w:rPr>
                <w:b/>
                <w:bCs/>
                <w:color w:val="000000"/>
                <w:sz w:val="15"/>
                <w:szCs w:val="15"/>
              </w:rPr>
              <w:t>facebook</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FBFF1E" w14:textId="77777777" w:rsidR="00F06C68" w:rsidRPr="00985785" w:rsidRDefault="00F06C68" w:rsidP="000840BB">
            <w:r w:rsidRPr="00985785">
              <w:rPr>
                <w:color w:val="000000"/>
                <w:sz w:val="15"/>
                <w:szCs w:val="15"/>
              </w:rPr>
              <w:t>[0.4754315709258996, 0.5245684290741004]</w:t>
            </w:r>
          </w:p>
        </w:tc>
      </w:tr>
      <w:tr w:rsidR="00F06C68" w:rsidRPr="00985785" w14:paraId="6B74AD05"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57524FB" w14:textId="77777777" w:rsidR="00F06C68" w:rsidRPr="00985785" w:rsidRDefault="00F06C68" w:rsidP="000840BB">
            <w:r w:rsidRPr="00985785">
              <w:rPr>
                <w:b/>
                <w:bCs/>
                <w:color w:val="000000"/>
                <w:sz w:val="15"/>
                <w:szCs w:val="15"/>
              </w:rPr>
              <w:t>pakora</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1890B9" w14:textId="77777777" w:rsidR="00F06C68" w:rsidRPr="00985785" w:rsidRDefault="00F06C68" w:rsidP="000840BB">
            <w:r w:rsidRPr="00985785">
              <w:rPr>
                <w:color w:val="000000"/>
                <w:sz w:val="15"/>
                <w:szCs w:val="15"/>
              </w:rPr>
              <w:t>[0.47801416041298306, 0.5219858395870169]</w:t>
            </w:r>
          </w:p>
        </w:tc>
      </w:tr>
      <w:tr w:rsidR="00F06C68" w:rsidRPr="00985785" w14:paraId="29D00896"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61E9246" w14:textId="77777777" w:rsidR="00F06C68" w:rsidRPr="00985785" w:rsidRDefault="00F06C68" w:rsidP="000840BB">
            <w:r w:rsidRPr="00985785">
              <w:rPr>
                <w:b/>
                <w:bCs/>
                <w:color w:val="000000"/>
                <w:sz w:val="15"/>
                <w:szCs w:val="15"/>
              </w:rPr>
              <w:t>mince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DE7235" w14:textId="77777777" w:rsidR="00F06C68" w:rsidRPr="00985785" w:rsidRDefault="00F06C68" w:rsidP="000840BB">
            <w:r w:rsidRPr="00985785">
              <w:rPr>
                <w:color w:val="000000"/>
                <w:sz w:val="15"/>
                <w:szCs w:val="15"/>
              </w:rPr>
              <w:t>[0.47887974808592726, 0.5211202519140727]</w:t>
            </w:r>
          </w:p>
        </w:tc>
      </w:tr>
      <w:tr w:rsidR="00F06C68" w:rsidRPr="00985785" w14:paraId="0C6EECA1" w14:textId="77777777" w:rsidTr="008C1B94">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CE63836" w14:textId="77777777" w:rsidR="00F06C68" w:rsidRPr="00985785" w:rsidRDefault="00F06C68" w:rsidP="000840BB">
            <w:r w:rsidRPr="00985785">
              <w:rPr>
                <w:b/>
                <w:bCs/>
                <w:color w:val="000000"/>
                <w:sz w:val="15"/>
                <w:szCs w:val="15"/>
              </w:rPr>
              <w:t>kidney</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0741AB" w14:textId="77777777" w:rsidR="00F06C68" w:rsidRPr="00985785" w:rsidRDefault="00F06C68" w:rsidP="000840BB">
            <w:r w:rsidRPr="00985785">
              <w:rPr>
                <w:color w:val="000000"/>
                <w:sz w:val="15"/>
                <w:szCs w:val="15"/>
              </w:rPr>
              <w:t>[0.47997648893148603, 0.520023511068514]</w:t>
            </w:r>
          </w:p>
        </w:tc>
      </w:tr>
      <w:tr w:rsidR="00F06C68" w:rsidRPr="00985785" w14:paraId="0B9DDBD8"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678961C" w14:textId="77777777" w:rsidR="00F06C68" w:rsidRPr="00985785" w:rsidRDefault="00F06C68" w:rsidP="000840BB">
            <w:r w:rsidRPr="00985785">
              <w:rPr>
                <w:b/>
                <w:bCs/>
                <w:color w:val="000000"/>
                <w:sz w:val="15"/>
                <w:szCs w:val="15"/>
              </w:rPr>
              <w:t>inch meat feast</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237DCD" w14:textId="77777777" w:rsidR="00F06C68" w:rsidRPr="00985785" w:rsidRDefault="00F06C68" w:rsidP="000840BB">
            <w:r w:rsidRPr="00985785">
              <w:rPr>
                <w:color w:val="000000"/>
                <w:sz w:val="15"/>
                <w:szCs w:val="15"/>
              </w:rPr>
              <w:t>[0.4899211474645704, 0.5100788525354296]</w:t>
            </w:r>
          </w:p>
        </w:tc>
      </w:tr>
      <w:tr w:rsidR="00F06C68" w:rsidRPr="00985785" w14:paraId="76560EFF"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207B40D" w14:textId="77777777" w:rsidR="00F06C68" w:rsidRPr="00985785" w:rsidRDefault="00F06C68" w:rsidP="000840BB">
            <w:r w:rsidRPr="00985785">
              <w:rPr>
                <w:b/>
                <w:bCs/>
                <w:color w:val="000000"/>
                <w:sz w:val="15"/>
                <w:szCs w:val="15"/>
              </w:rPr>
              <w:t>pasta</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93349C" w14:textId="77777777" w:rsidR="00F06C68" w:rsidRPr="00985785" w:rsidRDefault="00F06C68" w:rsidP="000840BB">
            <w:r w:rsidRPr="00985785">
              <w:rPr>
                <w:color w:val="000000"/>
                <w:sz w:val="15"/>
                <w:szCs w:val="15"/>
              </w:rPr>
              <w:t>[0.49921432925156173, 0.5007856707484383]</w:t>
            </w:r>
          </w:p>
        </w:tc>
      </w:tr>
    </w:tbl>
    <w:p w14:paraId="126C71A4" w14:textId="7BC6996F" w:rsidR="004B27E6" w:rsidRPr="007D263A" w:rsidRDefault="004B27E6" w:rsidP="004B27E6">
      <w:pPr>
        <w:rPr>
          <w:lang w:eastAsia="zh-CN"/>
        </w:rPr>
      </w:pPr>
    </w:p>
    <w:p w14:paraId="3C5C2844" w14:textId="3AF15DD3" w:rsidR="003A7363" w:rsidRPr="00B340B8" w:rsidRDefault="008863BE" w:rsidP="00B340B8">
      <w:pPr>
        <w:pStyle w:val="Appendix"/>
        <w:numPr>
          <w:ilvl w:val="0"/>
          <w:numId w:val="0"/>
        </w:numPr>
        <w:rPr>
          <w:rFonts w:hint="eastAsia"/>
        </w:rPr>
      </w:pPr>
      <w:bookmarkStart w:id="54" w:name="_Toc169347408"/>
      <w:r w:rsidRPr="004F773C">
        <w:lastRenderedPageBreak/>
        <w:t>References</w:t>
      </w:r>
      <w:bookmarkEnd w:id="53"/>
      <w:bookmarkEnd w:id="54"/>
      <w:r w:rsidRPr="004F773C">
        <w:t xml:space="preserve"> </w:t>
      </w:r>
      <w:bookmarkStart w:id="55" w:name="_Ref522465052"/>
    </w:p>
    <w:p w14:paraId="7BCA1D83" w14:textId="42F62A2D" w:rsidR="003A7363" w:rsidRPr="00E13A50" w:rsidRDefault="00E12FAD" w:rsidP="00E12FAD">
      <w:pPr>
        <w:pStyle w:val="ReferenceItem"/>
        <w:rPr>
          <w:rFonts w:ascii="宋体" w:hAnsi="宋体" w:cs="宋体"/>
          <w:lang w:val="en-US" w:eastAsia="zh-CN"/>
        </w:rPr>
      </w:pPr>
      <w:bookmarkStart w:id="56" w:name="_Ref522557530"/>
      <w:r w:rsidRPr="00E12FAD">
        <w:rPr>
          <w:shd w:val="clear" w:color="auto" w:fill="FFFFFF"/>
          <w:lang w:val="en-US" w:eastAsia="zh-CN"/>
        </w:rPr>
        <w:t>Wickham, H. (2014). Tidy data. </w:t>
      </w:r>
      <w:r w:rsidRPr="00E12FAD">
        <w:rPr>
          <w:i/>
          <w:iCs/>
          <w:lang w:val="en-US" w:eastAsia="zh-CN"/>
        </w:rPr>
        <w:t>Journal of Statistical Software</w:t>
      </w:r>
      <w:r w:rsidRPr="00E12FAD">
        <w:rPr>
          <w:shd w:val="clear" w:color="auto" w:fill="FFFFFF"/>
          <w:lang w:val="en-US" w:eastAsia="zh-CN"/>
        </w:rPr>
        <w:t>, </w:t>
      </w:r>
      <w:r w:rsidRPr="00E12FAD">
        <w:rPr>
          <w:i/>
          <w:iCs/>
          <w:lang w:val="en-US" w:eastAsia="zh-CN"/>
        </w:rPr>
        <w:t>59</w:t>
      </w:r>
      <w:r w:rsidRPr="00E12FAD">
        <w:rPr>
          <w:shd w:val="clear" w:color="auto" w:fill="FFFFFF"/>
          <w:lang w:val="en-US" w:eastAsia="zh-CN"/>
        </w:rPr>
        <w:t>(10), 1-23.</w:t>
      </w:r>
      <w:bookmarkEnd w:id="56"/>
    </w:p>
    <w:p w14:paraId="78BCE5B9" w14:textId="5CEA6150" w:rsidR="00E13A50" w:rsidRPr="00E12FAD" w:rsidRDefault="00B340B8" w:rsidP="00E12FAD">
      <w:pPr>
        <w:pStyle w:val="ReferenceItem"/>
        <w:rPr>
          <w:rFonts w:ascii="宋体" w:hAnsi="宋体" w:cs="宋体"/>
          <w:lang w:val="en-US" w:eastAsia="zh-CN"/>
        </w:rPr>
      </w:pPr>
      <w:bookmarkStart w:id="57" w:name="_Ref522557516"/>
      <w:r w:rsidRPr="003A7363">
        <w:rPr>
          <w:shd w:val="clear" w:color="auto" w:fill="FFFFFF"/>
          <w:lang w:val="en-US" w:eastAsia="zh-CN"/>
        </w:rPr>
        <w:t>Hafley, W. L., &amp; Lewis, J. S. (1963). Analyzing messy data. </w:t>
      </w:r>
      <w:r w:rsidRPr="003A7363">
        <w:rPr>
          <w:i/>
          <w:iCs/>
          <w:lang w:val="en-US" w:eastAsia="zh-CN"/>
        </w:rPr>
        <w:t>Industrial &amp; Engineering Chemistry</w:t>
      </w:r>
      <w:r w:rsidRPr="003A7363">
        <w:rPr>
          <w:shd w:val="clear" w:color="auto" w:fill="FFFFFF"/>
          <w:lang w:val="en-US" w:eastAsia="zh-CN"/>
        </w:rPr>
        <w:t>, </w:t>
      </w:r>
      <w:r w:rsidRPr="003A7363">
        <w:rPr>
          <w:i/>
          <w:iCs/>
          <w:lang w:val="en-US" w:eastAsia="zh-CN"/>
        </w:rPr>
        <w:t>55</w:t>
      </w:r>
      <w:r w:rsidRPr="003A7363">
        <w:rPr>
          <w:shd w:val="clear" w:color="auto" w:fill="FFFFFF"/>
          <w:lang w:val="en-US" w:eastAsia="zh-CN"/>
        </w:rPr>
        <w:t>(4), 37-39.</w:t>
      </w:r>
      <w:bookmarkEnd w:id="57"/>
    </w:p>
    <w:p w14:paraId="651DE06D" w14:textId="020458AA" w:rsidR="008863BE" w:rsidRPr="003A156F" w:rsidRDefault="003A156F" w:rsidP="00AC7B48">
      <w:pPr>
        <w:pStyle w:val="ReferenceItem"/>
        <w:rPr>
          <w:szCs w:val="24"/>
        </w:rPr>
      </w:pPr>
      <w:bookmarkStart w:id="58" w:name="_Ref522818049"/>
      <w:r w:rsidRPr="003A156F">
        <w:rPr>
          <w:color w:val="3A3A3A"/>
          <w:szCs w:val="24"/>
          <w:shd w:val="clear" w:color="auto" w:fill="FFFFFF"/>
        </w:rPr>
        <w:t>Vasumita S Adarsh. (2013, December 26). TastyKhana launches Google map feature for website.(Internet).</w:t>
      </w:r>
      <w:r w:rsidRPr="003A156F">
        <w:rPr>
          <w:rStyle w:val="apple-converted-space"/>
          <w:color w:val="3A3A3A"/>
          <w:szCs w:val="24"/>
          <w:shd w:val="clear" w:color="auto" w:fill="FFFFFF"/>
        </w:rPr>
        <w:t> </w:t>
      </w:r>
      <w:r w:rsidRPr="003A156F">
        <w:rPr>
          <w:i/>
          <w:iCs/>
          <w:color w:val="3A3A3A"/>
          <w:szCs w:val="24"/>
        </w:rPr>
        <w:t>The Economic Times</w:t>
      </w:r>
      <w:r w:rsidRPr="003A156F">
        <w:rPr>
          <w:color w:val="3A3A3A"/>
          <w:szCs w:val="24"/>
          <w:shd w:val="clear" w:color="auto" w:fill="FFFFFF"/>
        </w:rPr>
        <w:t>, p. The Economic Times, Dec 26, 2013.</w:t>
      </w:r>
      <w:bookmarkEnd w:id="55"/>
      <w:bookmarkEnd w:id="58"/>
      <w:r w:rsidR="008863BE" w:rsidRPr="003A156F">
        <w:rPr>
          <w:szCs w:val="24"/>
        </w:rPr>
        <w:t xml:space="preserve"> </w:t>
      </w:r>
    </w:p>
    <w:p w14:paraId="4637AC36" w14:textId="77777777" w:rsidR="008863BE" w:rsidRDefault="003A156F" w:rsidP="00AC7B48">
      <w:pPr>
        <w:pStyle w:val="ReferenceItem"/>
        <w:rPr>
          <w:szCs w:val="24"/>
        </w:rPr>
      </w:pPr>
      <w:bookmarkStart w:id="59" w:name="_Ref522465107"/>
      <w:r w:rsidRPr="003A156F">
        <w:rPr>
          <w:color w:val="222222"/>
          <w:szCs w:val="24"/>
          <w:shd w:val="clear" w:color="auto" w:fill="FFFFFF"/>
        </w:rPr>
        <w:t>O'Connor, P. (2010). Managing a hotel's image on TripAdvisor.</w:t>
      </w:r>
      <w:r w:rsidRPr="003A156F">
        <w:rPr>
          <w:rStyle w:val="apple-converted-space"/>
          <w:color w:val="222222"/>
          <w:szCs w:val="24"/>
          <w:shd w:val="clear" w:color="auto" w:fill="FFFFFF"/>
        </w:rPr>
        <w:t> </w:t>
      </w:r>
      <w:r w:rsidRPr="003A156F">
        <w:rPr>
          <w:i/>
          <w:iCs/>
          <w:color w:val="222222"/>
          <w:szCs w:val="24"/>
        </w:rPr>
        <w:t>Journal of Hospitality Marketing &amp; Management</w:t>
      </w:r>
      <w:r w:rsidRPr="003A156F">
        <w:rPr>
          <w:color w:val="222222"/>
          <w:szCs w:val="24"/>
          <w:shd w:val="clear" w:color="auto" w:fill="FFFFFF"/>
        </w:rPr>
        <w:t>,</w:t>
      </w:r>
      <w:r w:rsidRPr="003A156F">
        <w:rPr>
          <w:rStyle w:val="apple-converted-space"/>
          <w:color w:val="222222"/>
          <w:szCs w:val="24"/>
          <w:shd w:val="clear" w:color="auto" w:fill="FFFFFF"/>
        </w:rPr>
        <w:t> </w:t>
      </w:r>
      <w:r w:rsidRPr="003A156F">
        <w:rPr>
          <w:i/>
          <w:iCs/>
          <w:color w:val="222222"/>
          <w:szCs w:val="24"/>
        </w:rPr>
        <w:t>19</w:t>
      </w:r>
      <w:r w:rsidRPr="003A156F">
        <w:rPr>
          <w:color w:val="222222"/>
          <w:szCs w:val="24"/>
          <w:shd w:val="clear" w:color="auto" w:fill="FFFFFF"/>
        </w:rPr>
        <w:t>(7), 754-772.</w:t>
      </w:r>
      <w:bookmarkEnd w:id="59"/>
      <w:r w:rsidR="008863BE" w:rsidRPr="003A156F">
        <w:rPr>
          <w:szCs w:val="24"/>
        </w:rPr>
        <w:t xml:space="preserve"> </w:t>
      </w:r>
    </w:p>
    <w:p w14:paraId="60D65BB2" w14:textId="77777777" w:rsidR="003A156F" w:rsidRPr="003A156F" w:rsidRDefault="003A156F" w:rsidP="00AC7B48">
      <w:pPr>
        <w:pStyle w:val="ReferenceItem"/>
        <w:rPr>
          <w:szCs w:val="24"/>
        </w:rPr>
      </w:pPr>
      <w:bookmarkStart w:id="60" w:name="_Ref522465152"/>
      <w:r w:rsidRPr="003A156F">
        <w:rPr>
          <w:color w:val="222222"/>
          <w:szCs w:val="24"/>
          <w:shd w:val="clear" w:color="auto" w:fill="FFFFFF"/>
        </w:rPr>
        <w:t>Hand, D. J. (2007). Principles of data mining. </w:t>
      </w:r>
      <w:r w:rsidRPr="003A156F">
        <w:rPr>
          <w:i/>
          <w:iCs/>
          <w:color w:val="222222"/>
          <w:szCs w:val="24"/>
        </w:rPr>
        <w:t>Drug safety</w:t>
      </w:r>
      <w:r w:rsidRPr="003A156F">
        <w:rPr>
          <w:color w:val="222222"/>
          <w:szCs w:val="24"/>
          <w:shd w:val="clear" w:color="auto" w:fill="FFFFFF"/>
        </w:rPr>
        <w:t>, </w:t>
      </w:r>
      <w:r w:rsidRPr="003A156F">
        <w:rPr>
          <w:i/>
          <w:iCs/>
          <w:color w:val="222222"/>
          <w:szCs w:val="24"/>
        </w:rPr>
        <w:t>30</w:t>
      </w:r>
      <w:r w:rsidRPr="003A156F">
        <w:rPr>
          <w:color w:val="222222"/>
          <w:szCs w:val="24"/>
          <w:shd w:val="clear" w:color="auto" w:fill="FFFFFF"/>
        </w:rPr>
        <w:t>(7), 621-622.</w:t>
      </w:r>
      <w:bookmarkEnd w:id="60"/>
    </w:p>
    <w:p w14:paraId="1A88B1D4" w14:textId="77777777" w:rsidR="003A156F" w:rsidRPr="006D6A9D" w:rsidRDefault="003A156F" w:rsidP="00AC7B48">
      <w:pPr>
        <w:pStyle w:val="ReferenceItem"/>
        <w:rPr>
          <w:szCs w:val="24"/>
        </w:rPr>
      </w:pPr>
      <w:bookmarkStart w:id="61" w:name="_Ref522465193"/>
      <w:r w:rsidRPr="003A156F">
        <w:rPr>
          <w:color w:val="3A3A3A"/>
          <w:szCs w:val="24"/>
          <w:shd w:val="clear" w:color="auto" w:fill="FFFFFF"/>
        </w:rPr>
        <w:t>Fish and chips. (2010).</w:t>
      </w:r>
      <w:r w:rsidRPr="003A156F">
        <w:rPr>
          <w:rStyle w:val="apple-converted-space"/>
          <w:color w:val="3A3A3A"/>
          <w:szCs w:val="24"/>
          <w:shd w:val="clear" w:color="auto" w:fill="FFFFFF"/>
        </w:rPr>
        <w:t> </w:t>
      </w:r>
      <w:r w:rsidRPr="003A156F">
        <w:rPr>
          <w:i/>
          <w:iCs/>
          <w:color w:val="3A3A3A"/>
          <w:szCs w:val="24"/>
        </w:rPr>
        <w:t>Nutrition &amp; Food Science,</w:t>
      </w:r>
      <w:r w:rsidRPr="003A156F">
        <w:rPr>
          <w:rStyle w:val="apple-converted-space"/>
          <w:color w:val="3A3A3A"/>
          <w:szCs w:val="24"/>
          <w:shd w:val="clear" w:color="auto" w:fill="FFFFFF"/>
        </w:rPr>
        <w:t> </w:t>
      </w:r>
      <w:r w:rsidRPr="003A156F">
        <w:rPr>
          <w:i/>
          <w:iCs/>
          <w:color w:val="3A3A3A"/>
          <w:szCs w:val="24"/>
        </w:rPr>
        <w:t>40</w:t>
      </w:r>
      <w:r w:rsidRPr="003A156F">
        <w:rPr>
          <w:color w:val="3A3A3A"/>
          <w:szCs w:val="24"/>
          <w:shd w:val="clear" w:color="auto" w:fill="FFFFFF"/>
        </w:rPr>
        <w:t>(6), 157-165.</w:t>
      </w:r>
      <w:bookmarkEnd w:id="61"/>
    </w:p>
    <w:p w14:paraId="091AD6A7" w14:textId="77777777" w:rsidR="006D6A9D" w:rsidRPr="00DC4CD1" w:rsidRDefault="006D6A9D" w:rsidP="00AC7B48">
      <w:pPr>
        <w:pStyle w:val="ReferenceItem"/>
        <w:rPr>
          <w:szCs w:val="24"/>
        </w:rPr>
      </w:pPr>
      <w:bookmarkStart w:id="62" w:name="_Ref153183042"/>
      <w:r w:rsidRPr="006D6A9D">
        <w:rPr>
          <w:rFonts w:hint="eastAsia"/>
          <w:i/>
          <w:lang w:eastAsia="zh-CN"/>
        </w:rPr>
        <w:t>Just</w:t>
      </w:r>
      <w:r w:rsidRPr="006D6A9D">
        <w:rPr>
          <w:i/>
          <w:lang w:eastAsia="zh-CN"/>
        </w:rPr>
        <w:t xml:space="preserve"> </w:t>
      </w:r>
      <w:r w:rsidRPr="006D6A9D">
        <w:rPr>
          <w:rFonts w:hint="eastAsia"/>
          <w:i/>
          <w:lang w:eastAsia="zh-CN"/>
        </w:rPr>
        <w:t>Eat</w:t>
      </w:r>
      <w:r>
        <w:t>. Online at</w:t>
      </w:r>
      <w:r w:rsidRPr="006D6A9D">
        <w:rPr>
          <w:rFonts w:eastAsia="宋体"/>
          <w:color w:val="222222"/>
          <w:spacing w:val="0"/>
          <w:szCs w:val="24"/>
          <w:shd w:val="clear" w:color="auto" w:fill="FFFFFF"/>
          <w:lang w:val="en-US" w:eastAsia="zh-CN"/>
        </w:rPr>
        <w:t xml:space="preserve"> </w:t>
      </w:r>
      <w:hyperlink r:id="rId56" w:history="1">
        <w:r w:rsidRPr="006D6A9D">
          <w:rPr>
            <w:rStyle w:val="a3"/>
            <w:rFonts w:eastAsia="宋体"/>
            <w:spacing w:val="0"/>
            <w:szCs w:val="24"/>
            <w:shd w:val="clear" w:color="auto" w:fill="FFFFFF"/>
            <w:lang w:val="en-US" w:eastAsia="zh-CN"/>
          </w:rPr>
          <w:t>https://www.just-eat.co.uk/</w:t>
        </w:r>
      </w:hyperlink>
      <w:r>
        <w:rPr>
          <w:rFonts w:eastAsia="宋体"/>
          <w:color w:val="222222"/>
          <w:spacing w:val="0"/>
          <w:szCs w:val="24"/>
          <w:shd w:val="clear" w:color="auto" w:fill="FFFFFF"/>
          <w:lang w:val="en-US" w:eastAsia="zh-CN"/>
        </w:rPr>
        <w:t xml:space="preserve"> </w:t>
      </w:r>
      <w:r>
        <w:t xml:space="preserve">(referenced </w:t>
      </w:r>
      <w:r w:rsidR="00DC4CD1">
        <w:t>19</w:t>
      </w:r>
      <w:r>
        <w:t>/08/2018).</w:t>
      </w:r>
      <w:bookmarkEnd w:id="62"/>
    </w:p>
    <w:p w14:paraId="65A986D4" w14:textId="77777777" w:rsidR="00DC4CD1" w:rsidRPr="00513CBA" w:rsidRDefault="00DC4CD1" w:rsidP="00DC4CD1">
      <w:pPr>
        <w:pStyle w:val="ReferenceItem"/>
        <w:rPr>
          <w:szCs w:val="24"/>
        </w:rPr>
      </w:pPr>
      <w:bookmarkStart w:id="63" w:name="_Ref522466202"/>
      <w:r w:rsidRPr="00513CBA">
        <w:rPr>
          <w:i/>
          <w:szCs w:val="24"/>
          <w:lang w:eastAsia="zh-CN"/>
        </w:rPr>
        <w:t xml:space="preserve">JUST EAT WEBSITE TERMS AND CONDITIONS. </w:t>
      </w:r>
      <w:r w:rsidRPr="00513CBA">
        <w:rPr>
          <w:szCs w:val="24"/>
        </w:rPr>
        <w:t>Online at</w:t>
      </w:r>
      <w:r w:rsidRPr="00513CBA">
        <w:rPr>
          <w:color w:val="0000FF"/>
          <w:szCs w:val="24"/>
          <w:u w:val="single"/>
        </w:rPr>
        <w:t xml:space="preserve"> </w:t>
      </w:r>
      <w:hyperlink r:id="rId57" w:tgtFrame="_blank" w:history="1">
        <w:r w:rsidRPr="00513CBA">
          <w:rPr>
            <w:color w:val="0000FF"/>
            <w:szCs w:val="24"/>
            <w:u w:val="single"/>
          </w:rPr>
          <w:t>https://www.just-eat.co.uk/termsandconditions</w:t>
        </w:r>
      </w:hyperlink>
      <w:r w:rsidRPr="00513CBA">
        <w:rPr>
          <w:color w:val="0000FF"/>
          <w:szCs w:val="24"/>
          <w:u w:val="single"/>
        </w:rPr>
        <w:t xml:space="preserve"> </w:t>
      </w:r>
      <w:r w:rsidRPr="00513CBA">
        <w:rPr>
          <w:szCs w:val="24"/>
        </w:rPr>
        <w:t>(referenced 19/08/2018).</w:t>
      </w:r>
      <w:bookmarkEnd w:id="63"/>
    </w:p>
    <w:p w14:paraId="33A65BC4" w14:textId="77777777" w:rsidR="00DC4CD1" w:rsidRPr="00DC4CD1" w:rsidRDefault="00DC4CD1" w:rsidP="00DC4CD1">
      <w:pPr>
        <w:pStyle w:val="ReferenceItem"/>
        <w:rPr>
          <w:szCs w:val="24"/>
        </w:rPr>
      </w:pPr>
      <w:bookmarkStart w:id="64" w:name="_Ref522466276"/>
      <w:r w:rsidRPr="00985785">
        <w:rPr>
          <w:color w:val="222222"/>
          <w:shd w:val="clear" w:color="auto" w:fill="FFFFFF"/>
        </w:rPr>
        <w:t>Castillo, C. (2005, June). Effective web crawling. In</w:t>
      </w:r>
      <w:r w:rsidRPr="00985785">
        <w:rPr>
          <w:rStyle w:val="apple-converted-space"/>
          <w:color w:val="222222"/>
          <w:shd w:val="clear" w:color="auto" w:fill="FFFFFF"/>
        </w:rPr>
        <w:t> </w:t>
      </w:r>
      <w:r w:rsidRPr="00985785">
        <w:rPr>
          <w:i/>
          <w:iCs/>
          <w:color w:val="222222"/>
        </w:rPr>
        <w:t>Acm sigir forum</w:t>
      </w:r>
      <w:r w:rsidRPr="00985785">
        <w:rPr>
          <w:rStyle w:val="apple-converted-space"/>
          <w:color w:val="222222"/>
          <w:shd w:val="clear" w:color="auto" w:fill="FFFFFF"/>
        </w:rPr>
        <w:t> </w:t>
      </w:r>
      <w:r w:rsidRPr="00985785">
        <w:rPr>
          <w:color w:val="222222"/>
          <w:shd w:val="clear" w:color="auto" w:fill="FFFFFF"/>
        </w:rPr>
        <w:t>(Vol. 39, No. 1, pp. 55-56). Acm.</w:t>
      </w:r>
      <w:bookmarkEnd w:id="64"/>
    </w:p>
    <w:p w14:paraId="101B457F" w14:textId="77777777" w:rsidR="00DC4CD1" w:rsidRPr="00DC4CD1" w:rsidRDefault="00DC4CD1" w:rsidP="00DC4CD1">
      <w:pPr>
        <w:pStyle w:val="ReferenceItem"/>
        <w:rPr>
          <w:szCs w:val="24"/>
        </w:rPr>
      </w:pPr>
      <w:bookmarkStart w:id="65" w:name="_Ref522466285"/>
      <w:r w:rsidRPr="00985785">
        <w:rPr>
          <w:color w:val="222222"/>
          <w:shd w:val="clear" w:color="auto" w:fill="FFFFFF"/>
        </w:rPr>
        <w:t>Goerzen, J. (2004). Web Client Access. In</w:t>
      </w:r>
      <w:r w:rsidRPr="00985785">
        <w:rPr>
          <w:rStyle w:val="apple-converted-space"/>
          <w:color w:val="222222"/>
          <w:shd w:val="clear" w:color="auto" w:fill="FFFFFF"/>
        </w:rPr>
        <w:t> </w:t>
      </w:r>
      <w:r w:rsidRPr="00985785">
        <w:rPr>
          <w:i/>
          <w:iCs/>
          <w:color w:val="222222"/>
        </w:rPr>
        <w:t>Foundations of Python Network Programming</w:t>
      </w:r>
      <w:r w:rsidRPr="00985785">
        <w:rPr>
          <w:rStyle w:val="apple-converted-space"/>
          <w:color w:val="222222"/>
          <w:shd w:val="clear" w:color="auto" w:fill="FFFFFF"/>
        </w:rPr>
        <w:t> </w:t>
      </w:r>
      <w:r w:rsidRPr="00985785">
        <w:rPr>
          <w:color w:val="222222"/>
          <w:shd w:val="clear" w:color="auto" w:fill="FFFFFF"/>
        </w:rPr>
        <w:t>(pp. 113-126). Apress, Berkeley, CA.</w:t>
      </w:r>
      <w:bookmarkEnd w:id="65"/>
    </w:p>
    <w:p w14:paraId="0145E412" w14:textId="77777777" w:rsidR="00DC4CD1" w:rsidRPr="004E6CE5" w:rsidRDefault="00DC4CD1" w:rsidP="00DC4CD1">
      <w:pPr>
        <w:pStyle w:val="ReferenceItem"/>
        <w:rPr>
          <w:szCs w:val="24"/>
        </w:rPr>
      </w:pPr>
      <w:bookmarkStart w:id="66" w:name="_Ref522466493"/>
      <w:r w:rsidRPr="00985785">
        <w:rPr>
          <w:color w:val="222222"/>
          <w:shd w:val="clear" w:color="auto" w:fill="FFFFFF"/>
        </w:rPr>
        <w:t>Rahm, E., &amp; Do, H. H. (2000). Data cleaning: Problems and current</w:t>
      </w:r>
      <w:bookmarkEnd w:id="66"/>
    </w:p>
    <w:p w14:paraId="714B2C3A" w14:textId="77777777" w:rsidR="004E6CE5" w:rsidRPr="004E6CE5" w:rsidRDefault="004E6CE5" w:rsidP="00774C46">
      <w:pPr>
        <w:pStyle w:val="ReferenceItem"/>
        <w:tabs>
          <w:tab w:val="clear" w:pos="720"/>
          <w:tab w:val="num" w:pos="851"/>
        </w:tabs>
        <w:spacing w:before="100" w:after="100"/>
        <w:ind w:left="851" w:hanging="494"/>
        <w:rPr>
          <w:szCs w:val="24"/>
        </w:rPr>
      </w:pPr>
      <w:bookmarkStart w:id="67" w:name="_Ref522818766"/>
      <w:r w:rsidRPr="00985785">
        <w:rPr>
          <w:color w:val="222222"/>
          <w:shd w:val="clear" w:color="auto" w:fill="FFFFFF"/>
        </w:rPr>
        <w:t>LI, W., &amp; HUANG, Y. (2007). Web information extraction based on HtmlPaser [J].</w:t>
      </w:r>
      <w:r w:rsidRPr="00985785">
        <w:rPr>
          <w:rStyle w:val="apple-converted-space"/>
          <w:color w:val="222222"/>
          <w:shd w:val="clear" w:color="auto" w:fill="FFFFFF"/>
        </w:rPr>
        <w:t> </w:t>
      </w:r>
      <w:r w:rsidRPr="00985785">
        <w:rPr>
          <w:i/>
          <w:iCs/>
          <w:color w:val="222222"/>
        </w:rPr>
        <w:t>Ordnance Industry Automation</w:t>
      </w:r>
      <w:r w:rsidRPr="00985785">
        <w:rPr>
          <w:color w:val="222222"/>
          <w:shd w:val="clear" w:color="auto" w:fill="FFFFFF"/>
        </w:rPr>
        <w:t>,</w:t>
      </w:r>
      <w:r w:rsidRPr="00985785">
        <w:rPr>
          <w:rStyle w:val="apple-converted-space"/>
          <w:color w:val="222222"/>
          <w:shd w:val="clear" w:color="auto" w:fill="FFFFFF"/>
        </w:rPr>
        <w:t> </w:t>
      </w:r>
      <w:r w:rsidRPr="00985785">
        <w:rPr>
          <w:i/>
          <w:iCs/>
          <w:color w:val="222222"/>
        </w:rPr>
        <w:t>7</w:t>
      </w:r>
      <w:r w:rsidRPr="00985785">
        <w:rPr>
          <w:color w:val="222222"/>
          <w:shd w:val="clear" w:color="auto" w:fill="FFFFFF"/>
        </w:rPr>
        <w:t>, 024.</w:t>
      </w:r>
      <w:bookmarkEnd w:id="67"/>
    </w:p>
    <w:p w14:paraId="6BEC94EB" w14:textId="77777777" w:rsidR="004E6CE5" w:rsidRPr="004E6CE5" w:rsidRDefault="004E6CE5" w:rsidP="00774C46">
      <w:pPr>
        <w:pStyle w:val="ReferenceItem"/>
        <w:spacing w:before="100" w:after="100"/>
        <w:ind w:left="851" w:hanging="499"/>
        <w:rPr>
          <w:szCs w:val="24"/>
        </w:rPr>
      </w:pPr>
      <w:bookmarkStart w:id="68" w:name="_Ref522466936"/>
      <w:r w:rsidRPr="004E6CE5">
        <w:rPr>
          <w:color w:val="222222"/>
          <w:szCs w:val="24"/>
          <w:shd w:val="clear" w:color="auto" w:fill="FFFFFF"/>
        </w:rPr>
        <w:t>Lin, S., &amp; Hu, Y. (2010, July). An approach of extracting web information based on htmlparser. In</w:t>
      </w:r>
      <w:r w:rsidRPr="004E6CE5">
        <w:rPr>
          <w:rStyle w:val="apple-converted-space"/>
          <w:color w:val="222222"/>
          <w:szCs w:val="24"/>
          <w:shd w:val="clear" w:color="auto" w:fill="FFFFFF"/>
        </w:rPr>
        <w:t> </w:t>
      </w:r>
      <w:r w:rsidRPr="004E6CE5">
        <w:rPr>
          <w:i/>
          <w:iCs/>
          <w:color w:val="222222"/>
          <w:szCs w:val="24"/>
        </w:rPr>
        <w:t>Information Technology and Computer Science (ITCS), 2010 Second International Conference on</w:t>
      </w:r>
      <w:r w:rsidRPr="004E6CE5">
        <w:rPr>
          <w:rStyle w:val="apple-converted-space"/>
          <w:color w:val="222222"/>
          <w:szCs w:val="24"/>
          <w:shd w:val="clear" w:color="auto" w:fill="FFFFFF"/>
        </w:rPr>
        <w:t> </w:t>
      </w:r>
      <w:r w:rsidRPr="004E6CE5">
        <w:rPr>
          <w:color w:val="222222"/>
          <w:szCs w:val="24"/>
          <w:shd w:val="clear" w:color="auto" w:fill="FFFFFF"/>
        </w:rPr>
        <w:t>(pp. 284-287). IEEE.</w:t>
      </w:r>
      <w:bookmarkEnd w:id="68"/>
    </w:p>
    <w:p w14:paraId="6E19FDAB" w14:textId="77777777" w:rsidR="004E6CE5" w:rsidRPr="004E6CE5" w:rsidRDefault="004E6CE5" w:rsidP="00774C46">
      <w:pPr>
        <w:pStyle w:val="ReferenceItem"/>
        <w:tabs>
          <w:tab w:val="clear" w:pos="720"/>
        </w:tabs>
        <w:spacing w:before="100" w:after="100"/>
        <w:ind w:left="851" w:hanging="499"/>
        <w:rPr>
          <w:szCs w:val="24"/>
        </w:rPr>
      </w:pPr>
      <w:bookmarkStart w:id="69" w:name="_Ref522466986"/>
      <w:r w:rsidRPr="004E6CE5">
        <w:rPr>
          <w:color w:val="222222"/>
          <w:szCs w:val="24"/>
          <w:shd w:val="clear" w:color="auto" w:fill="FFFFFF"/>
        </w:rPr>
        <w:t>Thompson, K. (1968). Programming techniques: Regular expression search algorithm.</w:t>
      </w:r>
      <w:r w:rsidRPr="004E6CE5">
        <w:rPr>
          <w:rStyle w:val="apple-converted-space"/>
          <w:color w:val="222222"/>
          <w:szCs w:val="24"/>
          <w:shd w:val="clear" w:color="auto" w:fill="FFFFFF"/>
        </w:rPr>
        <w:t> </w:t>
      </w:r>
      <w:r w:rsidRPr="004E6CE5">
        <w:rPr>
          <w:i/>
          <w:iCs/>
          <w:color w:val="222222"/>
          <w:szCs w:val="24"/>
        </w:rPr>
        <w:t>Communications of the ACM</w:t>
      </w:r>
      <w:r w:rsidRPr="004E6CE5">
        <w:rPr>
          <w:color w:val="222222"/>
          <w:szCs w:val="24"/>
          <w:shd w:val="clear" w:color="auto" w:fill="FFFFFF"/>
        </w:rPr>
        <w:t>,</w:t>
      </w:r>
      <w:r w:rsidRPr="004E6CE5">
        <w:rPr>
          <w:rStyle w:val="apple-converted-space"/>
          <w:color w:val="222222"/>
          <w:szCs w:val="24"/>
          <w:shd w:val="clear" w:color="auto" w:fill="FFFFFF"/>
        </w:rPr>
        <w:t> </w:t>
      </w:r>
      <w:r w:rsidRPr="004E6CE5">
        <w:rPr>
          <w:i/>
          <w:iCs/>
          <w:color w:val="222222"/>
          <w:szCs w:val="24"/>
        </w:rPr>
        <w:t>11</w:t>
      </w:r>
      <w:r w:rsidRPr="004E6CE5">
        <w:rPr>
          <w:color w:val="222222"/>
          <w:szCs w:val="24"/>
          <w:shd w:val="clear" w:color="auto" w:fill="FFFFFF"/>
        </w:rPr>
        <w:t>(6), 419-422.</w:t>
      </w:r>
      <w:bookmarkEnd w:id="69"/>
    </w:p>
    <w:p w14:paraId="76258486" w14:textId="77777777" w:rsidR="004E6CE5" w:rsidRPr="004E6CE5" w:rsidRDefault="004E6CE5" w:rsidP="0027048E">
      <w:pPr>
        <w:pStyle w:val="ReferenceItem"/>
        <w:spacing w:before="100" w:after="100"/>
        <w:ind w:left="851" w:hanging="494"/>
        <w:rPr>
          <w:szCs w:val="24"/>
        </w:rPr>
      </w:pPr>
      <w:bookmarkStart w:id="70" w:name="_Ref522467313"/>
      <w:r w:rsidRPr="004E6CE5">
        <w:rPr>
          <w:color w:val="222222"/>
          <w:szCs w:val="24"/>
          <w:shd w:val="clear" w:color="auto" w:fill="FFFFFF"/>
        </w:rPr>
        <w:t>Chowdhury, G. G. (2003). Natural language processing.</w:t>
      </w:r>
      <w:r w:rsidRPr="004E6CE5">
        <w:rPr>
          <w:rStyle w:val="apple-converted-space"/>
          <w:color w:val="222222"/>
          <w:szCs w:val="24"/>
          <w:shd w:val="clear" w:color="auto" w:fill="FFFFFF"/>
        </w:rPr>
        <w:t> </w:t>
      </w:r>
      <w:r w:rsidRPr="004E6CE5">
        <w:rPr>
          <w:i/>
          <w:iCs/>
          <w:color w:val="222222"/>
          <w:szCs w:val="24"/>
        </w:rPr>
        <w:t>Annual review of information science and technology</w:t>
      </w:r>
      <w:r w:rsidRPr="004E6CE5">
        <w:rPr>
          <w:color w:val="222222"/>
          <w:szCs w:val="24"/>
          <w:shd w:val="clear" w:color="auto" w:fill="FFFFFF"/>
        </w:rPr>
        <w:t>,</w:t>
      </w:r>
      <w:r w:rsidRPr="004E6CE5">
        <w:rPr>
          <w:rStyle w:val="apple-converted-space"/>
          <w:color w:val="222222"/>
          <w:szCs w:val="24"/>
          <w:shd w:val="clear" w:color="auto" w:fill="FFFFFF"/>
        </w:rPr>
        <w:t> </w:t>
      </w:r>
      <w:r w:rsidRPr="004E6CE5">
        <w:rPr>
          <w:i/>
          <w:iCs/>
          <w:color w:val="222222"/>
          <w:szCs w:val="24"/>
        </w:rPr>
        <w:t>37</w:t>
      </w:r>
      <w:r w:rsidRPr="004E6CE5">
        <w:rPr>
          <w:color w:val="222222"/>
          <w:szCs w:val="24"/>
          <w:shd w:val="clear" w:color="auto" w:fill="FFFFFF"/>
        </w:rPr>
        <w:t>(1), 51-89.</w:t>
      </w:r>
      <w:bookmarkEnd w:id="70"/>
    </w:p>
    <w:p w14:paraId="185A0F2E" w14:textId="77777777" w:rsidR="004E6CE5" w:rsidRPr="004E6CE5" w:rsidRDefault="004E6CE5" w:rsidP="0027048E">
      <w:pPr>
        <w:pStyle w:val="ReferenceItem"/>
        <w:spacing w:before="100" w:after="100"/>
        <w:ind w:left="851" w:hanging="494"/>
        <w:rPr>
          <w:szCs w:val="24"/>
        </w:rPr>
      </w:pPr>
      <w:bookmarkStart w:id="71" w:name="_Ref522467446"/>
      <w:r w:rsidRPr="004E6CE5">
        <w:rPr>
          <w:color w:val="222222"/>
          <w:szCs w:val="24"/>
          <w:shd w:val="clear" w:color="auto" w:fill="FFFFFF"/>
        </w:rPr>
        <w:t>Bird, S., &amp; Loper, E. (2004, July). NLTK: the natural language toolkit. In</w:t>
      </w:r>
      <w:r w:rsidRPr="004E6CE5">
        <w:rPr>
          <w:rStyle w:val="apple-converted-space"/>
          <w:color w:val="222222"/>
          <w:szCs w:val="24"/>
          <w:shd w:val="clear" w:color="auto" w:fill="FFFFFF"/>
        </w:rPr>
        <w:t> </w:t>
      </w:r>
      <w:r w:rsidRPr="004E6CE5">
        <w:rPr>
          <w:i/>
          <w:iCs/>
          <w:color w:val="222222"/>
          <w:szCs w:val="24"/>
        </w:rPr>
        <w:t>Proceedings of the ACL 2004 on Interactive poster and demonstration sessions</w:t>
      </w:r>
      <w:r w:rsidRPr="004E6CE5">
        <w:rPr>
          <w:rStyle w:val="apple-converted-space"/>
          <w:color w:val="222222"/>
          <w:szCs w:val="24"/>
          <w:shd w:val="clear" w:color="auto" w:fill="FFFFFF"/>
        </w:rPr>
        <w:t> </w:t>
      </w:r>
      <w:r w:rsidRPr="004E6CE5">
        <w:rPr>
          <w:color w:val="222222"/>
          <w:szCs w:val="24"/>
          <w:shd w:val="clear" w:color="auto" w:fill="FFFFFF"/>
        </w:rPr>
        <w:t>(p. 31). Association for Computational Linguistics.</w:t>
      </w:r>
      <w:bookmarkEnd w:id="71"/>
    </w:p>
    <w:p w14:paraId="52050CFC" w14:textId="0F4F1313" w:rsidR="004E6CE5" w:rsidRPr="00774C46" w:rsidRDefault="00774C46" w:rsidP="0027048E">
      <w:pPr>
        <w:pStyle w:val="ReferenceItem"/>
        <w:spacing w:before="100" w:after="100"/>
        <w:ind w:leftChars="150" w:left="851" w:hanging="494"/>
        <w:rPr>
          <w:szCs w:val="24"/>
        </w:rPr>
      </w:pPr>
      <w:bookmarkStart w:id="72" w:name="_Ref518148283"/>
      <w:r w:rsidRPr="00985785">
        <w:rPr>
          <w:color w:val="222222"/>
          <w:shd w:val="clear" w:color="auto" w:fill="FFFFFF"/>
        </w:rPr>
        <w:t>Zhu, J. (1994). Conversion of Earth-centered Earth-fixed coordinates to geodetic coordinates. </w:t>
      </w:r>
      <w:r w:rsidRPr="00985785">
        <w:rPr>
          <w:i/>
          <w:iCs/>
          <w:color w:val="222222"/>
          <w:shd w:val="clear" w:color="auto" w:fill="FFFFFF"/>
        </w:rPr>
        <w:t>IEEE Transactions on Aerospace and Electronic Systems</w:t>
      </w:r>
      <w:r w:rsidRPr="00985785">
        <w:rPr>
          <w:color w:val="222222"/>
          <w:shd w:val="clear" w:color="auto" w:fill="FFFFFF"/>
        </w:rPr>
        <w:t>, </w:t>
      </w:r>
      <w:r w:rsidRPr="00985785">
        <w:rPr>
          <w:i/>
          <w:iCs/>
          <w:color w:val="222222"/>
          <w:shd w:val="clear" w:color="auto" w:fill="FFFFFF"/>
        </w:rPr>
        <w:t>30</w:t>
      </w:r>
      <w:r w:rsidRPr="00985785">
        <w:rPr>
          <w:color w:val="222222"/>
          <w:shd w:val="clear" w:color="auto" w:fill="FFFFFF"/>
        </w:rPr>
        <w:t>(3), 957-961.</w:t>
      </w:r>
      <w:bookmarkEnd w:id="72"/>
    </w:p>
    <w:p w14:paraId="679B7147" w14:textId="78E4F499" w:rsidR="00774C46" w:rsidRPr="00774C46" w:rsidRDefault="00774C46" w:rsidP="0027048E">
      <w:pPr>
        <w:pStyle w:val="ReferenceItem"/>
        <w:spacing w:before="100" w:after="100"/>
        <w:ind w:left="851" w:hanging="494"/>
        <w:rPr>
          <w:szCs w:val="24"/>
        </w:rPr>
      </w:pPr>
      <w:bookmarkStart w:id="73" w:name="_Ref518062596"/>
      <w:r w:rsidRPr="00985785">
        <w:rPr>
          <w:color w:val="222222"/>
          <w:shd w:val="clear" w:color="auto" w:fill="FFFFFF"/>
        </w:rPr>
        <w:t>Clynch, J. R. (2006). Earth coordinates. </w:t>
      </w:r>
      <w:r w:rsidRPr="00985785">
        <w:rPr>
          <w:i/>
          <w:iCs/>
          <w:color w:val="222222"/>
          <w:shd w:val="clear" w:color="auto" w:fill="FFFFFF"/>
        </w:rPr>
        <w:t>Electronic Documentation, February</w:t>
      </w:r>
      <w:r w:rsidRPr="00985785">
        <w:rPr>
          <w:color w:val="222222"/>
          <w:shd w:val="clear" w:color="auto" w:fill="FFFFFF"/>
        </w:rPr>
        <w:t>.</w:t>
      </w:r>
      <w:bookmarkEnd w:id="73"/>
    </w:p>
    <w:p w14:paraId="02887E3B" w14:textId="4A29CAFC" w:rsidR="00774C46" w:rsidRPr="004E4DE4" w:rsidRDefault="00774C46" w:rsidP="0027048E">
      <w:pPr>
        <w:pStyle w:val="ReferenceItem"/>
        <w:spacing w:before="100" w:after="100"/>
        <w:ind w:left="851" w:hanging="494"/>
        <w:rPr>
          <w:szCs w:val="24"/>
        </w:rPr>
      </w:pPr>
      <w:bookmarkStart w:id="74" w:name="_Ref518061810"/>
      <w:r w:rsidRPr="00985785">
        <w:rPr>
          <w:color w:val="222222"/>
          <w:shd w:val="clear" w:color="auto" w:fill="FFFFFF"/>
        </w:rPr>
        <w:lastRenderedPageBreak/>
        <w:t>Montenbruck, O., Gill, E., &amp; Terzibaschian, T. (2000). Note on the BIRD ACS Reference Frames.</w:t>
      </w:r>
      <w:bookmarkEnd w:id="74"/>
    </w:p>
    <w:p w14:paraId="405CFBF1" w14:textId="4289315A" w:rsidR="004E4DE4" w:rsidRPr="001F5080" w:rsidRDefault="004E4DE4" w:rsidP="0027048E">
      <w:pPr>
        <w:pStyle w:val="ReferenceItem"/>
        <w:spacing w:before="100" w:after="100"/>
        <w:ind w:left="851" w:hanging="494"/>
        <w:rPr>
          <w:szCs w:val="24"/>
        </w:rPr>
      </w:pPr>
      <w:bookmarkStart w:id="75" w:name="_Ref522477336"/>
      <w:r w:rsidRPr="004E4DE4">
        <w:rPr>
          <w:color w:val="222222"/>
          <w:szCs w:val="24"/>
          <w:shd w:val="clear" w:color="auto" w:fill="FFFFFF"/>
        </w:rPr>
        <w:t>Barrett, P., Hunter, J., Miller, J. T., Hsu, J. C., &amp; Greenfield, P. (2005, December). matplotlib--A Portable Python Plotting Package. In</w:t>
      </w:r>
      <w:r w:rsidRPr="004E4DE4">
        <w:rPr>
          <w:rStyle w:val="apple-converted-space"/>
          <w:color w:val="222222"/>
          <w:szCs w:val="24"/>
          <w:shd w:val="clear" w:color="auto" w:fill="FFFFFF"/>
        </w:rPr>
        <w:t> </w:t>
      </w:r>
      <w:r w:rsidRPr="004E4DE4">
        <w:rPr>
          <w:i/>
          <w:iCs/>
          <w:color w:val="222222"/>
          <w:szCs w:val="24"/>
        </w:rPr>
        <w:t>Astronomical data analysis software and systems XIV</w:t>
      </w:r>
      <w:r w:rsidRPr="004E4DE4">
        <w:rPr>
          <w:rStyle w:val="apple-converted-space"/>
          <w:color w:val="222222"/>
          <w:szCs w:val="24"/>
          <w:shd w:val="clear" w:color="auto" w:fill="FFFFFF"/>
        </w:rPr>
        <w:t> </w:t>
      </w:r>
      <w:r w:rsidRPr="004E4DE4">
        <w:rPr>
          <w:color w:val="222222"/>
          <w:szCs w:val="24"/>
          <w:shd w:val="clear" w:color="auto" w:fill="FFFFFF"/>
        </w:rPr>
        <w:t>(Vol. 347, p. 91).</w:t>
      </w:r>
      <w:bookmarkEnd w:id="75"/>
    </w:p>
    <w:p w14:paraId="24372303" w14:textId="3D152A45" w:rsidR="001F5080" w:rsidRPr="001F5080" w:rsidRDefault="001F5080" w:rsidP="0027048E">
      <w:pPr>
        <w:pStyle w:val="ReferenceItem"/>
        <w:spacing w:before="100" w:after="100"/>
        <w:ind w:left="851" w:hanging="494"/>
        <w:rPr>
          <w:szCs w:val="24"/>
        </w:rPr>
      </w:pPr>
      <w:bookmarkStart w:id="76" w:name="_Ref522477406"/>
      <w:r w:rsidRPr="001F5080">
        <w:rPr>
          <w:color w:val="222222"/>
          <w:szCs w:val="24"/>
          <w:shd w:val="clear" w:color="auto" w:fill="FFFFFF"/>
        </w:rPr>
        <w:t>Whitaker, J. (2011). The Matplotlib Basemap Toolkit User’s Guide.</w:t>
      </w:r>
      <w:r w:rsidRPr="001F5080">
        <w:rPr>
          <w:rStyle w:val="apple-converted-space"/>
          <w:color w:val="222222"/>
          <w:szCs w:val="24"/>
          <w:shd w:val="clear" w:color="auto" w:fill="FFFFFF"/>
        </w:rPr>
        <w:t> </w:t>
      </w:r>
      <w:r w:rsidRPr="001F5080">
        <w:rPr>
          <w:i/>
          <w:iCs/>
          <w:color w:val="222222"/>
          <w:szCs w:val="24"/>
        </w:rPr>
        <w:t>Matplotlib Basemap Toolkit documentation, February</w:t>
      </w:r>
      <w:r w:rsidRPr="001F5080">
        <w:rPr>
          <w:color w:val="222222"/>
          <w:szCs w:val="24"/>
          <w:shd w:val="clear" w:color="auto" w:fill="FFFFFF"/>
        </w:rPr>
        <w:t>.</w:t>
      </w:r>
      <w:bookmarkEnd w:id="76"/>
    </w:p>
    <w:p w14:paraId="70037FCA" w14:textId="74832A80" w:rsidR="001F5080" w:rsidRPr="00BB456C" w:rsidRDefault="001F5080" w:rsidP="0027048E">
      <w:pPr>
        <w:pStyle w:val="ReferenceItem"/>
        <w:spacing w:before="100" w:after="100"/>
        <w:ind w:left="851" w:hanging="494"/>
        <w:rPr>
          <w:szCs w:val="24"/>
        </w:rPr>
      </w:pPr>
      <w:bookmarkStart w:id="77" w:name="_Ref522477454"/>
      <w:r w:rsidRPr="001F5080">
        <w:rPr>
          <w:color w:val="222222"/>
          <w:szCs w:val="24"/>
          <w:shd w:val="clear" w:color="auto" w:fill="FFFFFF"/>
        </w:rPr>
        <w:t>Tosi, S. (2009).</w:t>
      </w:r>
      <w:r w:rsidRPr="001F5080">
        <w:rPr>
          <w:rStyle w:val="apple-converted-space"/>
          <w:color w:val="222222"/>
          <w:szCs w:val="24"/>
          <w:shd w:val="clear" w:color="auto" w:fill="FFFFFF"/>
        </w:rPr>
        <w:t> </w:t>
      </w:r>
      <w:r w:rsidRPr="001F5080">
        <w:rPr>
          <w:i/>
          <w:iCs/>
          <w:color w:val="222222"/>
          <w:szCs w:val="24"/>
        </w:rPr>
        <w:t>Matplotlib for Python developers</w:t>
      </w:r>
      <w:r w:rsidRPr="001F5080">
        <w:rPr>
          <w:color w:val="222222"/>
          <w:szCs w:val="24"/>
          <w:shd w:val="clear" w:color="auto" w:fill="FFFFFF"/>
        </w:rPr>
        <w:t>. Packt Publishing Ltd.</w:t>
      </w:r>
      <w:bookmarkEnd w:id="77"/>
    </w:p>
    <w:p w14:paraId="670264B6" w14:textId="59313A2D" w:rsidR="00BB456C" w:rsidRPr="00D050E5" w:rsidRDefault="00BB456C" w:rsidP="0027048E">
      <w:pPr>
        <w:pStyle w:val="ReferenceItem"/>
        <w:spacing w:before="100" w:after="100"/>
        <w:ind w:left="851" w:hanging="494"/>
        <w:rPr>
          <w:szCs w:val="24"/>
        </w:rPr>
      </w:pPr>
      <w:bookmarkStart w:id="78" w:name="_Ref522477611"/>
      <w:r w:rsidRPr="00BB456C">
        <w:rPr>
          <w:color w:val="222222"/>
          <w:szCs w:val="24"/>
          <w:shd w:val="clear" w:color="auto" w:fill="FFFFFF"/>
        </w:rPr>
        <w:t>Han, J., Pei, J., &amp; Kamber, M. (2011).</w:t>
      </w:r>
      <w:r w:rsidRPr="00BB456C">
        <w:rPr>
          <w:rStyle w:val="apple-converted-space"/>
          <w:color w:val="222222"/>
          <w:szCs w:val="24"/>
          <w:shd w:val="clear" w:color="auto" w:fill="FFFFFF"/>
        </w:rPr>
        <w:t> </w:t>
      </w:r>
      <w:r w:rsidRPr="00BB456C">
        <w:rPr>
          <w:i/>
          <w:iCs/>
          <w:color w:val="222222"/>
          <w:szCs w:val="24"/>
        </w:rPr>
        <w:t>Data mining: concepts and techniques</w:t>
      </w:r>
      <w:r w:rsidRPr="00BB456C">
        <w:rPr>
          <w:color w:val="222222"/>
          <w:szCs w:val="24"/>
          <w:shd w:val="clear" w:color="auto" w:fill="FFFFFF"/>
        </w:rPr>
        <w:t>. Elsevier.</w:t>
      </w:r>
      <w:bookmarkEnd w:id="78"/>
    </w:p>
    <w:p w14:paraId="5091C2EA" w14:textId="305DD057" w:rsidR="00D050E5" w:rsidRPr="00BE20CA" w:rsidRDefault="00D050E5" w:rsidP="0027048E">
      <w:pPr>
        <w:pStyle w:val="ReferenceItem"/>
        <w:spacing w:before="100" w:after="100"/>
        <w:ind w:left="851" w:hanging="494"/>
        <w:rPr>
          <w:szCs w:val="24"/>
        </w:rPr>
      </w:pPr>
      <w:bookmarkStart w:id="79" w:name="_Ref522477727"/>
      <w:r w:rsidRPr="00D050E5">
        <w:rPr>
          <w:color w:val="3A3A3A"/>
          <w:szCs w:val="24"/>
          <w:shd w:val="clear" w:color="auto" w:fill="FFFFFF"/>
        </w:rPr>
        <w:t>Guo, &amp; Koelsch. (2015). The effects of supervised learning on event-related potential correlates of music-syntactic processing.</w:t>
      </w:r>
      <w:r w:rsidRPr="00D050E5">
        <w:rPr>
          <w:rStyle w:val="apple-converted-space"/>
          <w:color w:val="3A3A3A"/>
          <w:szCs w:val="24"/>
          <w:shd w:val="clear" w:color="auto" w:fill="FFFFFF"/>
        </w:rPr>
        <w:t> </w:t>
      </w:r>
      <w:r w:rsidRPr="00D050E5">
        <w:rPr>
          <w:i/>
          <w:iCs/>
          <w:color w:val="3A3A3A"/>
          <w:szCs w:val="24"/>
        </w:rPr>
        <w:t>Brain Research,1626</w:t>
      </w:r>
      <w:r w:rsidRPr="00D050E5">
        <w:rPr>
          <w:color w:val="3A3A3A"/>
          <w:szCs w:val="24"/>
          <w:shd w:val="clear" w:color="auto" w:fill="FFFFFF"/>
        </w:rPr>
        <w:t>, 232-246.</w:t>
      </w:r>
      <w:bookmarkEnd w:id="79"/>
    </w:p>
    <w:p w14:paraId="1A0E71CC" w14:textId="7298A7EE" w:rsidR="00BE20CA" w:rsidRPr="00BE20CA" w:rsidRDefault="00BE20CA" w:rsidP="0027048E">
      <w:pPr>
        <w:pStyle w:val="ReferenceItem"/>
        <w:spacing w:before="100" w:after="100"/>
        <w:ind w:left="851" w:hanging="494"/>
        <w:rPr>
          <w:szCs w:val="24"/>
        </w:rPr>
      </w:pPr>
      <w:bookmarkStart w:id="80" w:name="_Ref522477844"/>
      <w:r w:rsidRPr="00985785">
        <w:rPr>
          <w:color w:val="222222"/>
          <w:shd w:val="clear" w:color="auto" w:fill="FFFFFF"/>
        </w:rPr>
        <w:t>Jin, C., De-Lin, L., &amp; Fen-Xiang, M. (2009, July). An improved ID3 decision tree algorithm. In</w:t>
      </w:r>
      <w:r w:rsidRPr="00985785">
        <w:rPr>
          <w:rStyle w:val="apple-converted-space"/>
          <w:color w:val="222222"/>
          <w:shd w:val="clear" w:color="auto" w:fill="FFFFFF"/>
        </w:rPr>
        <w:t> </w:t>
      </w:r>
      <w:r w:rsidRPr="00985785">
        <w:rPr>
          <w:i/>
          <w:iCs/>
          <w:color w:val="222222"/>
        </w:rPr>
        <w:t>Computer Science &amp; Education, 2009. ICCSE'09. 4th International Conference on</w:t>
      </w:r>
      <w:r w:rsidRPr="00985785">
        <w:rPr>
          <w:color w:val="222222"/>
          <w:shd w:val="clear" w:color="auto" w:fill="FFFFFF"/>
        </w:rPr>
        <w:t>(pp. 127-130). IEEE.</w:t>
      </w:r>
      <w:bookmarkEnd w:id="80"/>
    </w:p>
    <w:p w14:paraId="656F580F" w14:textId="0EC66E5B" w:rsidR="00BE20CA" w:rsidRPr="00BE20CA" w:rsidRDefault="00BE20CA" w:rsidP="0027048E">
      <w:pPr>
        <w:pStyle w:val="ReferenceItem"/>
        <w:spacing w:before="100" w:after="100"/>
        <w:ind w:left="851" w:hanging="494"/>
        <w:rPr>
          <w:szCs w:val="24"/>
        </w:rPr>
      </w:pPr>
      <w:bookmarkStart w:id="81" w:name="_Ref522477890"/>
      <w:r w:rsidRPr="00985785">
        <w:rPr>
          <w:color w:val="222222"/>
          <w:shd w:val="clear" w:color="auto" w:fill="FFFFFF"/>
        </w:rPr>
        <w:t>Hssina, B., Merbouha, A., Ezzikouri, H., &amp; Erritali, M. (2014). A comparative study of decision tree ID3 and C4. 5.</w:t>
      </w:r>
      <w:r w:rsidRPr="00985785">
        <w:rPr>
          <w:rStyle w:val="apple-converted-space"/>
          <w:color w:val="222222"/>
          <w:shd w:val="clear" w:color="auto" w:fill="FFFFFF"/>
        </w:rPr>
        <w:t> </w:t>
      </w:r>
      <w:r w:rsidRPr="00985785">
        <w:rPr>
          <w:i/>
          <w:iCs/>
          <w:color w:val="222222"/>
        </w:rPr>
        <w:t>International Journal of Advanced Computer Science and Applications</w:t>
      </w:r>
      <w:r w:rsidRPr="00985785">
        <w:rPr>
          <w:color w:val="222222"/>
          <w:shd w:val="clear" w:color="auto" w:fill="FFFFFF"/>
        </w:rPr>
        <w:t>,</w:t>
      </w:r>
      <w:r w:rsidRPr="00985785">
        <w:rPr>
          <w:rStyle w:val="apple-converted-space"/>
          <w:color w:val="222222"/>
          <w:shd w:val="clear" w:color="auto" w:fill="FFFFFF"/>
        </w:rPr>
        <w:t> </w:t>
      </w:r>
      <w:r w:rsidRPr="00985785">
        <w:rPr>
          <w:i/>
          <w:iCs/>
          <w:color w:val="222222"/>
        </w:rPr>
        <w:t>4</w:t>
      </w:r>
      <w:r w:rsidRPr="00985785">
        <w:rPr>
          <w:color w:val="222222"/>
          <w:shd w:val="clear" w:color="auto" w:fill="FFFFFF"/>
        </w:rPr>
        <w:t>(2).</w:t>
      </w:r>
      <w:bookmarkEnd w:id="81"/>
    </w:p>
    <w:p w14:paraId="6D8462C9" w14:textId="321552A5" w:rsidR="00BE20CA" w:rsidRPr="000406C7" w:rsidRDefault="00BE20CA" w:rsidP="0027048E">
      <w:pPr>
        <w:pStyle w:val="ReferenceItem"/>
        <w:spacing w:before="100" w:after="100"/>
        <w:ind w:left="851" w:hanging="494"/>
        <w:rPr>
          <w:szCs w:val="24"/>
        </w:rPr>
      </w:pPr>
      <w:bookmarkStart w:id="82" w:name="_Ref522477958"/>
      <w:r w:rsidRPr="00BE20CA">
        <w:rPr>
          <w:color w:val="222222"/>
          <w:szCs w:val="24"/>
          <w:shd w:val="clear" w:color="auto" w:fill="FFFFFF"/>
        </w:rPr>
        <w:t>Umanol, M., Okamoto, H., Hatono, I., Tamura, H. I. R. O. Y. U. K. I., Kawachi, F., Umedzu, S., &amp; Kinoshita, J. (1994, June). Fuzzy decision trees by fuzzy ID3 algorithm and its application to diagnosis systems. In</w:t>
      </w:r>
      <w:r w:rsidRPr="00BE20CA">
        <w:rPr>
          <w:rStyle w:val="apple-converted-space"/>
          <w:color w:val="222222"/>
          <w:szCs w:val="24"/>
          <w:shd w:val="clear" w:color="auto" w:fill="FFFFFF"/>
        </w:rPr>
        <w:t> </w:t>
      </w:r>
      <w:r w:rsidRPr="00BE20CA">
        <w:rPr>
          <w:i/>
          <w:iCs/>
          <w:color w:val="222222"/>
          <w:szCs w:val="24"/>
        </w:rPr>
        <w:t>Fuzzy Systems, 1994. IEEE World Congress on Computational Intelligence., Proceedings of the Third IEEE Conference on</w:t>
      </w:r>
      <w:r w:rsidRPr="00BE20CA">
        <w:rPr>
          <w:rStyle w:val="apple-converted-space"/>
          <w:color w:val="222222"/>
          <w:szCs w:val="24"/>
          <w:shd w:val="clear" w:color="auto" w:fill="FFFFFF"/>
        </w:rPr>
        <w:t> </w:t>
      </w:r>
      <w:r w:rsidRPr="00BE20CA">
        <w:rPr>
          <w:color w:val="222222"/>
          <w:szCs w:val="24"/>
          <w:shd w:val="clear" w:color="auto" w:fill="FFFFFF"/>
        </w:rPr>
        <w:t>(pp. 2113-2118). IEEE.</w:t>
      </w:r>
      <w:bookmarkEnd w:id="82"/>
    </w:p>
    <w:p w14:paraId="771064E5" w14:textId="23001882" w:rsidR="000406C7" w:rsidRPr="000406C7" w:rsidRDefault="000406C7" w:rsidP="0027048E">
      <w:pPr>
        <w:pStyle w:val="ReferenceItem"/>
        <w:spacing w:before="100" w:after="100"/>
        <w:ind w:left="851" w:hanging="494"/>
        <w:rPr>
          <w:szCs w:val="24"/>
        </w:rPr>
      </w:pPr>
      <w:bookmarkStart w:id="83" w:name="_Ref522481312"/>
      <w:r w:rsidRPr="0093653A">
        <w:rPr>
          <w:color w:val="222222"/>
          <w:szCs w:val="24"/>
          <w:shd w:val="clear" w:color="auto" w:fill="FFFFFF"/>
        </w:rPr>
        <w:t>Quinlan, J. R. (1986). Induction of decision trees.</w:t>
      </w:r>
      <w:r w:rsidRPr="0093653A">
        <w:rPr>
          <w:rStyle w:val="apple-converted-space"/>
          <w:color w:val="222222"/>
          <w:szCs w:val="24"/>
          <w:shd w:val="clear" w:color="auto" w:fill="FFFFFF"/>
        </w:rPr>
        <w:t> </w:t>
      </w:r>
      <w:r w:rsidRPr="0093653A">
        <w:rPr>
          <w:i/>
          <w:iCs/>
          <w:color w:val="222222"/>
          <w:szCs w:val="24"/>
        </w:rPr>
        <w:t>Machine learning</w:t>
      </w:r>
      <w:r w:rsidRPr="0093653A">
        <w:rPr>
          <w:color w:val="222222"/>
          <w:szCs w:val="24"/>
          <w:shd w:val="clear" w:color="auto" w:fill="FFFFFF"/>
        </w:rPr>
        <w:t>,</w:t>
      </w:r>
      <w:r w:rsidRPr="0093653A">
        <w:rPr>
          <w:rStyle w:val="apple-converted-space"/>
          <w:color w:val="222222"/>
          <w:szCs w:val="24"/>
          <w:shd w:val="clear" w:color="auto" w:fill="FFFFFF"/>
        </w:rPr>
        <w:t> </w:t>
      </w:r>
      <w:r w:rsidRPr="0093653A">
        <w:rPr>
          <w:i/>
          <w:iCs/>
          <w:color w:val="222222"/>
          <w:szCs w:val="24"/>
        </w:rPr>
        <w:t>1</w:t>
      </w:r>
      <w:r w:rsidRPr="0093653A">
        <w:rPr>
          <w:color w:val="222222"/>
          <w:szCs w:val="24"/>
          <w:shd w:val="clear" w:color="auto" w:fill="FFFFFF"/>
        </w:rPr>
        <w:t>(1), 81-106.</w:t>
      </w:r>
      <w:bookmarkEnd w:id="83"/>
    </w:p>
    <w:p w14:paraId="55B9008D" w14:textId="60B1A1C2" w:rsidR="000406C7" w:rsidRPr="00FA5E64" w:rsidRDefault="000406C7" w:rsidP="0027048E">
      <w:pPr>
        <w:pStyle w:val="ReferenceItem"/>
        <w:spacing w:before="100" w:after="100"/>
        <w:ind w:left="851" w:hanging="494"/>
        <w:rPr>
          <w:szCs w:val="24"/>
        </w:rPr>
      </w:pPr>
      <w:bookmarkStart w:id="84" w:name="_Ref522481371"/>
      <w:r w:rsidRPr="0093653A">
        <w:rPr>
          <w:color w:val="222222"/>
          <w:szCs w:val="24"/>
          <w:shd w:val="clear" w:color="auto" w:fill="FFFFFF"/>
        </w:rPr>
        <w:t>Peng, W., Chen, J., &amp; Zhou, H. (2009). An implementation of ID3-decision tree learning algorithm.</w:t>
      </w:r>
      <w:r w:rsidRPr="0093653A">
        <w:rPr>
          <w:rStyle w:val="apple-converted-space"/>
          <w:color w:val="222222"/>
          <w:szCs w:val="24"/>
          <w:shd w:val="clear" w:color="auto" w:fill="FFFFFF"/>
        </w:rPr>
        <w:t> </w:t>
      </w:r>
      <w:r w:rsidRPr="0093653A">
        <w:rPr>
          <w:i/>
          <w:iCs/>
          <w:color w:val="222222"/>
          <w:szCs w:val="24"/>
        </w:rPr>
        <w:t xml:space="preserve">From web. arch. usyd. edu. au/wpeng/DecisionTree2. pdf Retrieved date: </w:t>
      </w:r>
      <w:proofErr w:type="gramStart"/>
      <w:r w:rsidRPr="0093653A">
        <w:rPr>
          <w:i/>
          <w:iCs/>
          <w:color w:val="222222"/>
          <w:szCs w:val="24"/>
        </w:rPr>
        <w:t>May</w:t>
      </w:r>
      <w:r w:rsidRPr="0093653A">
        <w:rPr>
          <w:color w:val="222222"/>
          <w:szCs w:val="24"/>
          <w:shd w:val="clear" w:color="auto" w:fill="FFFFFF"/>
        </w:rPr>
        <w:t>,</w:t>
      </w:r>
      <w:proofErr w:type="gramEnd"/>
      <w:r w:rsidRPr="0093653A">
        <w:rPr>
          <w:rStyle w:val="apple-converted-space"/>
          <w:color w:val="222222"/>
          <w:szCs w:val="24"/>
          <w:shd w:val="clear" w:color="auto" w:fill="FFFFFF"/>
        </w:rPr>
        <w:t> </w:t>
      </w:r>
      <w:r w:rsidRPr="0093653A">
        <w:rPr>
          <w:i/>
          <w:iCs/>
          <w:color w:val="222222"/>
          <w:szCs w:val="24"/>
        </w:rPr>
        <w:t>13</w:t>
      </w:r>
      <w:r w:rsidRPr="0093653A">
        <w:rPr>
          <w:color w:val="222222"/>
          <w:szCs w:val="24"/>
          <w:shd w:val="clear" w:color="auto" w:fill="FFFFFF"/>
        </w:rPr>
        <w:t>.</w:t>
      </w:r>
      <w:bookmarkEnd w:id="84"/>
    </w:p>
    <w:p w14:paraId="1997748F" w14:textId="71A29E28" w:rsidR="00FA5E64" w:rsidRPr="003E1F33" w:rsidRDefault="00FA5E64" w:rsidP="0027048E">
      <w:pPr>
        <w:pStyle w:val="ReferenceItem"/>
        <w:spacing w:before="100" w:after="100"/>
        <w:ind w:left="851" w:hanging="494"/>
        <w:rPr>
          <w:szCs w:val="24"/>
        </w:rPr>
      </w:pPr>
      <w:bookmarkStart w:id="85" w:name="_Ref522482645"/>
      <w:r w:rsidRPr="009C366D">
        <w:rPr>
          <w:color w:val="222222"/>
          <w:szCs w:val="24"/>
          <w:shd w:val="clear" w:color="auto" w:fill="FFFFFF"/>
        </w:rPr>
        <w:t>Steinberg, D., &amp; Colla, P. (2009). CART: classification and regression trees. </w:t>
      </w:r>
      <w:r w:rsidRPr="009C366D">
        <w:rPr>
          <w:i/>
          <w:iCs/>
          <w:color w:val="222222"/>
          <w:szCs w:val="24"/>
          <w:shd w:val="clear" w:color="auto" w:fill="FFFFFF"/>
        </w:rPr>
        <w:t>The top ten algorithms in data mining</w:t>
      </w:r>
      <w:r w:rsidRPr="009C366D">
        <w:rPr>
          <w:color w:val="222222"/>
          <w:szCs w:val="24"/>
          <w:shd w:val="clear" w:color="auto" w:fill="FFFFFF"/>
        </w:rPr>
        <w:t>, </w:t>
      </w:r>
      <w:r w:rsidRPr="009C366D">
        <w:rPr>
          <w:i/>
          <w:iCs/>
          <w:color w:val="222222"/>
          <w:szCs w:val="24"/>
          <w:shd w:val="clear" w:color="auto" w:fill="FFFFFF"/>
        </w:rPr>
        <w:t>9</w:t>
      </w:r>
      <w:r w:rsidRPr="009C366D">
        <w:rPr>
          <w:color w:val="222222"/>
          <w:szCs w:val="24"/>
          <w:shd w:val="clear" w:color="auto" w:fill="FFFFFF"/>
        </w:rPr>
        <w:t>, 179.</w:t>
      </w:r>
      <w:bookmarkEnd w:id="85"/>
    </w:p>
    <w:p w14:paraId="069A67A9" w14:textId="79B31CCA" w:rsidR="003E1F33" w:rsidRPr="003E1F33" w:rsidRDefault="003E1F33" w:rsidP="0027048E">
      <w:pPr>
        <w:pStyle w:val="ReferenceItem"/>
        <w:spacing w:before="100" w:after="100"/>
        <w:ind w:left="851" w:hanging="494"/>
        <w:rPr>
          <w:szCs w:val="24"/>
        </w:rPr>
      </w:pPr>
      <w:bookmarkStart w:id="86" w:name="_Ref522482665"/>
      <w:r w:rsidRPr="009C366D">
        <w:rPr>
          <w:color w:val="222222"/>
          <w:szCs w:val="24"/>
          <w:shd w:val="clear" w:color="auto" w:fill="FFFFFF"/>
        </w:rPr>
        <w:t>Rutkowski, L., Pietruczuk, L., Duda, P., &amp; Jaworski, M. (2013). Decision trees for mining data streams based on the McDiarmid's bound. </w:t>
      </w:r>
      <w:r w:rsidRPr="009C366D">
        <w:rPr>
          <w:i/>
          <w:iCs/>
          <w:color w:val="222222"/>
          <w:szCs w:val="24"/>
          <w:shd w:val="clear" w:color="auto" w:fill="FFFFFF"/>
        </w:rPr>
        <w:t>IEEE Transactions on Knowledge and Data Engineering</w:t>
      </w:r>
      <w:r w:rsidRPr="009C366D">
        <w:rPr>
          <w:color w:val="222222"/>
          <w:szCs w:val="24"/>
          <w:shd w:val="clear" w:color="auto" w:fill="FFFFFF"/>
        </w:rPr>
        <w:t>, </w:t>
      </w:r>
      <w:r w:rsidRPr="009C366D">
        <w:rPr>
          <w:i/>
          <w:iCs/>
          <w:color w:val="222222"/>
          <w:szCs w:val="24"/>
          <w:shd w:val="clear" w:color="auto" w:fill="FFFFFF"/>
        </w:rPr>
        <w:t>25</w:t>
      </w:r>
      <w:r w:rsidRPr="009C366D">
        <w:rPr>
          <w:color w:val="222222"/>
          <w:szCs w:val="24"/>
          <w:shd w:val="clear" w:color="auto" w:fill="FFFFFF"/>
        </w:rPr>
        <w:t>(6), 1272-1279.</w:t>
      </w:r>
      <w:bookmarkEnd w:id="86"/>
    </w:p>
    <w:p w14:paraId="67645962" w14:textId="20AB8E02" w:rsidR="003E1F33" w:rsidRPr="00BE20CA" w:rsidRDefault="003E1F33" w:rsidP="0027048E">
      <w:pPr>
        <w:pStyle w:val="ReferenceItem"/>
        <w:spacing w:before="100" w:after="100"/>
        <w:ind w:left="851" w:hanging="494"/>
        <w:rPr>
          <w:szCs w:val="24"/>
        </w:rPr>
      </w:pPr>
      <w:bookmarkStart w:id="87" w:name="_Ref522482679"/>
      <w:r w:rsidRPr="009C366D">
        <w:rPr>
          <w:color w:val="222222"/>
          <w:szCs w:val="24"/>
          <w:shd w:val="clear" w:color="auto" w:fill="FFFFFF"/>
        </w:rPr>
        <w:t>Shang, W., Huang, H., Zhu, H., Lin, Y., Qu, Y., &amp; Wang, Z. (2007). A novel feature selection algorithm for text categorization. </w:t>
      </w:r>
      <w:r w:rsidRPr="009C366D">
        <w:rPr>
          <w:i/>
          <w:iCs/>
          <w:color w:val="222222"/>
          <w:szCs w:val="24"/>
          <w:shd w:val="clear" w:color="auto" w:fill="FFFFFF"/>
        </w:rPr>
        <w:t>Expert Systems with Applications</w:t>
      </w:r>
      <w:r w:rsidRPr="009C366D">
        <w:rPr>
          <w:color w:val="222222"/>
          <w:szCs w:val="24"/>
          <w:shd w:val="clear" w:color="auto" w:fill="FFFFFF"/>
        </w:rPr>
        <w:t>, </w:t>
      </w:r>
      <w:r w:rsidRPr="009C366D">
        <w:rPr>
          <w:i/>
          <w:iCs/>
          <w:color w:val="222222"/>
          <w:szCs w:val="24"/>
          <w:shd w:val="clear" w:color="auto" w:fill="FFFFFF"/>
        </w:rPr>
        <w:t>33</w:t>
      </w:r>
      <w:r w:rsidRPr="009C366D">
        <w:rPr>
          <w:color w:val="222222"/>
          <w:szCs w:val="24"/>
          <w:shd w:val="clear" w:color="auto" w:fill="FFFFFF"/>
        </w:rPr>
        <w:t>(1), 1-5.</w:t>
      </w:r>
      <w:bookmarkEnd w:id="87"/>
    </w:p>
    <w:p w14:paraId="0DD8EF1C" w14:textId="70CEC51C" w:rsidR="00BE20CA" w:rsidRPr="00BE20CA" w:rsidRDefault="00BE20CA" w:rsidP="0027048E">
      <w:pPr>
        <w:pStyle w:val="ReferenceItem"/>
        <w:spacing w:before="100" w:after="100"/>
        <w:ind w:left="851" w:hanging="494"/>
        <w:rPr>
          <w:szCs w:val="24"/>
        </w:rPr>
      </w:pPr>
      <w:bookmarkStart w:id="88" w:name="_Ref522478078"/>
      <w:r w:rsidRPr="00985785">
        <w:rPr>
          <w:color w:val="222222"/>
          <w:shd w:val="clear" w:color="auto" w:fill="FFFFFF"/>
        </w:rPr>
        <w:lastRenderedPageBreak/>
        <w:t>Peng, C. Y. J., Lee, K. L., &amp; Ingersoll, G. M. (2002). An introduction to logistic regression analysis and reporting. </w:t>
      </w:r>
      <w:r w:rsidRPr="00985785">
        <w:rPr>
          <w:i/>
          <w:iCs/>
          <w:color w:val="222222"/>
          <w:shd w:val="clear" w:color="auto" w:fill="FFFFFF"/>
        </w:rPr>
        <w:t>The journal of educational research</w:t>
      </w:r>
      <w:r w:rsidRPr="00985785">
        <w:rPr>
          <w:color w:val="222222"/>
          <w:shd w:val="clear" w:color="auto" w:fill="FFFFFF"/>
        </w:rPr>
        <w:t>, </w:t>
      </w:r>
      <w:r w:rsidRPr="00985785">
        <w:rPr>
          <w:i/>
          <w:iCs/>
          <w:color w:val="222222"/>
          <w:shd w:val="clear" w:color="auto" w:fill="FFFFFF"/>
        </w:rPr>
        <w:t>96</w:t>
      </w:r>
      <w:r w:rsidRPr="00985785">
        <w:rPr>
          <w:color w:val="222222"/>
          <w:shd w:val="clear" w:color="auto" w:fill="FFFFFF"/>
        </w:rPr>
        <w:t>(1), 3-14.</w:t>
      </w:r>
      <w:bookmarkEnd w:id="88"/>
    </w:p>
    <w:p w14:paraId="6D80AA8E" w14:textId="58973DCE" w:rsidR="00BE20CA" w:rsidRPr="006910A1" w:rsidRDefault="00BE20CA" w:rsidP="0027048E">
      <w:pPr>
        <w:pStyle w:val="ReferenceItem"/>
        <w:spacing w:before="100" w:after="100"/>
        <w:ind w:left="851" w:hanging="494"/>
        <w:rPr>
          <w:szCs w:val="24"/>
        </w:rPr>
      </w:pPr>
      <w:bookmarkStart w:id="89" w:name="_Ref522478093"/>
      <w:r w:rsidRPr="00985785">
        <w:rPr>
          <w:color w:val="222222"/>
          <w:shd w:val="clear" w:color="auto" w:fill="FFFFFF"/>
        </w:rPr>
        <w:t>Walker, S. H., &amp; Duncan, D. B. (1967). Estimation of the probability of an event as a function of several independent variables. </w:t>
      </w:r>
      <w:r w:rsidRPr="00985785">
        <w:rPr>
          <w:i/>
          <w:iCs/>
          <w:color w:val="222222"/>
          <w:shd w:val="clear" w:color="auto" w:fill="FFFFFF"/>
        </w:rPr>
        <w:t>Biometrika</w:t>
      </w:r>
      <w:r w:rsidRPr="00985785">
        <w:rPr>
          <w:color w:val="222222"/>
          <w:shd w:val="clear" w:color="auto" w:fill="FFFFFF"/>
        </w:rPr>
        <w:t>, </w:t>
      </w:r>
      <w:r w:rsidRPr="00985785">
        <w:rPr>
          <w:i/>
          <w:iCs/>
          <w:color w:val="222222"/>
          <w:shd w:val="clear" w:color="auto" w:fill="FFFFFF"/>
        </w:rPr>
        <w:t>54</w:t>
      </w:r>
      <w:r w:rsidRPr="00985785">
        <w:rPr>
          <w:color w:val="222222"/>
          <w:shd w:val="clear" w:color="auto" w:fill="FFFFFF"/>
        </w:rPr>
        <w:t>(1-2), 167-179.</w:t>
      </w:r>
      <w:bookmarkEnd w:id="89"/>
    </w:p>
    <w:p w14:paraId="3D2AE0C7" w14:textId="1AE28005" w:rsidR="006910A1" w:rsidRPr="006910A1" w:rsidRDefault="006910A1" w:rsidP="0027048E">
      <w:pPr>
        <w:pStyle w:val="ReferenceItem"/>
        <w:spacing w:before="100" w:after="100"/>
        <w:ind w:left="851" w:hanging="494"/>
        <w:rPr>
          <w:szCs w:val="24"/>
        </w:rPr>
      </w:pPr>
      <w:bookmarkStart w:id="90" w:name="_Ref522478512"/>
      <w:r w:rsidRPr="00985785">
        <w:rPr>
          <w:color w:val="222222"/>
          <w:shd w:val="clear" w:color="auto" w:fill="FFFFFF"/>
        </w:rPr>
        <w:t>Koh, K., Kim, S. J., &amp; Boyd, S. (2007). An interior-point method for large-scale l1-regularized logistic regression. </w:t>
      </w:r>
      <w:r w:rsidRPr="00985785">
        <w:rPr>
          <w:i/>
          <w:iCs/>
          <w:color w:val="222222"/>
          <w:shd w:val="clear" w:color="auto" w:fill="FFFFFF"/>
        </w:rPr>
        <w:t>Journal of Machine learning research</w:t>
      </w:r>
      <w:r w:rsidRPr="00985785">
        <w:rPr>
          <w:color w:val="222222"/>
          <w:shd w:val="clear" w:color="auto" w:fill="FFFFFF"/>
        </w:rPr>
        <w:t>, </w:t>
      </w:r>
      <w:r w:rsidRPr="00985785">
        <w:rPr>
          <w:i/>
          <w:iCs/>
          <w:color w:val="222222"/>
          <w:shd w:val="clear" w:color="auto" w:fill="FFFFFF"/>
        </w:rPr>
        <w:t>8</w:t>
      </w:r>
      <w:r w:rsidRPr="00985785">
        <w:rPr>
          <w:color w:val="222222"/>
          <w:shd w:val="clear" w:color="auto" w:fill="FFFFFF"/>
        </w:rPr>
        <w:t>(Jul), 1519-1555.</w:t>
      </w:r>
      <w:bookmarkEnd w:id="90"/>
    </w:p>
    <w:p w14:paraId="7E56098B" w14:textId="04C16893" w:rsidR="006910A1" w:rsidRPr="009C384C" w:rsidRDefault="006910A1" w:rsidP="0027048E">
      <w:pPr>
        <w:pStyle w:val="ReferenceItem"/>
        <w:spacing w:before="100" w:after="100"/>
        <w:ind w:left="851" w:hanging="494"/>
        <w:rPr>
          <w:szCs w:val="24"/>
        </w:rPr>
      </w:pPr>
      <w:bookmarkStart w:id="91" w:name="_Ref522478528"/>
      <w:r w:rsidRPr="00985785">
        <w:rPr>
          <w:color w:val="222222"/>
          <w:shd w:val="clear" w:color="auto" w:fill="FFFFFF"/>
        </w:rPr>
        <w:t>Ng, A. Y. (2004, July). Feature selection, L 1 vs. L 2 regularization, and rotational invariance. In </w:t>
      </w:r>
      <w:r w:rsidRPr="00985785">
        <w:rPr>
          <w:i/>
          <w:iCs/>
          <w:color w:val="222222"/>
          <w:shd w:val="clear" w:color="auto" w:fill="FFFFFF"/>
        </w:rPr>
        <w:t>Proceedings of the twenty-first international conference on Machine learning</w:t>
      </w:r>
      <w:r w:rsidRPr="00985785">
        <w:rPr>
          <w:color w:val="222222"/>
          <w:shd w:val="clear" w:color="auto" w:fill="FFFFFF"/>
        </w:rPr>
        <w:t> (p. 78). ACM.</w:t>
      </w:r>
      <w:bookmarkEnd w:id="91"/>
    </w:p>
    <w:p w14:paraId="0AD589C6" w14:textId="3B608E4D" w:rsidR="009C384C" w:rsidRPr="009C384C" w:rsidRDefault="009C384C" w:rsidP="0027048E">
      <w:pPr>
        <w:pStyle w:val="ReferenceItem"/>
        <w:spacing w:before="100" w:after="100"/>
        <w:ind w:left="851" w:hanging="494"/>
        <w:rPr>
          <w:szCs w:val="24"/>
        </w:rPr>
      </w:pPr>
      <w:bookmarkStart w:id="92" w:name="_Ref522478720"/>
      <w:r w:rsidRPr="00985785">
        <w:rPr>
          <w:color w:val="222222"/>
          <w:shd w:val="clear" w:color="auto" w:fill="FFFFFF"/>
        </w:rPr>
        <w:t>Tibshirani, R. (2011). Regression shrinkage and selection via the lasso: a retrospective. </w:t>
      </w:r>
      <w:r w:rsidRPr="00985785">
        <w:rPr>
          <w:i/>
          <w:iCs/>
          <w:color w:val="222222"/>
          <w:shd w:val="clear" w:color="auto" w:fill="FFFFFF"/>
        </w:rPr>
        <w:t>Journal of the Royal Statistical Society: Series B (Statistical Methodology)</w:t>
      </w:r>
      <w:r w:rsidRPr="00985785">
        <w:rPr>
          <w:color w:val="222222"/>
          <w:shd w:val="clear" w:color="auto" w:fill="FFFFFF"/>
        </w:rPr>
        <w:t>, </w:t>
      </w:r>
      <w:r w:rsidRPr="00985785">
        <w:rPr>
          <w:i/>
          <w:iCs/>
          <w:color w:val="222222"/>
          <w:shd w:val="clear" w:color="auto" w:fill="FFFFFF"/>
        </w:rPr>
        <w:t>73</w:t>
      </w:r>
      <w:r w:rsidRPr="00985785">
        <w:rPr>
          <w:color w:val="222222"/>
          <w:shd w:val="clear" w:color="auto" w:fill="FFFFFF"/>
        </w:rPr>
        <w:t>(3), 273-282.</w:t>
      </w:r>
      <w:bookmarkEnd w:id="92"/>
    </w:p>
    <w:p w14:paraId="023FE7AF" w14:textId="0AC265E2" w:rsidR="009C384C" w:rsidRPr="009C78F0" w:rsidRDefault="009C384C" w:rsidP="0027048E">
      <w:pPr>
        <w:pStyle w:val="ReferenceItem"/>
        <w:spacing w:before="100" w:after="100"/>
        <w:ind w:left="851" w:hanging="494"/>
        <w:rPr>
          <w:szCs w:val="24"/>
        </w:rPr>
      </w:pPr>
      <w:bookmarkStart w:id="93" w:name="_Ref522478733"/>
      <w:r w:rsidRPr="00985785">
        <w:rPr>
          <w:color w:val="222222"/>
          <w:shd w:val="clear" w:color="auto" w:fill="FFFFFF"/>
        </w:rPr>
        <w:t>Goeman, J., Meijer, R., &amp; Chaturvedi, N. (2012). L1 and L2 penalized regression models. </w:t>
      </w:r>
      <w:r w:rsidRPr="00985785">
        <w:rPr>
          <w:i/>
          <w:iCs/>
          <w:color w:val="222222"/>
          <w:shd w:val="clear" w:color="auto" w:fill="FFFFFF"/>
        </w:rPr>
        <w:t>cran. r-project. or</w:t>
      </w:r>
      <w:r w:rsidRPr="00985785">
        <w:rPr>
          <w:color w:val="222222"/>
          <w:shd w:val="clear" w:color="auto" w:fill="FFFFFF"/>
        </w:rPr>
        <w:t>.</w:t>
      </w:r>
      <w:bookmarkEnd w:id="93"/>
    </w:p>
    <w:p w14:paraId="1AEEC794" w14:textId="04357C55" w:rsidR="0093653A" w:rsidRPr="000406C7" w:rsidRDefault="009C78F0" w:rsidP="000406C7">
      <w:pPr>
        <w:pStyle w:val="ReferenceItem"/>
        <w:spacing w:before="100" w:after="100"/>
        <w:ind w:left="851" w:hanging="494"/>
        <w:rPr>
          <w:szCs w:val="24"/>
        </w:rPr>
      </w:pPr>
      <w:bookmarkStart w:id="94" w:name="_Ref522479533"/>
      <w:r w:rsidRPr="009C78F0">
        <w:rPr>
          <w:color w:val="222222"/>
          <w:szCs w:val="24"/>
          <w:shd w:val="clear" w:color="auto" w:fill="FFFFFF"/>
        </w:rPr>
        <w:t>Dean, J., &amp; Ghemawat, S. (2010). MapReduce: a flexible data processing tool. </w:t>
      </w:r>
      <w:r w:rsidRPr="009C78F0">
        <w:rPr>
          <w:i/>
          <w:iCs/>
          <w:color w:val="222222"/>
          <w:szCs w:val="24"/>
        </w:rPr>
        <w:t>Communications of the ACM</w:t>
      </w:r>
      <w:r w:rsidRPr="009C78F0">
        <w:rPr>
          <w:color w:val="222222"/>
          <w:szCs w:val="24"/>
          <w:shd w:val="clear" w:color="auto" w:fill="FFFFFF"/>
        </w:rPr>
        <w:t>, </w:t>
      </w:r>
      <w:r w:rsidRPr="009C78F0">
        <w:rPr>
          <w:i/>
          <w:iCs/>
          <w:color w:val="222222"/>
          <w:szCs w:val="24"/>
        </w:rPr>
        <w:t>53</w:t>
      </w:r>
      <w:r w:rsidRPr="009C78F0">
        <w:rPr>
          <w:color w:val="222222"/>
          <w:szCs w:val="24"/>
          <w:shd w:val="clear" w:color="auto" w:fill="FFFFFF"/>
        </w:rPr>
        <w:t>(1), 72-77.</w:t>
      </w:r>
      <w:bookmarkEnd w:id="94"/>
    </w:p>
    <w:p w14:paraId="4F3BC6EF" w14:textId="3A7E45BB" w:rsidR="00513CBA" w:rsidRPr="00513CBA" w:rsidRDefault="00513CBA" w:rsidP="0027048E">
      <w:pPr>
        <w:pStyle w:val="ReferenceItem"/>
        <w:spacing w:before="100" w:after="100"/>
        <w:ind w:left="851" w:hanging="494"/>
        <w:rPr>
          <w:szCs w:val="24"/>
        </w:rPr>
      </w:pPr>
      <w:bookmarkStart w:id="95" w:name="_Ref522482208"/>
      <w:r w:rsidRPr="00513CBA">
        <w:rPr>
          <w:color w:val="222222"/>
          <w:szCs w:val="24"/>
          <w:shd w:val="clear" w:color="auto" w:fill="FFFFFF"/>
        </w:rPr>
        <w:t>Xu, L., Liu, G., &amp; Chen, Z. (2012, December). Research on optimization model of threshold setting for half-rate based on the decision tree algorithm. In </w:t>
      </w:r>
      <w:r w:rsidRPr="00513CBA">
        <w:rPr>
          <w:i/>
          <w:iCs/>
          <w:color w:val="222222"/>
          <w:szCs w:val="24"/>
          <w:shd w:val="clear" w:color="auto" w:fill="FFFFFF"/>
        </w:rPr>
        <w:t>Computer Science and Network Technology (ICCSNT), 2012 2nd International Conference on</w:t>
      </w:r>
      <w:r w:rsidRPr="00513CBA">
        <w:rPr>
          <w:color w:val="222222"/>
          <w:szCs w:val="24"/>
          <w:shd w:val="clear" w:color="auto" w:fill="FFFFFF"/>
        </w:rPr>
        <w:t>(pp. 316-320). IEEE.</w:t>
      </w:r>
      <w:bookmarkEnd w:id="95"/>
    </w:p>
    <w:p w14:paraId="1945F785" w14:textId="76013031" w:rsidR="00513CBA" w:rsidRPr="00513CBA" w:rsidRDefault="00513CBA" w:rsidP="0027048E">
      <w:pPr>
        <w:pStyle w:val="ReferenceItem"/>
        <w:spacing w:before="100" w:after="100"/>
        <w:ind w:left="851" w:hanging="494"/>
        <w:rPr>
          <w:szCs w:val="24"/>
        </w:rPr>
      </w:pPr>
      <w:bookmarkStart w:id="96" w:name="_Ref522482259"/>
      <w:r w:rsidRPr="00513CBA">
        <w:rPr>
          <w:color w:val="222222"/>
          <w:szCs w:val="24"/>
          <w:shd w:val="clear" w:color="auto" w:fill="FFFFFF"/>
        </w:rPr>
        <w:t>Pedregosa, F., Varoquaux, G., Gramfort, A., Michel, V., Thirion, B., Grisel, O., ... &amp; Vanderplas, J. (2011). Scikit-learn: Machine learning in Python.</w:t>
      </w:r>
      <w:r w:rsidRPr="00513CBA">
        <w:rPr>
          <w:rStyle w:val="apple-converted-space"/>
          <w:color w:val="222222"/>
          <w:szCs w:val="24"/>
          <w:shd w:val="clear" w:color="auto" w:fill="FFFFFF"/>
        </w:rPr>
        <w:t> </w:t>
      </w:r>
      <w:r w:rsidRPr="00513CBA">
        <w:rPr>
          <w:i/>
          <w:iCs/>
          <w:color w:val="222222"/>
          <w:szCs w:val="24"/>
        </w:rPr>
        <w:t>Journal of machine learning research</w:t>
      </w:r>
      <w:r w:rsidRPr="00513CBA">
        <w:rPr>
          <w:color w:val="222222"/>
          <w:szCs w:val="24"/>
          <w:shd w:val="clear" w:color="auto" w:fill="FFFFFF"/>
        </w:rPr>
        <w:t>,</w:t>
      </w:r>
      <w:r w:rsidRPr="00513CBA">
        <w:rPr>
          <w:rStyle w:val="apple-converted-space"/>
          <w:color w:val="222222"/>
          <w:szCs w:val="24"/>
          <w:shd w:val="clear" w:color="auto" w:fill="FFFFFF"/>
        </w:rPr>
        <w:t> </w:t>
      </w:r>
      <w:r w:rsidRPr="00513CBA">
        <w:rPr>
          <w:i/>
          <w:iCs/>
          <w:color w:val="222222"/>
          <w:szCs w:val="24"/>
        </w:rPr>
        <w:t>12</w:t>
      </w:r>
      <w:r w:rsidRPr="00513CBA">
        <w:rPr>
          <w:color w:val="222222"/>
          <w:szCs w:val="24"/>
          <w:shd w:val="clear" w:color="auto" w:fill="FFFFFF"/>
        </w:rPr>
        <w:t>(Oct), 2825-2830.</w:t>
      </w:r>
      <w:bookmarkEnd w:id="96"/>
    </w:p>
    <w:p w14:paraId="5ADEC4E0" w14:textId="382540F6" w:rsidR="009C366D" w:rsidRPr="003E1F33" w:rsidRDefault="00513CBA" w:rsidP="003E1F33">
      <w:pPr>
        <w:pStyle w:val="ReferenceItem"/>
        <w:tabs>
          <w:tab w:val="clear" w:pos="720"/>
          <w:tab w:val="num" w:pos="426"/>
        </w:tabs>
        <w:spacing w:before="100" w:after="100"/>
        <w:ind w:left="851" w:hanging="491"/>
        <w:rPr>
          <w:szCs w:val="24"/>
        </w:rPr>
      </w:pPr>
      <w:bookmarkStart w:id="97" w:name="_Ref522482447"/>
      <w:r w:rsidRPr="00513CBA">
        <w:rPr>
          <w:i/>
          <w:lang w:eastAsia="zh-CN"/>
        </w:rPr>
        <w:t>Decision Trees</w:t>
      </w:r>
      <w:r>
        <w:t>. Online at</w:t>
      </w:r>
      <w:r w:rsidRPr="006D6A9D">
        <w:rPr>
          <w:rFonts w:eastAsia="宋体"/>
          <w:color w:val="222222"/>
          <w:spacing w:val="0"/>
          <w:szCs w:val="24"/>
          <w:shd w:val="clear" w:color="auto" w:fill="FFFFFF"/>
          <w:lang w:val="en-US" w:eastAsia="zh-CN"/>
        </w:rPr>
        <w:t xml:space="preserve"> </w:t>
      </w:r>
      <w:hyperlink r:id="rId58" w:history="1">
        <w:r w:rsidRPr="00513CBA">
          <w:rPr>
            <w:rStyle w:val="a3"/>
            <w:rFonts w:eastAsia="宋体"/>
            <w:spacing w:val="0"/>
            <w:szCs w:val="24"/>
            <w:shd w:val="clear" w:color="auto" w:fill="FFFFFF"/>
            <w:lang w:val="en-US" w:eastAsia="zh-CN"/>
          </w:rPr>
          <w:t>http://scikit-learn.org/stable/modules/tree.html</w:t>
        </w:r>
      </w:hyperlink>
      <w:r>
        <w:rPr>
          <w:rFonts w:eastAsia="宋体"/>
          <w:color w:val="222222"/>
          <w:spacing w:val="0"/>
          <w:szCs w:val="24"/>
          <w:shd w:val="clear" w:color="auto" w:fill="FFFFFF"/>
          <w:lang w:val="en-US" w:eastAsia="zh-CN"/>
        </w:rPr>
        <w:t xml:space="preserve"> </w:t>
      </w:r>
      <w:r>
        <w:t>(referenced 19/08/2018).</w:t>
      </w:r>
      <w:bookmarkEnd w:id="97"/>
    </w:p>
    <w:p w14:paraId="50F44C3C" w14:textId="471D6A58" w:rsidR="003A3086" w:rsidRPr="003A3086" w:rsidRDefault="003A3086" w:rsidP="00513CBA">
      <w:pPr>
        <w:pStyle w:val="ReferenceItem"/>
        <w:tabs>
          <w:tab w:val="clear" w:pos="720"/>
          <w:tab w:val="num" w:pos="426"/>
        </w:tabs>
        <w:spacing w:before="100" w:after="100"/>
        <w:ind w:left="851" w:hanging="491"/>
        <w:rPr>
          <w:szCs w:val="24"/>
        </w:rPr>
      </w:pPr>
      <w:bookmarkStart w:id="98" w:name="_Ref522486785"/>
      <w:r w:rsidRPr="003A3086">
        <w:rPr>
          <w:color w:val="222222"/>
          <w:szCs w:val="24"/>
          <w:shd w:val="clear" w:color="auto" w:fill="FFFFFF"/>
        </w:rPr>
        <w:t>Wester, A., Øvrelid, L., Velldal, E., &amp; Hammer, H. L. (2016). Threat detection in online discussions. In</w:t>
      </w:r>
      <w:r w:rsidRPr="003A3086">
        <w:rPr>
          <w:rStyle w:val="apple-converted-space"/>
          <w:color w:val="222222"/>
          <w:szCs w:val="24"/>
          <w:shd w:val="clear" w:color="auto" w:fill="FFFFFF"/>
        </w:rPr>
        <w:t> </w:t>
      </w:r>
      <w:r w:rsidRPr="003A3086">
        <w:rPr>
          <w:i/>
          <w:iCs/>
          <w:color w:val="222222"/>
          <w:szCs w:val="24"/>
        </w:rPr>
        <w:t>Proceedings of the 7th Workshop on Computational Approaches to Subjectivity, Sentiment and Social Media Analysis</w:t>
      </w:r>
      <w:r w:rsidRPr="003A3086">
        <w:rPr>
          <w:rStyle w:val="apple-converted-space"/>
          <w:color w:val="222222"/>
          <w:szCs w:val="24"/>
          <w:shd w:val="clear" w:color="auto" w:fill="FFFFFF"/>
        </w:rPr>
        <w:t> </w:t>
      </w:r>
      <w:r w:rsidRPr="003A3086">
        <w:rPr>
          <w:color w:val="222222"/>
          <w:szCs w:val="24"/>
          <w:shd w:val="clear" w:color="auto" w:fill="FFFFFF"/>
        </w:rPr>
        <w:t>(pp. 66-71).</w:t>
      </w:r>
      <w:bookmarkEnd w:id="98"/>
    </w:p>
    <w:sectPr w:rsidR="003A3086" w:rsidRPr="003A3086" w:rsidSect="006B1F41">
      <w:footerReference w:type="default" r:id="rId59"/>
      <w:pgSz w:w="11909" w:h="16834" w:code="9"/>
      <w:pgMar w:top="1928" w:right="1814" w:bottom="1134" w:left="1814" w:header="720" w:footer="720" w:gutter="0"/>
      <w:pgNumType w:start="1"/>
      <w:cols w:space="720"/>
      <w:noEndnot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KENNEDY Jane" w:date="2018-08-20T09:11:00Z" w:initials="KJ">
    <w:p w14:paraId="532164C5" w14:textId="47E7C4AE" w:rsidR="005C1DE9" w:rsidRDefault="005C1DE9">
      <w:pPr>
        <w:pStyle w:val="af"/>
      </w:pPr>
      <w:r>
        <w:rPr>
          <w:rStyle w:val="ae"/>
        </w:rPr>
        <w:annotationRef/>
      </w:r>
      <w:r>
        <w:t>Don’t forget to update this before hand-in!</w:t>
      </w:r>
    </w:p>
  </w:comment>
  <w:comment w:id="45" w:author="KENNEDY Jane" w:date="2018-08-20T17:04:00Z" w:initials="KJ">
    <w:p w14:paraId="49BD38AB" w14:textId="2542DEA6" w:rsidR="005C1DE9" w:rsidRDefault="005C1DE9">
      <w:pPr>
        <w:pStyle w:val="af"/>
      </w:pPr>
      <w:r>
        <w:rPr>
          <w:rStyle w:val="ae"/>
        </w:rPr>
        <w:annotationRef/>
      </w:r>
      <w:r>
        <w:t>This chapter would benefit from proofreading, I found it quite hard to follow.</w:t>
      </w:r>
    </w:p>
  </w:comment>
  <w:comment w:id="51" w:author="KENNEDY Jane" w:date="2018-08-20T17:26:00Z" w:initials="KJ">
    <w:p w14:paraId="26187D6E" w14:textId="2AA145EA" w:rsidR="005C1DE9" w:rsidRDefault="005C1DE9">
      <w:pPr>
        <w:pStyle w:val="af"/>
      </w:pPr>
      <w:r>
        <w:rPr>
          <w:rStyle w:val="ae"/>
        </w:rPr>
        <w:annotationRef/>
      </w:r>
      <w:r>
        <w:t>Is this the same as the independent word data set?</w:t>
      </w:r>
    </w:p>
  </w:comment>
  <w:comment w:id="52" w:author="KENNEDY Jane" w:date="2018-08-20T17:28:00Z" w:initials="KJ">
    <w:p w14:paraId="486F1CF5" w14:textId="77777777" w:rsidR="005C1DE9" w:rsidRDefault="005C1DE9">
      <w:pPr>
        <w:pStyle w:val="af"/>
      </w:pPr>
      <w:r>
        <w:rPr>
          <w:rStyle w:val="ae"/>
        </w:rPr>
        <w:annotationRef/>
      </w:r>
      <w:r>
        <w:t>Is there anything that didn’t work? Were there any words or dishes in your results which shouldn’t be there?</w:t>
      </w:r>
    </w:p>
    <w:p w14:paraId="2163888F" w14:textId="77777777" w:rsidR="005C1DE9" w:rsidRDefault="005C1DE9">
      <w:pPr>
        <w:pStyle w:val="af"/>
      </w:pPr>
    </w:p>
    <w:p w14:paraId="0803E4FF" w14:textId="242D84C8" w:rsidR="005C1DE9" w:rsidRDefault="005C1DE9">
      <w:pPr>
        <w:pStyle w:val="af"/>
      </w:pPr>
      <w:r>
        <w:t>What do you think your biggest success was?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32164C5" w15:done="0"/>
  <w15:commentEx w15:paraId="49BD38AB" w15:done="0"/>
  <w15:commentEx w15:paraId="26187D6E" w15:done="0"/>
  <w15:commentEx w15:paraId="0803E4F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32164C5" w16cid:durableId="1F250458"/>
  <w16cid:commentId w16cid:paraId="49BD38AB" w16cid:durableId="1F257331"/>
  <w16cid:commentId w16cid:paraId="26187D6E" w16cid:durableId="1F257832"/>
  <w16cid:commentId w16cid:paraId="0803E4FF" w16cid:durableId="1F2578C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EA3B46" w14:textId="77777777" w:rsidR="00AF2C1C" w:rsidRDefault="00AF2C1C">
      <w:r>
        <w:separator/>
      </w:r>
    </w:p>
  </w:endnote>
  <w:endnote w:type="continuationSeparator" w:id="0">
    <w:p w14:paraId="3282D046" w14:textId="77777777" w:rsidR="00AF2C1C" w:rsidRDefault="00AF2C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MM I 10">
    <w:altName w:val="Calibri"/>
    <w:panose1 w:val="020B0604020202020204"/>
    <w:charset w:val="00"/>
    <w:family w:val="swiss"/>
    <w:pitch w:val="default"/>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宋体">
    <w:altName w:val="SimSun"/>
    <w:panose1 w:val="02010600030101010101"/>
    <w:charset w:val="86"/>
    <w:family w:val="auto"/>
    <w:pitch w:val="variable"/>
    <w:sig w:usb0="00000003" w:usb1="288F0000" w:usb2="00000016" w:usb3="00000000" w:csb0="00040001" w:csb1="00000000"/>
  </w:font>
  <w:font w:name="Hiragino Sans GB W3">
    <w:panose1 w:val="020B0300000000000000"/>
    <w:charset w:val="80"/>
    <w:family w:val="swiss"/>
    <w:pitch w:val="variable"/>
    <w:sig w:usb0="A00002BF" w:usb1="1ACF7CFA" w:usb2="00000016" w:usb3="00000000" w:csb0="00060007" w:csb1="00000000"/>
  </w:font>
  <w:font w:name="Cambria Math">
    <w:panose1 w:val="02040503050406030204"/>
    <w:charset w:val="00"/>
    <w:family w:val="roman"/>
    <w:pitch w:val="variable"/>
    <w:sig w:usb0="E00002FF" w:usb1="420024FF" w:usb2="00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08C19D" w14:textId="77777777" w:rsidR="005C1DE9" w:rsidRDefault="005C1DE9">
    <w:pPr>
      <w:pStyle w:val="a9"/>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59E87" w14:textId="77777777" w:rsidR="005C1DE9" w:rsidRDefault="005C1DE9">
    <w:pPr>
      <w:pStyle w:val="a9"/>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CF85A" w14:textId="77777777" w:rsidR="005C1DE9" w:rsidRDefault="005C1DE9">
    <w:pPr>
      <w:pStyle w:val="a9"/>
    </w:pPr>
    <w:r>
      <w:tab/>
    </w:r>
    <w:r>
      <w:rPr>
        <w:rStyle w:val="ab"/>
      </w:rPr>
      <w:fldChar w:fldCharType="begin"/>
    </w:r>
    <w:r>
      <w:rPr>
        <w:rStyle w:val="ab"/>
      </w:rPr>
      <w:instrText xml:space="preserve"> PAGE </w:instrText>
    </w:r>
    <w:r>
      <w:rPr>
        <w:rStyle w:val="ab"/>
      </w:rPr>
      <w:fldChar w:fldCharType="separate"/>
    </w:r>
    <w:r>
      <w:rPr>
        <w:rStyle w:val="ab"/>
        <w:noProof/>
      </w:rPr>
      <w:t>iii</w:t>
    </w:r>
    <w:r>
      <w:rPr>
        <w:rStyle w:val="ab"/>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B4FC72" w14:textId="77777777" w:rsidR="005C1DE9" w:rsidRDefault="005C1DE9">
    <w:pPr>
      <w:pStyle w:val="a9"/>
    </w:pPr>
    <w:r>
      <w:tab/>
    </w:r>
    <w:r>
      <w:fldChar w:fldCharType="begin"/>
    </w:r>
    <w:r>
      <w:instrText xml:space="preserve"> 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686D5F" w14:textId="77777777" w:rsidR="00AF2C1C" w:rsidRDefault="00AF2C1C">
      <w:r>
        <w:separator/>
      </w:r>
    </w:p>
  </w:footnote>
  <w:footnote w:type="continuationSeparator" w:id="0">
    <w:p w14:paraId="07B6306F" w14:textId="77777777" w:rsidR="00AF2C1C" w:rsidRDefault="00AF2C1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76C03A4"/>
    <w:multiLevelType w:val="hybridMultilevel"/>
    <w:tmpl w:val="2B48C4D6"/>
    <w:lvl w:ilvl="0" w:tplc="CC34A496">
      <w:start w:val="1"/>
      <w:numFmt w:val="decimal"/>
      <w:lvlText w:val="2.4.1.%1"/>
      <w:lvlJc w:val="left"/>
      <w:pPr>
        <w:ind w:left="420" w:hanging="42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D182C45"/>
    <w:multiLevelType w:val="hybridMultilevel"/>
    <w:tmpl w:val="B2C48D02"/>
    <w:lvl w:ilvl="0" w:tplc="D09C6E98">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2DD6221D"/>
    <w:multiLevelType w:val="multilevel"/>
    <w:tmpl w:val="6B1A64EE"/>
    <w:lvl w:ilvl="0">
      <w:start w:val="1"/>
      <w:numFmt w:val="decimal"/>
      <w:pStyle w:val="1"/>
      <w:suff w:val="nothing"/>
      <w:lvlText w:val="Chapter %1"/>
      <w:lvlJc w:val="left"/>
      <w:pPr>
        <w:ind w:left="0" w:firstLine="0"/>
      </w:pPr>
      <w:rPr>
        <w:rFonts w:hint="default"/>
      </w:rPr>
    </w:lvl>
    <w:lvl w:ilvl="1">
      <w:start w:val="1"/>
      <w:numFmt w:val="decimal"/>
      <w:pStyle w:val="2"/>
      <w:suff w:val="space"/>
      <w:lvlText w:val="%1.%2"/>
      <w:lvlJc w:val="left"/>
      <w:pPr>
        <w:ind w:left="864" w:hanging="864"/>
      </w:pPr>
      <w:rPr>
        <w:rFonts w:hint="default"/>
      </w:rPr>
    </w:lvl>
    <w:lvl w:ilvl="2">
      <w:start w:val="1"/>
      <w:numFmt w:val="decimal"/>
      <w:pStyle w:val="3"/>
      <w:suff w:val="space"/>
      <w:lvlText w:val="%1.%2.%3"/>
      <w:lvlJc w:val="left"/>
      <w:pPr>
        <w:ind w:left="720" w:hanging="720"/>
      </w:pPr>
      <w:rPr>
        <w:rFonts w:hint="default"/>
      </w:rPr>
    </w:lvl>
    <w:lvl w:ilvl="3">
      <w:start w:val="1"/>
      <w:numFmt w:val="none"/>
      <w:pStyle w:val="4"/>
      <w:lvlText w:val=""/>
      <w:lvlJc w:val="left"/>
      <w:pPr>
        <w:tabs>
          <w:tab w:val="num" w:pos="864"/>
        </w:tabs>
        <w:ind w:left="864" w:hanging="864"/>
      </w:pPr>
      <w:rPr>
        <w:rFonts w:hint="default"/>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2"/>
        </w:tabs>
        <w:ind w:left="1152" w:hanging="1152"/>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pStyle w:val="9"/>
      <w:lvlText w:val="%1.%2.%3.%4.%5.%6.%7.%8.%9"/>
      <w:lvlJc w:val="left"/>
      <w:pPr>
        <w:tabs>
          <w:tab w:val="num" w:pos="1584"/>
        </w:tabs>
        <w:ind w:left="1584" w:hanging="1584"/>
      </w:pPr>
      <w:rPr>
        <w:rFonts w:hint="default"/>
      </w:rPr>
    </w:lvl>
  </w:abstractNum>
  <w:abstractNum w:abstractNumId="3" w15:restartNumberingAfterBreak="0">
    <w:nsid w:val="3F3A5E2E"/>
    <w:multiLevelType w:val="hybridMultilevel"/>
    <w:tmpl w:val="9D9AA5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F0074E6"/>
    <w:multiLevelType w:val="hybridMultilevel"/>
    <w:tmpl w:val="BC7EA7F0"/>
    <w:lvl w:ilvl="0" w:tplc="D09C6E98">
      <w:start w:val="1"/>
      <w:numFmt w:val="bullet"/>
      <w:lvlText w:val=""/>
      <w:lvlJc w:val="left"/>
      <w:pPr>
        <w:ind w:left="420" w:hanging="420"/>
      </w:pPr>
      <w:rPr>
        <w:rFonts w:ascii="Symbol" w:hAnsi="Symbol"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3E54958"/>
    <w:multiLevelType w:val="hybridMultilevel"/>
    <w:tmpl w:val="3EBC09C4"/>
    <w:lvl w:ilvl="0" w:tplc="06E034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1FE14CE"/>
    <w:multiLevelType w:val="hybridMultilevel"/>
    <w:tmpl w:val="70D89116"/>
    <w:lvl w:ilvl="0" w:tplc="70DC299C">
      <w:start w:val="1"/>
      <w:numFmt w:val="decimal"/>
      <w:pStyle w:val="ReferenceItem"/>
      <w:lvlText w:val="[%1]"/>
      <w:lvlJc w:val="left"/>
      <w:pPr>
        <w:tabs>
          <w:tab w:val="num" w:pos="720"/>
        </w:tabs>
        <w:ind w:left="720" w:hanging="360"/>
      </w:pPr>
      <w:rPr>
        <w:rFonts w:ascii="Times New Roman" w:hAnsi="Times New Roman" w:cs="Times New Roman"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7" w15:restartNumberingAfterBreak="0">
    <w:nsid w:val="637A7E73"/>
    <w:multiLevelType w:val="hybridMultilevel"/>
    <w:tmpl w:val="26362A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72A1404"/>
    <w:multiLevelType w:val="hybridMultilevel"/>
    <w:tmpl w:val="0FE41E6C"/>
    <w:lvl w:ilvl="0" w:tplc="D09C6E98">
      <w:start w:val="1"/>
      <w:numFmt w:val="bullet"/>
      <w:lvlText w:val=""/>
      <w:lvlJc w:val="left"/>
      <w:pPr>
        <w:ind w:left="420" w:hanging="420"/>
      </w:pPr>
      <w:rPr>
        <w:rFonts w:ascii="Symbol" w:hAnsi="Symbol"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A364799"/>
    <w:multiLevelType w:val="multilevel"/>
    <w:tmpl w:val="2326DA44"/>
    <w:lvl w:ilvl="0">
      <w:start w:val="1"/>
      <w:numFmt w:val="upperLetter"/>
      <w:pStyle w:val="Appendix"/>
      <w:lvlText w:val="Appendix %1"/>
      <w:lvlJc w:val="left"/>
      <w:pPr>
        <w:tabs>
          <w:tab w:val="num" w:pos="4320"/>
        </w:tabs>
        <w:ind w:left="0" w:firstLine="0"/>
      </w:pPr>
      <w:rPr>
        <w:rFonts w:hint="default"/>
      </w:rPr>
    </w:lvl>
    <w:lvl w:ilvl="1">
      <w:start w:val="1"/>
      <w:numFmt w:val="decimal"/>
      <w:suff w:val="space"/>
      <w:lvlText w:val="%1.%2"/>
      <w:lvlJc w:val="left"/>
      <w:pPr>
        <w:ind w:left="864" w:hanging="864"/>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15:restartNumberingAfterBreak="0">
    <w:nsid w:val="7A5B3D7D"/>
    <w:multiLevelType w:val="hybridMultilevel"/>
    <w:tmpl w:val="1BC4A2D0"/>
    <w:lvl w:ilvl="0" w:tplc="B874D91C">
      <w:start w:val="1"/>
      <w:numFmt w:val="decimal"/>
      <w:lvlText w:val="(%1)"/>
      <w:lvlJc w:val="left"/>
      <w:pPr>
        <w:ind w:left="360" w:hanging="36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2"/>
  </w:num>
  <w:num w:numId="3">
    <w:abstractNumId w:val="9"/>
  </w:num>
  <w:num w:numId="4">
    <w:abstractNumId w:val="3"/>
  </w:num>
  <w:num w:numId="5">
    <w:abstractNumId w:val="10"/>
  </w:num>
  <w:num w:numId="6">
    <w:abstractNumId w:val="1"/>
  </w:num>
  <w:num w:numId="7">
    <w:abstractNumId w:val="8"/>
  </w:num>
  <w:num w:numId="8">
    <w:abstractNumId w:val="4"/>
  </w:num>
  <w:num w:numId="9">
    <w:abstractNumId w:val="7"/>
  </w:num>
  <w:num w:numId="10">
    <w:abstractNumId w:val="0"/>
  </w:num>
  <w:num w:numId="11">
    <w:abstractNumId w:val="2"/>
  </w:num>
  <w:num w:numId="12">
    <w:abstractNumId w:val="5"/>
  </w:num>
  <w:num w:numId="13">
    <w:abstractNumId w:val="2"/>
  </w:num>
  <w:num w:numId="14">
    <w:abstractNumId w:val="2"/>
  </w:num>
  <w:num w:numId="15">
    <w:abstractNumId w:val="2"/>
  </w:num>
  <w:num w:numId="16">
    <w:abstractNumId w:val="2"/>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ENNEDY Jane">
    <w15:presenceInfo w15:providerId="None" w15:userId="KENNEDY Jane"/>
  </w15:person>
  <w15:person w15:author="CAO Jiahao">
    <w15:presenceInfo w15:providerId="AD" w15:userId="S-1-5-21-861567501-1417001333-682003330-68811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SystemFonts/>
  <w:bordersDoNotSurroundHeader/>
  <w:bordersDoNotSurroundFooter/>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19"/>
  <w:doNotHyphenateCaps/>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5FC5"/>
    <w:rsid w:val="0000069C"/>
    <w:rsid w:val="00000FE1"/>
    <w:rsid w:val="00001448"/>
    <w:rsid w:val="000018FC"/>
    <w:rsid w:val="000052C8"/>
    <w:rsid w:val="0000542D"/>
    <w:rsid w:val="0000764F"/>
    <w:rsid w:val="00012B0A"/>
    <w:rsid w:val="00013DDC"/>
    <w:rsid w:val="000201B3"/>
    <w:rsid w:val="00020C63"/>
    <w:rsid w:val="00022937"/>
    <w:rsid w:val="00023B95"/>
    <w:rsid w:val="000274A7"/>
    <w:rsid w:val="0003620F"/>
    <w:rsid w:val="00036B14"/>
    <w:rsid w:val="00036FF5"/>
    <w:rsid w:val="000406C7"/>
    <w:rsid w:val="00041EAF"/>
    <w:rsid w:val="0004476C"/>
    <w:rsid w:val="000454A5"/>
    <w:rsid w:val="000517B9"/>
    <w:rsid w:val="00062F6E"/>
    <w:rsid w:val="00071ED6"/>
    <w:rsid w:val="00074EAD"/>
    <w:rsid w:val="00076460"/>
    <w:rsid w:val="0008400F"/>
    <w:rsid w:val="000840BB"/>
    <w:rsid w:val="0008419D"/>
    <w:rsid w:val="00084CF1"/>
    <w:rsid w:val="00084D46"/>
    <w:rsid w:val="0008594E"/>
    <w:rsid w:val="0008619F"/>
    <w:rsid w:val="00086466"/>
    <w:rsid w:val="000878D6"/>
    <w:rsid w:val="00095D84"/>
    <w:rsid w:val="00096877"/>
    <w:rsid w:val="000A3EEA"/>
    <w:rsid w:val="000A4290"/>
    <w:rsid w:val="000A530F"/>
    <w:rsid w:val="000A6F0C"/>
    <w:rsid w:val="000B54BB"/>
    <w:rsid w:val="000B790B"/>
    <w:rsid w:val="000C6C49"/>
    <w:rsid w:val="000D0964"/>
    <w:rsid w:val="000D1751"/>
    <w:rsid w:val="000D3566"/>
    <w:rsid w:val="000D4060"/>
    <w:rsid w:val="000D66F7"/>
    <w:rsid w:val="000E1203"/>
    <w:rsid w:val="000E3951"/>
    <w:rsid w:val="000E6480"/>
    <w:rsid w:val="000F1CF4"/>
    <w:rsid w:val="000F626C"/>
    <w:rsid w:val="000F75C1"/>
    <w:rsid w:val="000F7965"/>
    <w:rsid w:val="001017F5"/>
    <w:rsid w:val="00102397"/>
    <w:rsid w:val="00104520"/>
    <w:rsid w:val="0010788E"/>
    <w:rsid w:val="00107D00"/>
    <w:rsid w:val="00113EA4"/>
    <w:rsid w:val="001145DB"/>
    <w:rsid w:val="001175AE"/>
    <w:rsid w:val="001230BE"/>
    <w:rsid w:val="00123F04"/>
    <w:rsid w:val="00124A1F"/>
    <w:rsid w:val="00125DDE"/>
    <w:rsid w:val="00126256"/>
    <w:rsid w:val="0012666C"/>
    <w:rsid w:val="00142456"/>
    <w:rsid w:val="00144742"/>
    <w:rsid w:val="00150431"/>
    <w:rsid w:val="0015046C"/>
    <w:rsid w:val="00151E58"/>
    <w:rsid w:val="00154DF0"/>
    <w:rsid w:val="00160F78"/>
    <w:rsid w:val="00160F97"/>
    <w:rsid w:val="00164B9F"/>
    <w:rsid w:val="00165A5B"/>
    <w:rsid w:val="00167A0B"/>
    <w:rsid w:val="00172011"/>
    <w:rsid w:val="00173742"/>
    <w:rsid w:val="00184DF3"/>
    <w:rsid w:val="001856B9"/>
    <w:rsid w:val="00194CEE"/>
    <w:rsid w:val="00196837"/>
    <w:rsid w:val="00196FEE"/>
    <w:rsid w:val="001A1489"/>
    <w:rsid w:val="001A226A"/>
    <w:rsid w:val="001A29CD"/>
    <w:rsid w:val="001A769F"/>
    <w:rsid w:val="001C0812"/>
    <w:rsid w:val="001C0AE5"/>
    <w:rsid w:val="001C1955"/>
    <w:rsid w:val="001C24CE"/>
    <w:rsid w:val="001C3440"/>
    <w:rsid w:val="001C6269"/>
    <w:rsid w:val="001D06AB"/>
    <w:rsid w:val="001D2D15"/>
    <w:rsid w:val="001E0D9C"/>
    <w:rsid w:val="001E51D8"/>
    <w:rsid w:val="001F3905"/>
    <w:rsid w:val="001F5080"/>
    <w:rsid w:val="00200E99"/>
    <w:rsid w:val="00201506"/>
    <w:rsid w:val="00203DF0"/>
    <w:rsid w:val="002126B5"/>
    <w:rsid w:val="00213535"/>
    <w:rsid w:val="00215BB2"/>
    <w:rsid w:val="00215DB8"/>
    <w:rsid w:val="00215EA3"/>
    <w:rsid w:val="002163C9"/>
    <w:rsid w:val="002168A6"/>
    <w:rsid w:val="00216C1C"/>
    <w:rsid w:val="00216CBE"/>
    <w:rsid w:val="002207F2"/>
    <w:rsid w:val="00226FBB"/>
    <w:rsid w:val="00230DBB"/>
    <w:rsid w:val="00232E44"/>
    <w:rsid w:val="00233AC4"/>
    <w:rsid w:val="002355A2"/>
    <w:rsid w:val="00241178"/>
    <w:rsid w:val="00241F11"/>
    <w:rsid w:val="0024468F"/>
    <w:rsid w:val="00250EFF"/>
    <w:rsid w:val="002516C0"/>
    <w:rsid w:val="00252680"/>
    <w:rsid w:val="00253CD7"/>
    <w:rsid w:val="0025746A"/>
    <w:rsid w:val="00262222"/>
    <w:rsid w:val="00264491"/>
    <w:rsid w:val="0026560C"/>
    <w:rsid w:val="0026732A"/>
    <w:rsid w:val="0027048E"/>
    <w:rsid w:val="002733EC"/>
    <w:rsid w:val="00275589"/>
    <w:rsid w:val="00283A20"/>
    <w:rsid w:val="0028613F"/>
    <w:rsid w:val="00287862"/>
    <w:rsid w:val="00290FC7"/>
    <w:rsid w:val="002912DD"/>
    <w:rsid w:val="00292B06"/>
    <w:rsid w:val="002933B8"/>
    <w:rsid w:val="0029432D"/>
    <w:rsid w:val="002A0EA4"/>
    <w:rsid w:val="002A169F"/>
    <w:rsid w:val="002A1E77"/>
    <w:rsid w:val="002A2AA9"/>
    <w:rsid w:val="002A495C"/>
    <w:rsid w:val="002A588D"/>
    <w:rsid w:val="002B0E65"/>
    <w:rsid w:val="002B3D1B"/>
    <w:rsid w:val="002C4B5A"/>
    <w:rsid w:val="002C5A94"/>
    <w:rsid w:val="002D4A22"/>
    <w:rsid w:val="002D57B0"/>
    <w:rsid w:val="002D7062"/>
    <w:rsid w:val="002D7B3A"/>
    <w:rsid w:val="002E0E48"/>
    <w:rsid w:val="002E36C4"/>
    <w:rsid w:val="002F0356"/>
    <w:rsid w:val="002F2E7F"/>
    <w:rsid w:val="002F5D93"/>
    <w:rsid w:val="00302634"/>
    <w:rsid w:val="00305892"/>
    <w:rsid w:val="00312678"/>
    <w:rsid w:val="003155B7"/>
    <w:rsid w:val="003168F1"/>
    <w:rsid w:val="00324053"/>
    <w:rsid w:val="00324CF2"/>
    <w:rsid w:val="00327A54"/>
    <w:rsid w:val="00330F51"/>
    <w:rsid w:val="00333AD7"/>
    <w:rsid w:val="0033741E"/>
    <w:rsid w:val="00340BBE"/>
    <w:rsid w:val="00342C89"/>
    <w:rsid w:val="003439E7"/>
    <w:rsid w:val="0035038A"/>
    <w:rsid w:val="00350F9C"/>
    <w:rsid w:val="00352C16"/>
    <w:rsid w:val="00353B63"/>
    <w:rsid w:val="003561B8"/>
    <w:rsid w:val="00357FB3"/>
    <w:rsid w:val="00360416"/>
    <w:rsid w:val="00370CD9"/>
    <w:rsid w:val="00372036"/>
    <w:rsid w:val="00373BD2"/>
    <w:rsid w:val="0037669C"/>
    <w:rsid w:val="00382B91"/>
    <w:rsid w:val="00383F1C"/>
    <w:rsid w:val="00385832"/>
    <w:rsid w:val="00387855"/>
    <w:rsid w:val="00395369"/>
    <w:rsid w:val="003A06E0"/>
    <w:rsid w:val="003A156F"/>
    <w:rsid w:val="003A3086"/>
    <w:rsid w:val="003A37CA"/>
    <w:rsid w:val="003A694D"/>
    <w:rsid w:val="003A7363"/>
    <w:rsid w:val="003A7783"/>
    <w:rsid w:val="003B4289"/>
    <w:rsid w:val="003B5244"/>
    <w:rsid w:val="003B5E0F"/>
    <w:rsid w:val="003B7E88"/>
    <w:rsid w:val="003C0A37"/>
    <w:rsid w:val="003C4DBE"/>
    <w:rsid w:val="003C7089"/>
    <w:rsid w:val="003D07C6"/>
    <w:rsid w:val="003D1FD3"/>
    <w:rsid w:val="003D57C5"/>
    <w:rsid w:val="003D629B"/>
    <w:rsid w:val="003E09FB"/>
    <w:rsid w:val="003E1F33"/>
    <w:rsid w:val="003E287C"/>
    <w:rsid w:val="003E2E24"/>
    <w:rsid w:val="003E35F0"/>
    <w:rsid w:val="003E43F9"/>
    <w:rsid w:val="003E5A1E"/>
    <w:rsid w:val="003F4937"/>
    <w:rsid w:val="00401199"/>
    <w:rsid w:val="004011D9"/>
    <w:rsid w:val="0041017E"/>
    <w:rsid w:val="00411058"/>
    <w:rsid w:val="00413187"/>
    <w:rsid w:val="00413952"/>
    <w:rsid w:val="0041553D"/>
    <w:rsid w:val="004155FC"/>
    <w:rsid w:val="00415D1E"/>
    <w:rsid w:val="00417611"/>
    <w:rsid w:val="004211DA"/>
    <w:rsid w:val="00425171"/>
    <w:rsid w:val="00427060"/>
    <w:rsid w:val="00427EA5"/>
    <w:rsid w:val="00431568"/>
    <w:rsid w:val="00432F57"/>
    <w:rsid w:val="00433582"/>
    <w:rsid w:val="00433693"/>
    <w:rsid w:val="00433E0A"/>
    <w:rsid w:val="00437B90"/>
    <w:rsid w:val="004428CE"/>
    <w:rsid w:val="0044626E"/>
    <w:rsid w:val="004463E4"/>
    <w:rsid w:val="0045458F"/>
    <w:rsid w:val="00454D2A"/>
    <w:rsid w:val="00456212"/>
    <w:rsid w:val="00456D36"/>
    <w:rsid w:val="00457C8B"/>
    <w:rsid w:val="00457E80"/>
    <w:rsid w:val="00463A59"/>
    <w:rsid w:val="00464109"/>
    <w:rsid w:val="0046577A"/>
    <w:rsid w:val="00470E3B"/>
    <w:rsid w:val="004713D5"/>
    <w:rsid w:val="00471E4B"/>
    <w:rsid w:val="00474735"/>
    <w:rsid w:val="00480EE8"/>
    <w:rsid w:val="0048402C"/>
    <w:rsid w:val="00484B92"/>
    <w:rsid w:val="004874FD"/>
    <w:rsid w:val="00492FBB"/>
    <w:rsid w:val="00494806"/>
    <w:rsid w:val="0049762A"/>
    <w:rsid w:val="004977DF"/>
    <w:rsid w:val="004A08AB"/>
    <w:rsid w:val="004A2285"/>
    <w:rsid w:val="004A390E"/>
    <w:rsid w:val="004B2234"/>
    <w:rsid w:val="004B27E6"/>
    <w:rsid w:val="004B37D0"/>
    <w:rsid w:val="004B6E56"/>
    <w:rsid w:val="004C193C"/>
    <w:rsid w:val="004C2B54"/>
    <w:rsid w:val="004C6236"/>
    <w:rsid w:val="004D02E3"/>
    <w:rsid w:val="004D0C18"/>
    <w:rsid w:val="004E0F1D"/>
    <w:rsid w:val="004E2DCA"/>
    <w:rsid w:val="004E4DE4"/>
    <w:rsid w:val="004E6CE5"/>
    <w:rsid w:val="004F0B31"/>
    <w:rsid w:val="004F1138"/>
    <w:rsid w:val="004F33CC"/>
    <w:rsid w:val="004F3692"/>
    <w:rsid w:val="004F5076"/>
    <w:rsid w:val="004F5541"/>
    <w:rsid w:val="004F765C"/>
    <w:rsid w:val="004F773C"/>
    <w:rsid w:val="00502EA4"/>
    <w:rsid w:val="005030CB"/>
    <w:rsid w:val="00503B71"/>
    <w:rsid w:val="00504F48"/>
    <w:rsid w:val="00506262"/>
    <w:rsid w:val="00506C11"/>
    <w:rsid w:val="00511E66"/>
    <w:rsid w:val="00512EDB"/>
    <w:rsid w:val="00513CBA"/>
    <w:rsid w:val="0051435E"/>
    <w:rsid w:val="00517B3B"/>
    <w:rsid w:val="00520DC2"/>
    <w:rsid w:val="00522565"/>
    <w:rsid w:val="005257A7"/>
    <w:rsid w:val="00525C0A"/>
    <w:rsid w:val="00531E19"/>
    <w:rsid w:val="00541324"/>
    <w:rsid w:val="00541739"/>
    <w:rsid w:val="005427E8"/>
    <w:rsid w:val="00543663"/>
    <w:rsid w:val="005467E6"/>
    <w:rsid w:val="00550C35"/>
    <w:rsid w:val="00552C17"/>
    <w:rsid w:val="00553DBA"/>
    <w:rsid w:val="00557964"/>
    <w:rsid w:val="005604C3"/>
    <w:rsid w:val="00561339"/>
    <w:rsid w:val="00572196"/>
    <w:rsid w:val="00574F4C"/>
    <w:rsid w:val="005801F5"/>
    <w:rsid w:val="0058189A"/>
    <w:rsid w:val="00581C41"/>
    <w:rsid w:val="005854CD"/>
    <w:rsid w:val="00586750"/>
    <w:rsid w:val="00593853"/>
    <w:rsid w:val="00594228"/>
    <w:rsid w:val="005959DD"/>
    <w:rsid w:val="00596C49"/>
    <w:rsid w:val="00597185"/>
    <w:rsid w:val="005A06D6"/>
    <w:rsid w:val="005A35A4"/>
    <w:rsid w:val="005A727B"/>
    <w:rsid w:val="005A77B8"/>
    <w:rsid w:val="005B0A2F"/>
    <w:rsid w:val="005B0E50"/>
    <w:rsid w:val="005B2884"/>
    <w:rsid w:val="005B300B"/>
    <w:rsid w:val="005B4E3D"/>
    <w:rsid w:val="005B57DC"/>
    <w:rsid w:val="005B7628"/>
    <w:rsid w:val="005B7EE3"/>
    <w:rsid w:val="005C0116"/>
    <w:rsid w:val="005C1DE9"/>
    <w:rsid w:val="005C22F8"/>
    <w:rsid w:val="005C2F6F"/>
    <w:rsid w:val="005C4AAB"/>
    <w:rsid w:val="005C5403"/>
    <w:rsid w:val="005C71F3"/>
    <w:rsid w:val="005D51C4"/>
    <w:rsid w:val="005E2F4E"/>
    <w:rsid w:val="005E5B17"/>
    <w:rsid w:val="005F3C3C"/>
    <w:rsid w:val="00602516"/>
    <w:rsid w:val="00602D0B"/>
    <w:rsid w:val="006040FF"/>
    <w:rsid w:val="00610C70"/>
    <w:rsid w:val="00611218"/>
    <w:rsid w:val="00617721"/>
    <w:rsid w:val="00620F73"/>
    <w:rsid w:val="00622189"/>
    <w:rsid w:val="00623D3D"/>
    <w:rsid w:val="006262DA"/>
    <w:rsid w:val="00627104"/>
    <w:rsid w:val="00631C93"/>
    <w:rsid w:val="00631E77"/>
    <w:rsid w:val="00632427"/>
    <w:rsid w:val="00632FA6"/>
    <w:rsid w:val="00634AE1"/>
    <w:rsid w:val="00642DBC"/>
    <w:rsid w:val="00643393"/>
    <w:rsid w:val="00647B63"/>
    <w:rsid w:val="00647DB3"/>
    <w:rsid w:val="00655341"/>
    <w:rsid w:val="006558FC"/>
    <w:rsid w:val="00663343"/>
    <w:rsid w:val="006650C8"/>
    <w:rsid w:val="00666B5E"/>
    <w:rsid w:val="00667F5D"/>
    <w:rsid w:val="0067186A"/>
    <w:rsid w:val="00671D13"/>
    <w:rsid w:val="00671EBE"/>
    <w:rsid w:val="00673AC3"/>
    <w:rsid w:val="006820CF"/>
    <w:rsid w:val="006852BC"/>
    <w:rsid w:val="006869CD"/>
    <w:rsid w:val="00687A45"/>
    <w:rsid w:val="006910A1"/>
    <w:rsid w:val="00693F3D"/>
    <w:rsid w:val="00694E87"/>
    <w:rsid w:val="00695A63"/>
    <w:rsid w:val="00696087"/>
    <w:rsid w:val="00696657"/>
    <w:rsid w:val="006A2CED"/>
    <w:rsid w:val="006A5825"/>
    <w:rsid w:val="006A58B6"/>
    <w:rsid w:val="006A7E6A"/>
    <w:rsid w:val="006B0048"/>
    <w:rsid w:val="006B1F41"/>
    <w:rsid w:val="006B54F5"/>
    <w:rsid w:val="006B7BB6"/>
    <w:rsid w:val="006B7E3B"/>
    <w:rsid w:val="006C26C9"/>
    <w:rsid w:val="006C27FA"/>
    <w:rsid w:val="006C509E"/>
    <w:rsid w:val="006D04F8"/>
    <w:rsid w:val="006D1270"/>
    <w:rsid w:val="006D3B8E"/>
    <w:rsid w:val="006D48C7"/>
    <w:rsid w:val="006D59A8"/>
    <w:rsid w:val="006D6A9D"/>
    <w:rsid w:val="006D7A03"/>
    <w:rsid w:val="006E2107"/>
    <w:rsid w:val="006E220E"/>
    <w:rsid w:val="006E41B8"/>
    <w:rsid w:val="006E5A87"/>
    <w:rsid w:val="006E5CE8"/>
    <w:rsid w:val="006E6D25"/>
    <w:rsid w:val="006F037E"/>
    <w:rsid w:val="006F09CC"/>
    <w:rsid w:val="006F0A07"/>
    <w:rsid w:val="006F186D"/>
    <w:rsid w:val="006F1A1E"/>
    <w:rsid w:val="006F1AB0"/>
    <w:rsid w:val="006F6CF1"/>
    <w:rsid w:val="006F7C90"/>
    <w:rsid w:val="0070719B"/>
    <w:rsid w:val="00712C92"/>
    <w:rsid w:val="00713AD1"/>
    <w:rsid w:val="00716FD9"/>
    <w:rsid w:val="0072043D"/>
    <w:rsid w:val="00721B88"/>
    <w:rsid w:val="007224B2"/>
    <w:rsid w:val="0073068A"/>
    <w:rsid w:val="00730AB8"/>
    <w:rsid w:val="007363B3"/>
    <w:rsid w:val="00741199"/>
    <w:rsid w:val="00743C6C"/>
    <w:rsid w:val="0074500E"/>
    <w:rsid w:val="0074700B"/>
    <w:rsid w:val="00747719"/>
    <w:rsid w:val="007501D8"/>
    <w:rsid w:val="007505DC"/>
    <w:rsid w:val="00751805"/>
    <w:rsid w:val="007538B5"/>
    <w:rsid w:val="00764919"/>
    <w:rsid w:val="00766B15"/>
    <w:rsid w:val="00773330"/>
    <w:rsid w:val="00774C46"/>
    <w:rsid w:val="00782AAA"/>
    <w:rsid w:val="00784B64"/>
    <w:rsid w:val="00786361"/>
    <w:rsid w:val="00787213"/>
    <w:rsid w:val="00790E41"/>
    <w:rsid w:val="00791150"/>
    <w:rsid w:val="007911E2"/>
    <w:rsid w:val="00794371"/>
    <w:rsid w:val="00795F1D"/>
    <w:rsid w:val="00797994"/>
    <w:rsid w:val="007A157C"/>
    <w:rsid w:val="007A1C33"/>
    <w:rsid w:val="007A54C2"/>
    <w:rsid w:val="007A62B6"/>
    <w:rsid w:val="007B1B18"/>
    <w:rsid w:val="007B33A7"/>
    <w:rsid w:val="007B6CE1"/>
    <w:rsid w:val="007B7333"/>
    <w:rsid w:val="007C3567"/>
    <w:rsid w:val="007C63D8"/>
    <w:rsid w:val="007C75FE"/>
    <w:rsid w:val="007D156D"/>
    <w:rsid w:val="007D1F91"/>
    <w:rsid w:val="007D263A"/>
    <w:rsid w:val="007D48A6"/>
    <w:rsid w:val="007D5A99"/>
    <w:rsid w:val="007D667A"/>
    <w:rsid w:val="007E243E"/>
    <w:rsid w:val="007E247C"/>
    <w:rsid w:val="007E3B2F"/>
    <w:rsid w:val="007F173A"/>
    <w:rsid w:val="007F3EE6"/>
    <w:rsid w:val="007F7D84"/>
    <w:rsid w:val="008041A6"/>
    <w:rsid w:val="0080474E"/>
    <w:rsid w:val="008074E2"/>
    <w:rsid w:val="00811220"/>
    <w:rsid w:val="0081219B"/>
    <w:rsid w:val="00815049"/>
    <w:rsid w:val="00817AE6"/>
    <w:rsid w:val="00820D35"/>
    <w:rsid w:val="008224C6"/>
    <w:rsid w:val="0082258F"/>
    <w:rsid w:val="00823E4A"/>
    <w:rsid w:val="008268F4"/>
    <w:rsid w:val="00826C28"/>
    <w:rsid w:val="00832DF3"/>
    <w:rsid w:val="00832F98"/>
    <w:rsid w:val="00833B68"/>
    <w:rsid w:val="00835425"/>
    <w:rsid w:val="00835576"/>
    <w:rsid w:val="00841A81"/>
    <w:rsid w:val="008424E9"/>
    <w:rsid w:val="008475DE"/>
    <w:rsid w:val="00852716"/>
    <w:rsid w:val="00852936"/>
    <w:rsid w:val="008536B5"/>
    <w:rsid w:val="008573C7"/>
    <w:rsid w:val="008660CD"/>
    <w:rsid w:val="008716D2"/>
    <w:rsid w:val="00873791"/>
    <w:rsid w:val="00873A66"/>
    <w:rsid w:val="0087475D"/>
    <w:rsid w:val="00874840"/>
    <w:rsid w:val="00876171"/>
    <w:rsid w:val="00876241"/>
    <w:rsid w:val="00876993"/>
    <w:rsid w:val="00877EC0"/>
    <w:rsid w:val="0088023B"/>
    <w:rsid w:val="00883160"/>
    <w:rsid w:val="00883DDF"/>
    <w:rsid w:val="00885668"/>
    <w:rsid w:val="008863BE"/>
    <w:rsid w:val="008869D2"/>
    <w:rsid w:val="00890F8F"/>
    <w:rsid w:val="0089165E"/>
    <w:rsid w:val="0089316F"/>
    <w:rsid w:val="00897275"/>
    <w:rsid w:val="008979EE"/>
    <w:rsid w:val="008A28EF"/>
    <w:rsid w:val="008B0560"/>
    <w:rsid w:val="008B451E"/>
    <w:rsid w:val="008B5C72"/>
    <w:rsid w:val="008B5DFF"/>
    <w:rsid w:val="008B6906"/>
    <w:rsid w:val="008B6D32"/>
    <w:rsid w:val="008C1B94"/>
    <w:rsid w:val="008C2741"/>
    <w:rsid w:val="008C56F8"/>
    <w:rsid w:val="008C6834"/>
    <w:rsid w:val="008C6AB2"/>
    <w:rsid w:val="008D3220"/>
    <w:rsid w:val="008D7CCF"/>
    <w:rsid w:val="008D7D7F"/>
    <w:rsid w:val="00900019"/>
    <w:rsid w:val="009007DC"/>
    <w:rsid w:val="00903C4F"/>
    <w:rsid w:val="00906555"/>
    <w:rsid w:val="0092093E"/>
    <w:rsid w:val="00922536"/>
    <w:rsid w:val="00925202"/>
    <w:rsid w:val="00926499"/>
    <w:rsid w:val="00927087"/>
    <w:rsid w:val="00931201"/>
    <w:rsid w:val="00932DA0"/>
    <w:rsid w:val="0093373B"/>
    <w:rsid w:val="0093653A"/>
    <w:rsid w:val="009374A8"/>
    <w:rsid w:val="00937EEB"/>
    <w:rsid w:val="0094002C"/>
    <w:rsid w:val="00940690"/>
    <w:rsid w:val="00942DD5"/>
    <w:rsid w:val="00950585"/>
    <w:rsid w:val="00951FE3"/>
    <w:rsid w:val="00954C83"/>
    <w:rsid w:val="00956C7E"/>
    <w:rsid w:val="00962D3B"/>
    <w:rsid w:val="00965146"/>
    <w:rsid w:val="0096720B"/>
    <w:rsid w:val="00971DA0"/>
    <w:rsid w:val="00972FB7"/>
    <w:rsid w:val="00976AA9"/>
    <w:rsid w:val="00977A0D"/>
    <w:rsid w:val="00981898"/>
    <w:rsid w:val="00982CE8"/>
    <w:rsid w:val="009836F9"/>
    <w:rsid w:val="00987F90"/>
    <w:rsid w:val="00992A6A"/>
    <w:rsid w:val="009934D5"/>
    <w:rsid w:val="00995FDE"/>
    <w:rsid w:val="00996086"/>
    <w:rsid w:val="00996BF8"/>
    <w:rsid w:val="009A0036"/>
    <w:rsid w:val="009A59BF"/>
    <w:rsid w:val="009B66EE"/>
    <w:rsid w:val="009B731A"/>
    <w:rsid w:val="009C28E5"/>
    <w:rsid w:val="009C366D"/>
    <w:rsid w:val="009C384C"/>
    <w:rsid w:val="009C78F0"/>
    <w:rsid w:val="009D0E5F"/>
    <w:rsid w:val="009D3564"/>
    <w:rsid w:val="009D5094"/>
    <w:rsid w:val="009D5A15"/>
    <w:rsid w:val="009D7FBC"/>
    <w:rsid w:val="009E3181"/>
    <w:rsid w:val="009E74C1"/>
    <w:rsid w:val="009E7DB0"/>
    <w:rsid w:val="009F447F"/>
    <w:rsid w:val="009F57F5"/>
    <w:rsid w:val="009F5C48"/>
    <w:rsid w:val="009F776C"/>
    <w:rsid w:val="00A03BA6"/>
    <w:rsid w:val="00A07F1C"/>
    <w:rsid w:val="00A15E68"/>
    <w:rsid w:val="00A165A7"/>
    <w:rsid w:val="00A17496"/>
    <w:rsid w:val="00A23226"/>
    <w:rsid w:val="00A241C2"/>
    <w:rsid w:val="00A30525"/>
    <w:rsid w:val="00A31A99"/>
    <w:rsid w:val="00A33864"/>
    <w:rsid w:val="00A33C35"/>
    <w:rsid w:val="00A37315"/>
    <w:rsid w:val="00A37897"/>
    <w:rsid w:val="00A42021"/>
    <w:rsid w:val="00A42A54"/>
    <w:rsid w:val="00A4514D"/>
    <w:rsid w:val="00A4522E"/>
    <w:rsid w:val="00A4570B"/>
    <w:rsid w:val="00A52555"/>
    <w:rsid w:val="00A534EB"/>
    <w:rsid w:val="00A60E3A"/>
    <w:rsid w:val="00A6315B"/>
    <w:rsid w:val="00A633E2"/>
    <w:rsid w:val="00A64AA0"/>
    <w:rsid w:val="00A66487"/>
    <w:rsid w:val="00A70500"/>
    <w:rsid w:val="00A7304C"/>
    <w:rsid w:val="00A735F7"/>
    <w:rsid w:val="00A73A48"/>
    <w:rsid w:val="00A744B3"/>
    <w:rsid w:val="00A74DA0"/>
    <w:rsid w:val="00A751D4"/>
    <w:rsid w:val="00A77419"/>
    <w:rsid w:val="00A8540A"/>
    <w:rsid w:val="00A9355D"/>
    <w:rsid w:val="00A94335"/>
    <w:rsid w:val="00A96A3B"/>
    <w:rsid w:val="00AA31B1"/>
    <w:rsid w:val="00AA3377"/>
    <w:rsid w:val="00AA3B4C"/>
    <w:rsid w:val="00AA40ED"/>
    <w:rsid w:val="00AA7F00"/>
    <w:rsid w:val="00AB2104"/>
    <w:rsid w:val="00AB2E5A"/>
    <w:rsid w:val="00AB2EBE"/>
    <w:rsid w:val="00AB521D"/>
    <w:rsid w:val="00AB7721"/>
    <w:rsid w:val="00AC5B02"/>
    <w:rsid w:val="00AC7387"/>
    <w:rsid w:val="00AC7B48"/>
    <w:rsid w:val="00AD0B73"/>
    <w:rsid w:val="00AD5CE3"/>
    <w:rsid w:val="00AD5DA8"/>
    <w:rsid w:val="00AE2609"/>
    <w:rsid w:val="00AE518D"/>
    <w:rsid w:val="00AE5A5C"/>
    <w:rsid w:val="00AE740B"/>
    <w:rsid w:val="00AF079C"/>
    <w:rsid w:val="00AF276E"/>
    <w:rsid w:val="00AF2C1C"/>
    <w:rsid w:val="00B00A27"/>
    <w:rsid w:val="00B0299C"/>
    <w:rsid w:val="00B07F0B"/>
    <w:rsid w:val="00B10642"/>
    <w:rsid w:val="00B1226B"/>
    <w:rsid w:val="00B1316F"/>
    <w:rsid w:val="00B13497"/>
    <w:rsid w:val="00B165F9"/>
    <w:rsid w:val="00B17338"/>
    <w:rsid w:val="00B203A6"/>
    <w:rsid w:val="00B21A0D"/>
    <w:rsid w:val="00B22537"/>
    <w:rsid w:val="00B24504"/>
    <w:rsid w:val="00B263F8"/>
    <w:rsid w:val="00B337E7"/>
    <w:rsid w:val="00B340B8"/>
    <w:rsid w:val="00B36C72"/>
    <w:rsid w:val="00B37FBC"/>
    <w:rsid w:val="00B40C17"/>
    <w:rsid w:val="00B51157"/>
    <w:rsid w:val="00B53341"/>
    <w:rsid w:val="00B54A72"/>
    <w:rsid w:val="00B56A3A"/>
    <w:rsid w:val="00B57719"/>
    <w:rsid w:val="00B62588"/>
    <w:rsid w:val="00B65C51"/>
    <w:rsid w:val="00B663F5"/>
    <w:rsid w:val="00B67F08"/>
    <w:rsid w:val="00B7229E"/>
    <w:rsid w:val="00B73501"/>
    <w:rsid w:val="00B7515A"/>
    <w:rsid w:val="00B811E8"/>
    <w:rsid w:val="00B84517"/>
    <w:rsid w:val="00B909E5"/>
    <w:rsid w:val="00B91A0B"/>
    <w:rsid w:val="00B91C7A"/>
    <w:rsid w:val="00B93789"/>
    <w:rsid w:val="00B9500B"/>
    <w:rsid w:val="00BA2DE1"/>
    <w:rsid w:val="00BA71B6"/>
    <w:rsid w:val="00BA7A28"/>
    <w:rsid w:val="00BB27ED"/>
    <w:rsid w:val="00BB456C"/>
    <w:rsid w:val="00BB58AC"/>
    <w:rsid w:val="00BB7F72"/>
    <w:rsid w:val="00BD559C"/>
    <w:rsid w:val="00BE11CC"/>
    <w:rsid w:val="00BE20CA"/>
    <w:rsid w:val="00BE36CD"/>
    <w:rsid w:val="00BF0B67"/>
    <w:rsid w:val="00BF4C7E"/>
    <w:rsid w:val="00C01821"/>
    <w:rsid w:val="00C01873"/>
    <w:rsid w:val="00C02BB6"/>
    <w:rsid w:val="00C04BFD"/>
    <w:rsid w:val="00C122C6"/>
    <w:rsid w:val="00C14408"/>
    <w:rsid w:val="00C17E15"/>
    <w:rsid w:val="00C22602"/>
    <w:rsid w:val="00C3339E"/>
    <w:rsid w:val="00C37850"/>
    <w:rsid w:val="00C423F5"/>
    <w:rsid w:val="00C44A72"/>
    <w:rsid w:val="00C44B5D"/>
    <w:rsid w:val="00C520FB"/>
    <w:rsid w:val="00C52BD3"/>
    <w:rsid w:val="00C53738"/>
    <w:rsid w:val="00C569EB"/>
    <w:rsid w:val="00C57BB6"/>
    <w:rsid w:val="00C62791"/>
    <w:rsid w:val="00C663CF"/>
    <w:rsid w:val="00C707D9"/>
    <w:rsid w:val="00C753AF"/>
    <w:rsid w:val="00C77757"/>
    <w:rsid w:val="00C80E3B"/>
    <w:rsid w:val="00C81B63"/>
    <w:rsid w:val="00C82DCE"/>
    <w:rsid w:val="00C82E2C"/>
    <w:rsid w:val="00C83604"/>
    <w:rsid w:val="00C85AA0"/>
    <w:rsid w:val="00C90C08"/>
    <w:rsid w:val="00C9166D"/>
    <w:rsid w:val="00CA036E"/>
    <w:rsid w:val="00CA14CE"/>
    <w:rsid w:val="00CA259C"/>
    <w:rsid w:val="00CA329D"/>
    <w:rsid w:val="00CA73F7"/>
    <w:rsid w:val="00CA7E0B"/>
    <w:rsid w:val="00CB0007"/>
    <w:rsid w:val="00CB3AE4"/>
    <w:rsid w:val="00CB543F"/>
    <w:rsid w:val="00CB7857"/>
    <w:rsid w:val="00CC4B6E"/>
    <w:rsid w:val="00CC7C58"/>
    <w:rsid w:val="00CD0605"/>
    <w:rsid w:val="00CD2485"/>
    <w:rsid w:val="00CD6AD2"/>
    <w:rsid w:val="00CD73B2"/>
    <w:rsid w:val="00CE1BE7"/>
    <w:rsid w:val="00CE458F"/>
    <w:rsid w:val="00CF0253"/>
    <w:rsid w:val="00CF0B94"/>
    <w:rsid w:val="00CF6C1B"/>
    <w:rsid w:val="00D0237B"/>
    <w:rsid w:val="00D04433"/>
    <w:rsid w:val="00D04830"/>
    <w:rsid w:val="00D050E5"/>
    <w:rsid w:val="00D06A07"/>
    <w:rsid w:val="00D119ED"/>
    <w:rsid w:val="00D16D9F"/>
    <w:rsid w:val="00D21332"/>
    <w:rsid w:val="00D2492C"/>
    <w:rsid w:val="00D3185A"/>
    <w:rsid w:val="00D36FB1"/>
    <w:rsid w:val="00D44F04"/>
    <w:rsid w:val="00D460AE"/>
    <w:rsid w:val="00D513FF"/>
    <w:rsid w:val="00D51EC7"/>
    <w:rsid w:val="00D542DF"/>
    <w:rsid w:val="00D55771"/>
    <w:rsid w:val="00D57F5B"/>
    <w:rsid w:val="00D60DBD"/>
    <w:rsid w:val="00D71994"/>
    <w:rsid w:val="00D720C2"/>
    <w:rsid w:val="00D7247B"/>
    <w:rsid w:val="00D81DC9"/>
    <w:rsid w:val="00D87F59"/>
    <w:rsid w:val="00D9663D"/>
    <w:rsid w:val="00D96ADE"/>
    <w:rsid w:val="00DB20A9"/>
    <w:rsid w:val="00DB68C6"/>
    <w:rsid w:val="00DB774C"/>
    <w:rsid w:val="00DC07C2"/>
    <w:rsid w:val="00DC088B"/>
    <w:rsid w:val="00DC4844"/>
    <w:rsid w:val="00DC4CD1"/>
    <w:rsid w:val="00DC5865"/>
    <w:rsid w:val="00DC5B89"/>
    <w:rsid w:val="00DD34FA"/>
    <w:rsid w:val="00DD51BA"/>
    <w:rsid w:val="00DD66C1"/>
    <w:rsid w:val="00DD6C18"/>
    <w:rsid w:val="00DD7BCF"/>
    <w:rsid w:val="00DD7EB0"/>
    <w:rsid w:val="00DE4104"/>
    <w:rsid w:val="00DE43FD"/>
    <w:rsid w:val="00DF1DFA"/>
    <w:rsid w:val="00DF23C4"/>
    <w:rsid w:val="00DF2964"/>
    <w:rsid w:val="00DF3C43"/>
    <w:rsid w:val="00DF4969"/>
    <w:rsid w:val="00DF61BA"/>
    <w:rsid w:val="00E00EEB"/>
    <w:rsid w:val="00E016E4"/>
    <w:rsid w:val="00E03160"/>
    <w:rsid w:val="00E03190"/>
    <w:rsid w:val="00E062FF"/>
    <w:rsid w:val="00E1123C"/>
    <w:rsid w:val="00E11444"/>
    <w:rsid w:val="00E12D42"/>
    <w:rsid w:val="00E12FAD"/>
    <w:rsid w:val="00E13A50"/>
    <w:rsid w:val="00E13E67"/>
    <w:rsid w:val="00E218CE"/>
    <w:rsid w:val="00E238AD"/>
    <w:rsid w:val="00E3279E"/>
    <w:rsid w:val="00E36449"/>
    <w:rsid w:val="00E378A3"/>
    <w:rsid w:val="00E40313"/>
    <w:rsid w:val="00E4150B"/>
    <w:rsid w:val="00E452A9"/>
    <w:rsid w:val="00E5069C"/>
    <w:rsid w:val="00E5070D"/>
    <w:rsid w:val="00E53D18"/>
    <w:rsid w:val="00E56304"/>
    <w:rsid w:val="00E56EA7"/>
    <w:rsid w:val="00E66A51"/>
    <w:rsid w:val="00E66B2E"/>
    <w:rsid w:val="00E67CFD"/>
    <w:rsid w:val="00E70B14"/>
    <w:rsid w:val="00E70C19"/>
    <w:rsid w:val="00E82F1E"/>
    <w:rsid w:val="00E863F7"/>
    <w:rsid w:val="00E87C72"/>
    <w:rsid w:val="00E9116C"/>
    <w:rsid w:val="00E91740"/>
    <w:rsid w:val="00E94958"/>
    <w:rsid w:val="00E94F1E"/>
    <w:rsid w:val="00E97FBB"/>
    <w:rsid w:val="00EA0BE9"/>
    <w:rsid w:val="00EA5F3D"/>
    <w:rsid w:val="00EA67F0"/>
    <w:rsid w:val="00EA6F58"/>
    <w:rsid w:val="00EB119D"/>
    <w:rsid w:val="00EB50FA"/>
    <w:rsid w:val="00EB6D73"/>
    <w:rsid w:val="00EC4584"/>
    <w:rsid w:val="00EC7C4F"/>
    <w:rsid w:val="00ED039B"/>
    <w:rsid w:val="00ED2FB5"/>
    <w:rsid w:val="00ED30FD"/>
    <w:rsid w:val="00ED6721"/>
    <w:rsid w:val="00ED6FF5"/>
    <w:rsid w:val="00ED7EA7"/>
    <w:rsid w:val="00EE08D8"/>
    <w:rsid w:val="00EE1A7F"/>
    <w:rsid w:val="00EE3D85"/>
    <w:rsid w:val="00EE46D2"/>
    <w:rsid w:val="00EF0BF1"/>
    <w:rsid w:val="00F026D3"/>
    <w:rsid w:val="00F031A0"/>
    <w:rsid w:val="00F04371"/>
    <w:rsid w:val="00F06741"/>
    <w:rsid w:val="00F06C68"/>
    <w:rsid w:val="00F078E3"/>
    <w:rsid w:val="00F13FD9"/>
    <w:rsid w:val="00F16A71"/>
    <w:rsid w:val="00F17706"/>
    <w:rsid w:val="00F20D4E"/>
    <w:rsid w:val="00F22C03"/>
    <w:rsid w:val="00F23A72"/>
    <w:rsid w:val="00F25AF9"/>
    <w:rsid w:val="00F25FC5"/>
    <w:rsid w:val="00F33518"/>
    <w:rsid w:val="00F3644E"/>
    <w:rsid w:val="00F36C34"/>
    <w:rsid w:val="00F37FF8"/>
    <w:rsid w:val="00F416B1"/>
    <w:rsid w:val="00F45764"/>
    <w:rsid w:val="00F45FAE"/>
    <w:rsid w:val="00F503CB"/>
    <w:rsid w:val="00F51DB5"/>
    <w:rsid w:val="00F522BE"/>
    <w:rsid w:val="00F52EE7"/>
    <w:rsid w:val="00F60AC6"/>
    <w:rsid w:val="00F60F3F"/>
    <w:rsid w:val="00F618BD"/>
    <w:rsid w:val="00F62312"/>
    <w:rsid w:val="00F625DC"/>
    <w:rsid w:val="00F626EC"/>
    <w:rsid w:val="00F6585A"/>
    <w:rsid w:val="00F665B2"/>
    <w:rsid w:val="00F709B2"/>
    <w:rsid w:val="00F70EF5"/>
    <w:rsid w:val="00F72090"/>
    <w:rsid w:val="00F729ED"/>
    <w:rsid w:val="00F7346A"/>
    <w:rsid w:val="00F74053"/>
    <w:rsid w:val="00F74CD6"/>
    <w:rsid w:val="00F75157"/>
    <w:rsid w:val="00F75DC1"/>
    <w:rsid w:val="00F80BEE"/>
    <w:rsid w:val="00F81429"/>
    <w:rsid w:val="00F83892"/>
    <w:rsid w:val="00F83A54"/>
    <w:rsid w:val="00F843F3"/>
    <w:rsid w:val="00F96467"/>
    <w:rsid w:val="00FA0918"/>
    <w:rsid w:val="00FA14E9"/>
    <w:rsid w:val="00FA1587"/>
    <w:rsid w:val="00FA3D77"/>
    <w:rsid w:val="00FA4827"/>
    <w:rsid w:val="00FA5E64"/>
    <w:rsid w:val="00FB0D23"/>
    <w:rsid w:val="00FB2291"/>
    <w:rsid w:val="00FB4223"/>
    <w:rsid w:val="00FB6374"/>
    <w:rsid w:val="00FB6FD5"/>
    <w:rsid w:val="00FC1340"/>
    <w:rsid w:val="00FC37E1"/>
    <w:rsid w:val="00FC4E76"/>
    <w:rsid w:val="00FC5299"/>
    <w:rsid w:val="00FC5E88"/>
    <w:rsid w:val="00FC6B38"/>
    <w:rsid w:val="00FD0070"/>
    <w:rsid w:val="00FD0A7B"/>
    <w:rsid w:val="00FD35C0"/>
    <w:rsid w:val="00FD4A07"/>
    <w:rsid w:val="00FD6F1E"/>
    <w:rsid w:val="00FE0705"/>
    <w:rsid w:val="00FE46D6"/>
    <w:rsid w:val="00FE5FAF"/>
    <w:rsid w:val="00FE6CFD"/>
    <w:rsid w:val="00FF16B9"/>
    <w:rsid w:val="00FF3B28"/>
    <w:rsid w:val="00FF483F"/>
    <w:rsid w:val="00FF4A51"/>
    <w:rsid w:val="00FF5656"/>
    <w:rsid w:val="00FF71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oNotEmbedSmartTags/>
  <w:decimalSymbol w:val="."/>
  <w:listSeparator w:val=","/>
  <w14:docId w14:val="02339C0E"/>
  <w15:chartTrackingRefBased/>
  <w15:docId w15:val="{A56B82ED-2AE4-9248-8B88-9A09F69942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DengXian"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annotation text" w:uiPriority="99"/>
    <w:lsdException w:name="caption" w:qFormat="1"/>
    <w:lsdException w:name="table of figures" w:uiPriority="99"/>
    <w:lsdException w:name="annotation reference"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annotation subjec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6B1F41"/>
    <w:pPr>
      <w:spacing w:before="100" w:beforeAutospacing="1" w:after="100" w:afterAutospacing="1" w:line="252" w:lineRule="auto"/>
      <w:jc w:val="both"/>
    </w:pPr>
    <w:rPr>
      <w:spacing w:val="-2"/>
      <w:sz w:val="24"/>
      <w:szCs w:val="24"/>
      <w:lang w:val="en-GB" w:eastAsia="en-GB"/>
    </w:rPr>
  </w:style>
  <w:style w:type="paragraph" w:styleId="1">
    <w:name w:val="heading 1"/>
    <w:basedOn w:val="a"/>
    <w:next w:val="a"/>
    <w:qFormat/>
    <w:rsid w:val="001E0D9C"/>
    <w:pPr>
      <w:keepNext/>
      <w:pageBreakBefore/>
      <w:numPr>
        <w:numId w:val="2"/>
      </w:numPr>
      <w:spacing w:before="1800" w:beforeAutospacing="0" w:after="600" w:afterAutospacing="0" w:line="240" w:lineRule="auto"/>
      <w:outlineLvl w:val="0"/>
    </w:pPr>
    <w:rPr>
      <w:rFonts w:cs="Arial"/>
      <w:b/>
      <w:bCs/>
      <w:kern w:val="32"/>
      <w:sz w:val="44"/>
      <w:szCs w:val="36"/>
    </w:rPr>
  </w:style>
  <w:style w:type="paragraph" w:styleId="2">
    <w:name w:val="heading 2"/>
    <w:basedOn w:val="a"/>
    <w:next w:val="a"/>
    <w:qFormat/>
    <w:rsid w:val="001E0D9C"/>
    <w:pPr>
      <w:keepNext/>
      <w:numPr>
        <w:ilvl w:val="1"/>
        <w:numId w:val="2"/>
      </w:numPr>
      <w:spacing w:before="200" w:beforeAutospacing="0" w:after="200" w:afterAutospacing="0"/>
      <w:outlineLvl w:val="1"/>
    </w:pPr>
    <w:rPr>
      <w:rFonts w:cs="Arial"/>
      <w:b/>
      <w:bCs/>
      <w:iCs/>
      <w:sz w:val="28"/>
      <w:szCs w:val="28"/>
    </w:rPr>
  </w:style>
  <w:style w:type="paragraph" w:styleId="3">
    <w:name w:val="heading 3"/>
    <w:basedOn w:val="a"/>
    <w:next w:val="a"/>
    <w:qFormat/>
    <w:rsid w:val="001E0D9C"/>
    <w:pPr>
      <w:keepNext/>
      <w:numPr>
        <w:ilvl w:val="2"/>
        <w:numId w:val="2"/>
      </w:numPr>
      <w:spacing w:before="240" w:after="60"/>
      <w:outlineLvl w:val="2"/>
    </w:pPr>
    <w:rPr>
      <w:rFonts w:cs="Arial"/>
      <w:b/>
      <w:bCs/>
      <w:szCs w:val="26"/>
    </w:rPr>
  </w:style>
  <w:style w:type="paragraph" w:styleId="4">
    <w:name w:val="heading 4"/>
    <w:basedOn w:val="a"/>
    <w:next w:val="a"/>
    <w:qFormat/>
    <w:rsid w:val="001E0D9C"/>
    <w:pPr>
      <w:keepNext/>
      <w:numPr>
        <w:ilvl w:val="3"/>
        <w:numId w:val="2"/>
      </w:numPr>
      <w:spacing w:before="240" w:after="60"/>
      <w:outlineLvl w:val="3"/>
    </w:pPr>
    <w:rPr>
      <w:b/>
      <w:bCs/>
      <w:szCs w:val="28"/>
    </w:rPr>
  </w:style>
  <w:style w:type="paragraph" w:styleId="5">
    <w:name w:val="heading 5"/>
    <w:basedOn w:val="a"/>
    <w:next w:val="a"/>
    <w:qFormat/>
    <w:rsid w:val="001E0D9C"/>
    <w:pPr>
      <w:numPr>
        <w:ilvl w:val="4"/>
        <w:numId w:val="2"/>
      </w:numPr>
      <w:spacing w:before="240" w:after="60"/>
      <w:outlineLvl w:val="4"/>
    </w:pPr>
    <w:rPr>
      <w:b/>
      <w:bCs/>
      <w:i/>
      <w:iCs/>
      <w:sz w:val="26"/>
      <w:szCs w:val="26"/>
    </w:rPr>
  </w:style>
  <w:style w:type="paragraph" w:styleId="6">
    <w:name w:val="heading 6"/>
    <w:basedOn w:val="a"/>
    <w:next w:val="a"/>
    <w:qFormat/>
    <w:rsid w:val="001E0D9C"/>
    <w:pPr>
      <w:numPr>
        <w:ilvl w:val="5"/>
        <w:numId w:val="2"/>
      </w:numPr>
      <w:spacing w:before="240" w:after="60"/>
      <w:outlineLvl w:val="5"/>
    </w:pPr>
    <w:rPr>
      <w:b/>
      <w:bCs/>
      <w:sz w:val="22"/>
      <w:szCs w:val="22"/>
    </w:rPr>
  </w:style>
  <w:style w:type="paragraph" w:styleId="7">
    <w:name w:val="heading 7"/>
    <w:basedOn w:val="a"/>
    <w:next w:val="a"/>
    <w:qFormat/>
    <w:rsid w:val="001E0D9C"/>
    <w:pPr>
      <w:numPr>
        <w:ilvl w:val="6"/>
        <w:numId w:val="2"/>
      </w:numPr>
      <w:spacing w:before="240" w:after="60"/>
      <w:outlineLvl w:val="6"/>
    </w:pPr>
  </w:style>
  <w:style w:type="paragraph" w:styleId="8">
    <w:name w:val="heading 8"/>
    <w:basedOn w:val="a"/>
    <w:next w:val="a"/>
    <w:qFormat/>
    <w:rsid w:val="001E0D9C"/>
    <w:pPr>
      <w:numPr>
        <w:ilvl w:val="7"/>
        <w:numId w:val="2"/>
      </w:numPr>
      <w:spacing w:before="240" w:after="60"/>
      <w:outlineLvl w:val="7"/>
    </w:pPr>
    <w:rPr>
      <w:i/>
      <w:iCs/>
    </w:rPr>
  </w:style>
  <w:style w:type="paragraph" w:styleId="9">
    <w:name w:val="heading 9"/>
    <w:basedOn w:val="a"/>
    <w:next w:val="a"/>
    <w:qFormat/>
    <w:rsid w:val="001E0D9C"/>
    <w:pPr>
      <w:numPr>
        <w:ilvl w:val="8"/>
        <w:numId w:val="2"/>
      </w:num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link w:val="DefaultChar"/>
    <w:pPr>
      <w:widowControl w:val="0"/>
      <w:autoSpaceDE w:val="0"/>
      <w:autoSpaceDN w:val="0"/>
      <w:adjustRightInd w:val="0"/>
    </w:pPr>
    <w:rPr>
      <w:color w:val="000000"/>
      <w:sz w:val="24"/>
      <w:szCs w:val="24"/>
      <w:lang w:val="en-GB" w:eastAsia="en-GB"/>
    </w:rPr>
  </w:style>
  <w:style w:type="character" w:customStyle="1" w:styleId="DefaultChar">
    <w:name w:val="Default Char"/>
    <w:link w:val="Default"/>
    <w:rsid w:val="00BE11CC"/>
    <w:rPr>
      <w:color w:val="000000"/>
      <w:sz w:val="24"/>
      <w:szCs w:val="24"/>
      <w:lang w:val="en-GB" w:eastAsia="en-GB" w:bidi="ar-SA"/>
    </w:rPr>
  </w:style>
  <w:style w:type="paragraph" w:styleId="TOC1">
    <w:name w:val="toc 1"/>
    <w:basedOn w:val="a"/>
    <w:next w:val="a"/>
    <w:autoRedefine/>
    <w:semiHidden/>
    <w:rsid w:val="00B21A0D"/>
  </w:style>
  <w:style w:type="paragraph" w:styleId="TOC2">
    <w:name w:val="toc 2"/>
    <w:basedOn w:val="a"/>
    <w:next w:val="a"/>
    <w:autoRedefine/>
    <w:semiHidden/>
    <w:rsid w:val="00B21A0D"/>
    <w:pPr>
      <w:ind w:left="240"/>
    </w:pPr>
  </w:style>
  <w:style w:type="paragraph" w:styleId="TOC3">
    <w:name w:val="toc 3"/>
    <w:basedOn w:val="a"/>
    <w:next w:val="a"/>
    <w:autoRedefine/>
    <w:semiHidden/>
    <w:rsid w:val="00B21A0D"/>
    <w:pPr>
      <w:ind w:left="480"/>
    </w:pPr>
  </w:style>
  <w:style w:type="character" w:styleId="a3">
    <w:name w:val="Hyperlink"/>
    <w:uiPriority w:val="99"/>
    <w:rsid w:val="00B21A0D"/>
    <w:rPr>
      <w:color w:val="0000FF"/>
      <w:u w:val="single"/>
    </w:rPr>
  </w:style>
  <w:style w:type="paragraph" w:customStyle="1" w:styleId="HeadingPreamble">
    <w:name w:val="Heading (Preamble)"/>
    <w:basedOn w:val="1"/>
    <w:rsid w:val="008B0560"/>
    <w:pPr>
      <w:numPr>
        <w:numId w:val="0"/>
      </w:numPr>
    </w:pPr>
  </w:style>
  <w:style w:type="paragraph" w:customStyle="1" w:styleId="ReferenceItem">
    <w:name w:val="Reference Item"/>
    <w:basedOn w:val="a"/>
    <w:rsid w:val="004F773C"/>
    <w:pPr>
      <w:widowControl w:val="0"/>
      <w:numPr>
        <w:numId w:val="1"/>
      </w:numPr>
      <w:autoSpaceDE w:val="0"/>
      <w:autoSpaceDN w:val="0"/>
      <w:adjustRightInd w:val="0"/>
      <w:spacing w:before="0" w:after="128"/>
      <w:jc w:val="left"/>
    </w:pPr>
    <w:rPr>
      <w:szCs w:val="20"/>
    </w:rPr>
  </w:style>
  <w:style w:type="paragraph" w:styleId="a4">
    <w:name w:val="Title"/>
    <w:basedOn w:val="a"/>
    <w:qFormat/>
    <w:rsid w:val="00FA14E9"/>
    <w:pPr>
      <w:spacing w:before="240" w:after="60"/>
      <w:jc w:val="center"/>
      <w:outlineLvl w:val="0"/>
    </w:pPr>
    <w:rPr>
      <w:rFonts w:cs="Arial"/>
      <w:bCs/>
      <w:kern w:val="28"/>
      <w:sz w:val="36"/>
      <w:szCs w:val="32"/>
    </w:rPr>
  </w:style>
  <w:style w:type="paragraph" w:styleId="a5">
    <w:name w:val="Date"/>
    <w:basedOn w:val="a"/>
    <w:next w:val="a"/>
    <w:rsid w:val="00FA14E9"/>
    <w:pPr>
      <w:jc w:val="center"/>
    </w:pPr>
    <w:rPr>
      <w:sz w:val="28"/>
    </w:rPr>
  </w:style>
  <w:style w:type="paragraph" w:customStyle="1" w:styleId="Author">
    <w:name w:val="Author"/>
    <w:basedOn w:val="a"/>
    <w:rsid w:val="00FA14E9"/>
    <w:pPr>
      <w:widowControl w:val="0"/>
      <w:autoSpaceDE w:val="0"/>
      <w:autoSpaceDN w:val="0"/>
      <w:adjustRightInd w:val="0"/>
      <w:spacing w:before="0" w:after="0" w:line="593" w:lineRule="atLeast"/>
      <w:jc w:val="center"/>
    </w:pPr>
    <w:rPr>
      <w:sz w:val="28"/>
    </w:rPr>
  </w:style>
  <w:style w:type="paragraph" w:customStyle="1" w:styleId="Equation">
    <w:name w:val="Equation"/>
    <w:basedOn w:val="Default"/>
    <w:link w:val="EquationCharChar"/>
    <w:rsid w:val="00CF0253"/>
    <w:pPr>
      <w:tabs>
        <w:tab w:val="center" w:pos="3402"/>
      </w:tabs>
      <w:spacing w:line="480" w:lineRule="auto"/>
    </w:pPr>
    <w:rPr>
      <w:rFonts w:cs="CMM I 10"/>
      <w:i/>
      <w:iCs/>
      <w:color w:val="auto"/>
      <w:szCs w:val="20"/>
    </w:rPr>
  </w:style>
  <w:style w:type="character" w:customStyle="1" w:styleId="EquationCharChar">
    <w:name w:val="Equation Char Char"/>
    <w:link w:val="Equation"/>
    <w:rsid w:val="00CF0253"/>
    <w:rPr>
      <w:rFonts w:cs="CMM I 10"/>
      <w:i/>
      <w:iCs/>
      <w:color w:val="000000"/>
      <w:sz w:val="24"/>
      <w:szCs w:val="24"/>
      <w:lang w:val="en-GB" w:eastAsia="en-GB" w:bidi="ar-SA"/>
    </w:rPr>
  </w:style>
  <w:style w:type="paragraph" w:customStyle="1" w:styleId="Equationnonumber">
    <w:name w:val="Equation (no number)"/>
    <w:basedOn w:val="Equation"/>
    <w:rsid w:val="00F709B2"/>
    <w:pPr>
      <w:jc w:val="center"/>
    </w:pPr>
  </w:style>
  <w:style w:type="paragraph" w:styleId="a6">
    <w:name w:val="caption"/>
    <w:basedOn w:val="a"/>
    <w:next w:val="a"/>
    <w:qFormat/>
    <w:rsid w:val="00EE08D8"/>
    <w:pPr>
      <w:jc w:val="center"/>
    </w:pPr>
    <w:rPr>
      <w:b/>
      <w:bCs/>
      <w:szCs w:val="20"/>
    </w:rPr>
  </w:style>
  <w:style w:type="table" w:styleId="a7">
    <w:name w:val="Table Grid"/>
    <w:basedOn w:val="a1"/>
    <w:uiPriority w:val="39"/>
    <w:rsid w:val="00784B64"/>
    <w:pPr>
      <w:spacing w:before="120" w:after="120"/>
      <w:jc w:val="center"/>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style>
  <w:style w:type="character" w:customStyle="1" w:styleId="exampleinput">
    <w:name w:val="example input"/>
    <w:basedOn w:val="HTML"/>
    <w:rsid w:val="008979EE"/>
    <w:rPr>
      <w:rFonts w:ascii="Courier New" w:hAnsi="Courier New" w:cs="Courier New"/>
      <w:sz w:val="20"/>
      <w:szCs w:val="20"/>
    </w:rPr>
  </w:style>
  <w:style w:type="character" w:styleId="HTML">
    <w:name w:val="HTML Keyboard"/>
    <w:rsid w:val="008979EE"/>
    <w:rPr>
      <w:rFonts w:ascii="Courier New" w:hAnsi="Courier New" w:cs="Courier New"/>
      <w:sz w:val="20"/>
      <w:szCs w:val="20"/>
    </w:rPr>
  </w:style>
  <w:style w:type="paragraph" w:styleId="a8">
    <w:name w:val="header"/>
    <w:basedOn w:val="a"/>
    <w:rsid w:val="00AA31B1"/>
    <w:pPr>
      <w:tabs>
        <w:tab w:val="center" w:pos="4320"/>
        <w:tab w:val="right" w:pos="8640"/>
      </w:tabs>
    </w:pPr>
  </w:style>
  <w:style w:type="paragraph" w:styleId="a9">
    <w:name w:val="footer"/>
    <w:basedOn w:val="a"/>
    <w:rsid w:val="00AA31B1"/>
    <w:pPr>
      <w:tabs>
        <w:tab w:val="center" w:pos="4320"/>
        <w:tab w:val="right" w:pos="8640"/>
      </w:tabs>
    </w:pPr>
  </w:style>
  <w:style w:type="paragraph" w:styleId="aa">
    <w:name w:val="Balloon Text"/>
    <w:basedOn w:val="a"/>
    <w:semiHidden/>
    <w:rsid w:val="00013DDC"/>
    <w:rPr>
      <w:rFonts w:ascii="Tahoma" w:hAnsi="Tahoma" w:cs="Tahoma"/>
      <w:sz w:val="16"/>
      <w:szCs w:val="16"/>
    </w:rPr>
  </w:style>
  <w:style w:type="character" w:styleId="ab">
    <w:name w:val="page number"/>
    <w:basedOn w:val="a0"/>
    <w:rsid w:val="0080474E"/>
  </w:style>
  <w:style w:type="paragraph" w:styleId="ac">
    <w:name w:val="Subtitle"/>
    <w:basedOn w:val="HeadingPreamble"/>
    <w:qFormat/>
    <w:rsid w:val="0003620F"/>
    <w:pPr>
      <w:spacing w:after="60"/>
      <w:jc w:val="center"/>
      <w:outlineLvl w:val="1"/>
    </w:pPr>
    <w:rPr>
      <w:sz w:val="32"/>
    </w:rPr>
  </w:style>
  <w:style w:type="paragraph" w:styleId="ad">
    <w:name w:val="table of figures"/>
    <w:basedOn w:val="a"/>
    <w:next w:val="a"/>
    <w:uiPriority w:val="99"/>
    <w:rsid w:val="00552C17"/>
  </w:style>
  <w:style w:type="paragraph" w:customStyle="1" w:styleId="Appendix">
    <w:name w:val="Appendix"/>
    <w:basedOn w:val="a"/>
    <w:next w:val="a"/>
    <w:rsid w:val="00415D1E"/>
    <w:pPr>
      <w:pageBreakBefore/>
      <w:numPr>
        <w:numId w:val="3"/>
      </w:numPr>
      <w:spacing w:before="1000" w:beforeAutospacing="0" w:after="600" w:afterAutospacing="0"/>
    </w:pPr>
    <w:rPr>
      <w:b/>
      <w:sz w:val="40"/>
    </w:rPr>
  </w:style>
  <w:style w:type="paragraph" w:customStyle="1" w:styleId="HeadingPostamble">
    <w:name w:val="Heading (Postamble)"/>
    <w:basedOn w:val="HeadingPreamble"/>
    <w:rsid w:val="005801F5"/>
  </w:style>
  <w:style w:type="character" w:styleId="ae">
    <w:name w:val="annotation reference"/>
    <w:uiPriority w:val="99"/>
    <w:unhideWhenUsed/>
    <w:rsid w:val="00095D84"/>
    <w:rPr>
      <w:sz w:val="16"/>
      <w:szCs w:val="16"/>
    </w:rPr>
  </w:style>
  <w:style w:type="paragraph" w:styleId="af">
    <w:name w:val="annotation text"/>
    <w:basedOn w:val="a"/>
    <w:link w:val="af0"/>
    <w:uiPriority w:val="99"/>
    <w:unhideWhenUsed/>
    <w:rsid w:val="00095D84"/>
    <w:pPr>
      <w:spacing w:before="0" w:beforeAutospacing="0" w:after="0" w:afterAutospacing="0" w:line="240" w:lineRule="auto"/>
      <w:jc w:val="left"/>
    </w:pPr>
    <w:rPr>
      <w:rFonts w:ascii="宋体" w:eastAsia="宋体" w:hAnsi="宋体" w:cs="宋体"/>
      <w:spacing w:val="0"/>
      <w:sz w:val="20"/>
      <w:szCs w:val="20"/>
      <w:lang w:val="en-US" w:eastAsia="zh-CN"/>
    </w:rPr>
  </w:style>
  <w:style w:type="character" w:customStyle="1" w:styleId="af0">
    <w:name w:val="批注文字 字符"/>
    <w:link w:val="af"/>
    <w:uiPriority w:val="99"/>
    <w:rsid w:val="00095D84"/>
    <w:rPr>
      <w:rFonts w:ascii="宋体" w:eastAsia="宋体" w:hAnsi="宋体" w:cs="宋体"/>
    </w:rPr>
  </w:style>
  <w:style w:type="character" w:customStyle="1" w:styleId="apple-converted-space">
    <w:name w:val="apple-converted-space"/>
    <w:rsid w:val="003A156F"/>
  </w:style>
  <w:style w:type="character" w:styleId="af1">
    <w:name w:val="Unresolved Mention"/>
    <w:basedOn w:val="a0"/>
    <w:uiPriority w:val="99"/>
    <w:semiHidden/>
    <w:unhideWhenUsed/>
    <w:rsid w:val="006D6A9D"/>
    <w:rPr>
      <w:color w:val="605E5C"/>
      <w:shd w:val="clear" w:color="auto" w:fill="E1DFDD"/>
    </w:rPr>
  </w:style>
  <w:style w:type="character" w:styleId="af2">
    <w:name w:val="FollowedHyperlink"/>
    <w:basedOn w:val="a0"/>
    <w:rsid w:val="006D6A9D"/>
    <w:rPr>
      <w:color w:val="954F72" w:themeColor="followedHyperlink"/>
      <w:u w:val="single"/>
    </w:rPr>
  </w:style>
  <w:style w:type="paragraph" w:styleId="af3">
    <w:name w:val="Normal (Web)"/>
    <w:basedOn w:val="a"/>
    <w:uiPriority w:val="99"/>
    <w:unhideWhenUsed/>
    <w:rsid w:val="00DC4CD1"/>
    <w:pPr>
      <w:spacing w:line="240" w:lineRule="auto"/>
      <w:jc w:val="left"/>
    </w:pPr>
    <w:rPr>
      <w:rFonts w:eastAsia="Times New Roman"/>
      <w:spacing w:val="0"/>
    </w:rPr>
  </w:style>
  <w:style w:type="paragraph" w:styleId="af4">
    <w:name w:val="List Paragraph"/>
    <w:basedOn w:val="a"/>
    <w:uiPriority w:val="34"/>
    <w:qFormat/>
    <w:rsid w:val="00E36449"/>
    <w:pPr>
      <w:spacing w:before="0" w:beforeAutospacing="0" w:after="0" w:afterAutospacing="0" w:line="240" w:lineRule="auto"/>
      <w:ind w:firstLineChars="200" w:firstLine="420"/>
      <w:jc w:val="left"/>
    </w:pPr>
    <w:rPr>
      <w:rFonts w:ascii="宋体" w:eastAsia="宋体" w:hAnsi="宋体" w:cs="宋体"/>
      <w:spacing w:val="0"/>
      <w:lang w:val="en-US" w:eastAsia="zh-CN"/>
    </w:rPr>
  </w:style>
  <w:style w:type="paragraph" w:styleId="af5">
    <w:name w:val="annotation subject"/>
    <w:basedOn w:val="af"/>
    <w:next w:val="af"/>
    <w:link w:val="af6"/>
    <w:uiPriority w:val="99"/>
    <w:unhideWhenUsed/>
    <w:rsid w:val="006910A1"/>
    <w:rPr>
      <w:b/>
      <w:bCs/>
    </w:rPr>
  </w:style>
  <w:style w:type="character" w:customStyle="1" w:styleId="af6">
    <w:name w:val="批注主题 字符"/>
    <w:basedOn w:val="af0"/>
    <w:link w:val="af5"/>
    <w:uiPriority w:val="99"/>
    <w:rsid w:val="006910A1"/>
    <w:rPr>
      <w:rFonts w:ascii="宋体" w:eastAsia="宋体" w:hAnsi="宋体" w:cs="宋体"/>
      <w:b/>
      <w:bCs/>
    </w:rPr>
  </w:style>
  <w:style w:type="character" w:styleId="af7">
    <w:name w:val="Placeholder Text"/>
    <w:basedOn w:val="a0"/>
    <w:uiPriority w:val="99"/>
    <w:semiHidden/>
    <w:rsid w:val="00B203A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279980">
      <w:bodyDiv w:val="1"/>
      <w:marLeft w:val="0"/>
      <w:marRight w:val="0"/>
      <w:marTop w:val="0"/>
      <w:marBottom w:val="0"/>
      <w:divBdr>
        <w:top w:val="none" w:sz="0" w:space="0" w:color="auto"/>
        <w:left w:val="none" w:sz="0" w:space="0" w:color="auto"/>
        <w:bottom w:val="none" w:sz="0" w:space="0" w:color="auto"/>
        <w:right w:val="none" w:sz="0" w:space="0" w:color="auto"/>
      </w:divBdr>
    </w:div>
    <w:div w:id="428619462">
      <w:bodyDiv w:val="1"/>
      <w:marLeft w:val="0"/>
      <w:marRight w:val="0"/>
      <w:marTop w:val="0"/>
      <w:marBottom w:val="0"/>
      <w:divBdr>
        <w:top w:val="none" w:sz="0" w:space="0" w:color="auto"/>
        <w:left w:val="none" w:sz="0" w:space="0" w:color="auto"/>
        <w:bottom w:val="none" w:sz="0" w:space="0" w:color="auto"/>
        <w:right w:val="none" w:sz="0" w:space="0" w:color="auto"/>
      </w:divBdr>
    </w:div>
    <w:div w:id="567693464">
      <w:bodyDiv w:val="1"/>
      <w:marLeft w:val="0"/>
      <w:marRight w:val="0"/>
      <w:marTop w:val="0"/>
      <w:marBottom w:val="0"/>
      <w:divBdr>
        <w:top w:val="none" w:sz="0" w:space="0" w:color="auto"/>
        <w:left w:val="none" w:sz="0" w:space="0" w:color="auto"/>
        <w:bottom w:val="none" w:sz="0" w:space="0" w:color="auto"/>
        <w:right w:val="none" w:sz="0" w:space="0" w:color="auto"/>
      </w:divBdr>
      <w:divsChild>
        <w:div w:id="1499006390">
          <w:marLeft w:val="0"/>
          <w:marRight w:val="0"/>
          <w:marTop w:val="0"/>
          <w:marBottom w:val="0"/>
          <w:divBdr>
            <w:top w:val="none" w:sz="0" w:space="0" w:color="auto"/>
            <w:left w:val="none" w:sz="0" w:space="0" w:color="auto"/>
            <w:bottom w:val="none" w:sz="0" w:space="0" w:color="auto"/>
            <w:right w:val="none" w:sz="0" w:space="0" w:color="auto"/>
          </w:divBdr>
          <w:divsChild>
            <w:div w:id="897785477">
              <w:marLeft w:val="0"/>
              <w:marRight w:val="0"/>
              <w:marTop w:val="0"/>
              <w:marBottom w:val="0"/>
              <w:divBdr>
                <w:top w:val="none" w:sz="0" w:space="0" w:color="auto"/>
                <w:left w:val="none" w:sz="0" w:space="0" w:color="auto"/>
                <w:bottom w:val="none" w:sz="0" w:space="0" w:color="auto"/>
                <w:right w:val="none" w:sz="0" w:space="0" w:color="auto"/>
              </w:divBdr>
              <w:divsChild>
                <w:div w:id="1227107426">
                  <w:marLeft w:val="0"/>
                  <w:marRight w:val="0"/>
                  <w:marTop w:val="0"/>
                  <w:marBottom w:val="0"/>
                  <w:divBdr>
                    <w:top w:val="none" w:sz="0" w:space="0" w:color="auto"/>
                    <w:left w:val="none" w:sz="0" w:space="0" w:color="auto"/>
                    <w:bottom w:val="none" w:sz="0" w:space="0" w:color="auto"/>
                    <w:right w:val="none" w:sz="0" w:space="0" w:color="auto"/>
                  </w:divBdr>
                  <w:divsChild>
                    <w:div w:id="118721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8669838">
      <w:bodyDiv w:val="1"/>
      <w:marLeft w:val="0"/>
      <w:marRight w:val="0"/>
      <w:marTop w:val="0"/>
      <w:marBottom w:val="0"/>
      <w:divBdr>
        <w:top w:val="none" w:sz="0" w:space="0" w:color="auto"/>
        <w:left w:val="none" w:sz="0" w:space="0" w:color="auto"/>
        <w:bottom w:val="none" w:sz="0" w:space="0" w:color="auto"/>
        <w:right w:val="none" w:sz="0" w:space="0" w:color="auto"/>
      </w:divBdr>
    </w:div>
    <w:div w:id="1211989862">
      <w:bodyDiv w:val="1"/>
      <w:marLeft w:val="0"/>
      <w:marRight w:val="0"/>
      <w:marTop w:val="0"/>
      <w:marBottom w:val="0"/>
      <w:divBdr>
        <w:top w:val="none" w:sz="0" w:space="0" w:color="auto"/>
        <w:left w:val="none" w:sz="0" w:space="0" w:color="auto"/>
        <w:bottom w:val="none" w:sz="0" w:space="0" w:color="auto"/>
        <w:right w:val="none" w:sz="0" w:space="0" w:color="auto"/>
      </w:divBdr>
      <w:divsChild>
        <w:div w:id="1420520401">
          <w:marLeft w:val="0"/>
          <w:marRight w:val="0"/>
          <w:marTop w:val="0"/>
          <w:marBottom w:val="0"/>
          <w:divBdr>
            <w:top w:val="none" w:sz="0" w:space="0" w:color="auto"/>
            <w:left w:val="none" w:sz="0" w:space="0" w:color="auto"/>
            <w:bottom w:val="none" w:sz="0" w:space="0" w:color="auto"/>
            <w:right w:val="none" w:sz="0" w:space="0" w:color="auto"/>
          </w:divBdr>
          <w:divsChild>
            <w:div w:id="1048921328">
              <w:marLeft w:val="0"/>
              <w:marRight w:val="0"/>
              <w:marTop w:val="0"/>
              <w:marBottom w:val="0"/>
              <w:divBdr>
                <w:top w:val="none" w:sz="0" w:space="0" w:color="auto"/>
                <w:left w:val="none" w:sz="0" w:space="0" w:color="auto"/>
                <w:bottom w:val="none" w:sz="0" w:space="0" w:color="auto"/>
                <w:right w:val="none" w:sz="0" w:space="0" w:color="auto"/>
              </w:divBdr>
              <w:divsChild>
                <w:div w:id="89793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765566">
      <w:bodyDiv w:val="1"/>
      <w:marLeft w:val="0"/>
      <w:marRight w:val="0"/>
      <w:marTop w:val="0"/>
      <w:marBottom w:val="0"/>
      <w:divBdr>
        <w:top w:val="none" w:sz="0" w:space="0" w:color="auto"/>
        <w:left w:val="none" w:sz="0" w:space="0" w:color="auto"/>
        <w:bottom w:val="none" w:sz="0" w:space="0" w:color="auto"/>
        <w:right w:val="none" w:sz="0" w:space="0" w:color="auto"/>
      </w:divBdr>
      <w:divsChild>
        <w:div w:id="1504474713">
          <w:marLeft w:val="0"/>
          <w:marRight w:val="0"/>
          <w:marTop w:val="0"/>
          <w:marBottom w:val="0"/>
          <w:divBdr>
            <w:top w:val="none" w:sz="0" w:space="0" w:color="auto"/>
            <w:left w:val="none" w:sz="0" w:space="0" w:color="auto"/>
            <w:bottom w:val="none" w:sz="0" w:space="0" w:color="auto"/>
            <w:right w:val="none" w:sz="0" w:space="0" w:color="auto"/>
          </w:divBdr>
        </w:div>
      </w:divsChild>
    </w:div>
    <w:div w:id="1583906450">
      <w:bodyDiv w:val="1"/>
      <w:marLeft w:val="0"/>
      <w:marRight w:val="0"/>
      <w:marTop w:val="0"/>
      <w:marBottom w:val="0"/>
      <w:divBdr>
        <w:top w:val="none" w:sz="0" w:space="0" w:color="auto"/>
        <w:left w:val="none" w:sz="0" w:space="0" w:color="auto"/>
        <w:bottom w:val="none" w:sz="0" w:space="0" w:color="auto"/>
        <w:right w:val="none" w:sz="0" w:space="0" w:color="auto"/>
      </w:divBdr>
    </w:div>
    <w:div w:id="1715305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comments" Target="comment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cikit-learn.org/stable/modules/tree.html" TargetMode="External"/><Relationship Id="rId5" Type="http://schemas.openxmlformats.org/officeDocument/2006/relationships/webSettings" Target="webSettings.xml"/><Relationship Id="rId61" Type="http://schemas.microsoft.com/office/2011/relationships/people" Target="people.xm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www.just-eat.co.uk/" TargetMode="Externa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oter" Target="footer4.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tif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www.just-eat.co.uk/termsandconditions" TargetMode="External"/><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91E8FD-B854-824D-ABB1-EDC82C20FA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2121</TotalTime>
  <Pages>66</Pages>
  <Words>18706</Words>
  <Characters>105508</Characters>
  <Application>Microsoft Office Word</Application>
  <DocSecurity>0</DocSecurity>
  <Lines>2344</Lines>
  <Paragraphs>1109</Paragraphs>
  <ScaleCrop>false</ScaleCrop>
  <HeadingPairs>
    <vt:vector size="2" baseType="variant">
      <vt:variant>
        <vt:lpstr>Title</vt:lpstr>
      </vt:variant>
      <vt:variant>
        <vt:i4>1</vt:i4>
      </vt:variant>
    </vt:vector>
  </HeadingPairs>
  <TitlesOfParts>
    <vt:vector size="1" baseType="lpstr">
      <vt:lpstr> </vt:lpstr>
    </vt:vector>
  </TitlesOfParts>
  <Company>EPCC</Company>
  <LinksUpToDate>false</LinksUpToDate>
  <CharactersWithSpaces>123105</CharactersWithSpaces>
  <SharedDoc>false</SharedDoc>
  <HLinks>
    <vt:vector size="114" baseType="variant">
      <vt:variant>
        <vt:i4>393235</vt:i4>
      </vt:variant>
      <vt:variant>
        <vt:i4>231</vt:i4>
      </vt:variant>
      <vt:variant>
        <vt:i4>0</vt:i4>
      </vt:variant>
      <vt:variant>
        <vt:i4>5</vt:i4>
      </vt:variant>
      <vt:variant>
        <vt:lpwstr>https://www.just-eat.co.uk/termsandconditions</vt:lpwstr>
      </vt:variant>
      <vt:variant>
        <vt:lpwstr/>
      </vt:variant>
      <vt:variant>
        <vt:i4>8257569</vt:i4>
      </vt:variant>
      <vt:variant>
        <vt:i4>228</vt:i4>
      </vt:variant>
      <vt:variant>
        <vt:i4>0</vt:i4>
      </vt:variant>
      <vt:variant>
        <vt:i4>5</vt:i4>
      </vt:variant>
      <vt:variant>
        <vt:lpwstr>https://www.just-eat.co.uk/</vt:lpwstr>
      </vt:variant>
      <vt:variant>
        <vt:lpwstr/>
      </vt:variant>
      <vt:variant>
        <vt:i4>1507380</vt:i4>
      </vt:variant>
      <vt:variant>
        <vt:i4>104</vt:i4>
      </vt:variant>
      <vt:variant>
        <vt:i4>0</vt:i4>
      </vt:variant>
      <vt:variant>
        <vt:i4>5</vt:i4>
      </vt:variant>
      <vt:variant>
        <vt:lpwstr/>
      </vt:variant>
      <vt:variant>
        <vt:lpwstr>_Toc169083452</vt:lpwstr>
      </vt:variant>
      <vt:variant>
        <vt:i4>1507380</vt:i4>
      </vt:variant>
      <vt:variant>
        <vt:i4>98</vt:i4>
      </vt:variant>
      <vt:variant>
        <vt:i4>0</vt:i4>
      </vt:variant>
      <vt:variant>
        <vt:i4>5</vt:i4>
      </vt:variant>
      <vt:variant>
        <vt:lpwstr/>
      </vt:variant>
      <vt:variant>
        <vt:lpwstr>_Toc169083451</vt:lpwstr>
      </vt:variant>
      <vt:variant>
        <vt:i4>1114164</vt:i4>
      </vt:variant>
      <vt:variant>
        <vt:i4>89</vt:i4>
      </vt:variant>
      <vt:variant>
        <vt:i4>0</vt:i4>
      </vt:variant>
      <vt:variant>
        <vt:i4>5</vt:i4>
      </vt:variant>
      <vt:variant>
        <vt:lpwstr/>
      </vt:variant>
      <vt:variant>
        <vt:lpwstr>_Toc169345869</vt:lpwstr>
      </vt:variant>
      <vt:variant>
        <vt:i4>1376312</vt:i4>
      </vt:variant>
      <vt:variant>
        <vt:i4>80</vt:i4>
      </vt:variant>
      <vt:variant>
        <vt:i4>0</vt:i4>
      </vt:variant>
      <vt:variant>
        <vt:i4>5</vt:i4>
      </vt:variant>
      <vt:variant>
        <vt:lpwstr/>
      </vt:variant>
      <vt:variant>
        <vt:lpwstr>_Toc169347408</vt:lpwstr>
      </vt:variant>
      <vt:variant>
        <vt:i4>1376312</vt:i4>
      </vt:variant>
      <vt:variant>
        <vt:i4>74</vt:i4>
      </vt:variant>
      <vt:variant>
        <vt:i4>0</vt:i4>
      </vt:variant>
      <vt:variant>
        <vt:i4>5</vt:i4>
      </vt:variant>
      <vt:variant>
        <vt:lpwstr/>
      </vt:variant>
      <vt:variant>
        <vt:lpwstr>_Toc169347407</vt:lpwstr>
      </vt:variant>
      <vt:variant>
        <vt:i4>1376312</vt:i4>
      </vt:variant>
      <vt:variant>
        <vt:i4>68</vt:i4>
      </vt:variant>
      <vt:variant>
        <vt:i4>0</vt:i4>
      </vt:variant>
      <vt:variant>
        <vt:i4>5</vt:i4>
      </vt:variant>
      <vt:variant>
        <vt:lpwstr/>
      </vt:variant>
      <vt:variant>
        <vt:lpwstr>_Toc169347406</vt:lpwstr>
      </vt:variant>
      <vt:variant>
        <vt:i4>1376312</vt:i4>
      </vt:variant>
      <vt:variant>
        <vt:i4>62</vt:i4>
      </vt:variant>
      <vt:variant>
        <vt:i4>0</vt:i4>
      </vt:variant>
      <vt:variant>
        <vt:i4>5</vt:i4>
      </vt:variant>
      <vt:variant>
        <vt:lpwstr/>
      </vt:variant>
      <vt:variant>
        <vt:lpwstr>_Toc169347405</vt:lpwstr>
      </vt:variant>
      <vt:variant>
        <vt:i4>1376312</vt:i4>
      </vt:variant>
      <vt:variant>
        <vt:i4>56</vt:i4>
      </vt:variant>
      <vt:variant>
        <vt:i4>0</vt:i4>
      </vt:variant>
      <vt:variant>
        <vt:i4>5</vt:i4>
      </vt:variant>
      <vt:variant>
        <vt:lpwstr/>
      </vt:variant>
      <vt:variant>
        <vt:lpwstr>_Toc169347404</vt:lpwstr>
      </vt:variant>
      <vt:variant>
        <vt:i4>1376312</vt:i4>
      </vt:variant>
      <vt:variant>
        <vt:i4>50</vt:i4>
      </vt:variant>
      <vt:variant>
        <vt:i4>0</vt:i4>
      </vt:variant>
      <vt:variant>
        <vt:i4>5</vt:i4>
      </vt:variant>
      <vt:variant>
        <vt:lpwstr/>
      </vt:variant>
      <vt:variant>
        <vt:lpwstr>_Toc169347403</vt:lpwstr>
      </vt:variant>
      <vt:variant>
        <vt:i4>1376312</vt:i4>
      </vt:variant>
      <vt:variant>
        <vt:i4>44</vt:i4>
      </vt:variant>
      <vt:variant>
        <vt:i4>0</vt:i4>
      </vt:variant>
      <vt:variant>
        <vt:i4>5</vt:i4>
      </vt:variant>
      <vt:variant>
        <vt:lpwstr/>
      </vt:variant>
      <vt:variant>
        <vt:lpwstr>_Toc169347402</vt:lpwstr>
      </vt:variant>
      <vt:variant>
        <vt:i4>1376312</vt:i4>
      </vt:variant>
      <vt:variant>
        <vt:i4>38</vt:i4>
      </vt:variant>
      <vt:variant>
        <vt:i4>0</vt:i4>
      </vt:variant>
      <vt:variant>
        <vt:i4>5</vt:i4>
      </vt:variant>
      <vt:variant>
        <vt:lpwstr/>
      </vt:variant>
      <vt:variant>
        <vt:lpwstr>_Toc169347401</vt:lpwstr>
      </vt:variant>
      <vt:variant>
        <vt:i4>1376312</vt:i4>
      </vt:variant>
      <vt:variant>
        <vt:i4>32</vt:i4>
      </vt:variant>
      <vt:variant>
        <vt:i4>0</vt:i4>
      </vt:variant>
      <vt:variant>
        <vt:i4>5</vt:i4>
      </vt:variant>
      <vt:variant>
        <vt:lpwstr/>
      </vt:variant>
      <vt:variant>
        <vt:lpwstr>_Toc169347400</vt:lpwstr>
      </vt:variant>
      <vt:variant>
        <vt:i4>1835071</vt:i4>
      </vt:variant>
      <vt:variant>
        <vt:i4>26</vt:i4>
      </vt:variant>
      <vt:variant>
        <vt:i4>0</vt:i4>
      </vt:variant>
      <vt:variant>
        <vt:i4>5</vt:i4>
      </vt:variant>
      <vt:variant>
        <vt:lpwstr/>
      </vt:variant>
      <vt:variant>
        <vt:lpwstr>_Toc169347399</vt:lpwstr>
      </vt:variant>
      <vt:variant>
        <vt:i4>1835071</vt:i4>
      </vt:variant>
      <vt:variant>
        <vt:i4>20</vt:i4>
      </vt:variant>
      <vt:variant>
        <vt:i4>0</vt:i4>
      </vt:variant>
      <vt:variant>
        <vt:i4>5</vt:i4>
      </vt:variant>
      <vt:variant>
        <vt:lpwstr/>
      </vt:variant>
      <vt:variant>
        <vt:lpwstr>_Toc169347398</vt:lpwstr>
      </vt:variant>
      <vt:variant>
        <vt:i4>1835071</vt:i4>
      </vt:variant>
      <vt:variant>
        <vt:i4>14</vt:i4>
      </vt:variant>
      <vt:variant>
        <vt:i4>0</vt:i4>
      </vt:variant>
      <vt:variant>
        <vt:i4>5</vt:i4>
      </vt:variant>
      <vt:variant>
        <vt:lpwstr/>
      </vt:variant>
      <vt:variant>
        <vt:lpwstr>_Toc169347397</vt:lpwstr>
      </vt:variant>
      <vt:variant>
        <vt:i4>1835071</vt:i4>
      </vt:variant>
      <vt:variant>
        <vt:i4>8</vt:i4>
      </vt:variant>
      <vt:variant>
        <vt:i4>0</vt:i4>
      </vt:variant>
      <vt:variant>
        <vt:i4>5</vt:i4>
      </vt:variant>
      <vt:variant>
        <vt:lpwstr/>
      </vt:variant>
      <vt:variant>
        <vt:lpwstr>_Toc169347396</vt:lpwstr>
      </vt:variant>
      <vt:variant>
        <vt:i4>1835071</vt:i4>
      </vt:variant>
      <vt:variant>
        <vt:i4>2</vt:i4>
      </vt:variant>
      <vt:variant>
        <vt:i4>0</vt:i4>
      </vt:variant>
      <vt:variant>
        <vt:i4>5</vt:i4>
      </vt:variant>
      <vt:variant>
        <vt:lpwstr/>
      </vt:variant>
      <vt:variant>
        <vt:lpwstr>_Toc169347395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Adam Carter</dc:creator>
  <cp:keywords/>
  <dc:description/>
  <cp:lastModifiedBy>CAO Jiahao</cp:lastModifiedBy>
  <cp:revision>656</cp:revision>
  <cp:lastPrinted>2007-06-11T16:06:00Z</cp:lastPrinted>
  <dcterms:created xsi:type="dcterms:W3CDTF">2018-08-19T18:21:00Z</dcterms:created>
  <dcterms:modified xsi:type="dcterms:W3CDTF">2018-08-23T20:03:00Z</dcterms:modified>
</cp:coreProperties>
</file>